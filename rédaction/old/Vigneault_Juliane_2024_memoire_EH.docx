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DEAB4" w14:textId="77777777" w:rsidR="00BC1B07" w:rsidRPr="00B822B6" w:rsidRDefault="00BC1B07" w:rsidP="0091305E">
      <w:pPr>
        <w:spacing w:line="360" w:lineRule="auto"/>
        <w:jc w:val="both"/>
        <w:rPr>
          <w:rFonts w:cstheme="majorHAnsi"/>
        </w:rPr>
      </w:pPr>
    </w:p>
    <w:p w14:paraId="4441A38D" w14:textId="77777777" w:rsidR="00BC1B07" w:rsidRPr="00B822B6" w:rsidRDefault="00BC1B07" w:rsidP="00747867">
      <w:pPr>
        <w:spacing w:line="360" w:lineRule="auto"/>
        <w:jc w:val="center"/>
        <w:rPr>
          <w:rFonts w:cstheme="majorHAnsi"/>
        </w:rPr>
      </w:pPr>
      <w:r w:rsidRPr="00B822B6">
        <w:rPr>
          <w:rFonts w:cstheme="majorHAnsi"/>
        </w:rPr>
        <w:t>Université de Montréal</w:t>
      </w:r>
    </w:p>
    <w:p w14:paraId="252C3FDA" w14:textId="77777777" w:rsidR="00BC1B07" w:rsidRPr="00B822B6" w:rsidRDefault="00BC1B07" w:rsidP="00747867">
      <w:pPr>
        <w:spacing w:line="360" w:lineRule="auto"/>
        <w:jc w:val="center"/>
        <w:rPr>
          <w:rFonts w:cstheme="majorHAnsi"/>
        </w:rPr>
      </w:pPr>
    </w:p>
    <w:p w14:paraId="2D9A49B1" w14:textId="77777777" w:rsidR="00BC1B07" w:rsidRPr="00B822B6" w:rsidRDefault="00BC1B07" w:rsidP="00747867">
      <w:pPr>
        <w:spacing w:line="360" w:lineRule="auto"/>
        <w:jc w:val="center"/>
        <w:rPr>
          <w:rFonts w:cstheme="majorHAnsi"/>
        </w:rPr>
      </w:pPr>
    </w:p>
    <w:p w14:paraId="1309C752" w14:textId="77777777" w:rsidR="00BC1B07" w:rsidRPr="00B822B6" w:rsidRDefault="00BC1B07" w:rsidP="00747867">
      <w:pPr>
        <w:spacing w:line="360" w:lineRule="auto"/>
        <w:jc w:val="center"/>
        <w:rPr>
          <w:rFonts w:cstheme="majorHAnsi"/>
        </w:rPr>
      </w:pPr>
    </w:p>
    <w:p w14:paraId="79305B38" w14:textId="77777777" w:rsidR="00BC1B07" w:rsidRPr="00192FB1" w:rsidRDefault="00BC1B07" w:rsidP="00747867">
      <w:pPr>
        <w:spacing w:line="360" w:lineRule="auto"/>
        <w:jc w:val="center"/>
        <w:rPr>
          <w:rFonts w:cstheme="majorHAnsi"/>
          <w:b/>
          <w:bCs/>
        </w:rPr>
      </w:pPr>
      <w:r w:rsidRPr="00192FB1">
        <w:rPr>
          <w:rFonts w:cstheme="majorHAnsi"/>
          <w:b/>
          <w:bCs/>
        </w:rPr>
        <w:t>Écologie spatiale de la maladie du point noirs chez les communautés de poissons dulcicoles</w:t>
      </w:r>
    </w:p>
    <w:p w14:paraId="4F2869A8" w14:textId="77777777" w:rsidR="00BC1B07" w:rsidRPr="00B822B6" w:rsidRDefault="00BC1B07" w:rsidP="00747867">
      <w:pPr>
        <w:spacing w:line="360" w:lineRule="auto"/>
        <w:jc w:val="center"/>
        <w:rPr>
          <w:rFonts w:cstheme="majorHAnsi"/>
        </w:rPr>
      </w:pPr>
    </w:p>
    <w:p w14:paraId="5C6A24AD" w14:textId="77777777" w:rsidR="00BC1B07" w:rsidRPr="00B822B6" w:rsidRDefault="00BC1B07" w:rsidP="00747867">
      <w:pPr>
        <w:spacing w:line="360" w:lineRule="auto"/>
        <w:jc w:val="center"/>
        <w:rPr>
          <w:rFonts w:cstheme="majorHAnsi"/>
        </w:rPr>
      </w:pPr>
    </w:p>
    <w:p w14:paraId="6F0DE819" w14:textId="77777777" w:rsidR="00BC1B07" w:rsidRPr="00B822B6" w:rsidRDefault="00BC1B07" w:rsidP="00747867">
      <w:pPr>
        <w:spacing w:line="360" w:lineRule="auto"/>
        <w:jc w:val="center"/>
        <w:rPr>
          <w:rFonts w:cstheme="majorHAnsi"/>
        </w:rPr>
      </w:pPr>
    </w:p>
    <w:p w14:paraId="038DEC77" w14:textId="77777777" w:rsidR="00BC1B07" w:rsidRPr="00B822B6" w:rsidRDefault="00BC1B07" w:rsidP="00747867">
      <w:pPr>
        <w:spacing w:line="360" w:lineRule="auto"/>
        <w:jc w:val="center"/>
        <w:rPr>
          <w:rFonts w:cstheme="majorHAnsi"/>
        </w:rPr>
      </w:pPr>
      <w:r w:rsidRPr="00B822B6">
        <w:rPr>
          <w:rFonts w:cstheme="majorHAnsi"/>
        </w:rPr>
        <w:t>Par</w:t>
      </w:r>
    </w:p>
    <w:p w14:paraId="76B53B90" w14:textId="77777777" w:rsidR="00BC1B07" w:rsidRPr="00B822B6" w:rsidRDefault="00BC1B07" w:rsidP="00747867">
      <w:pPr>
        <w:spacing w:line="360" w:lineRule="auto"/>
        <w:jc w:val="center"/>
        <w:rPr>
          <w:rFonts w:cstheme="majorHAnsi"/>
        </w:rPr>
      </w:pPr>
      <w:r w:rsidRPr="00B822B6">
        <w:rPr>
          <w:rFonts w:cstheme="majorHAnsi"/>
        </w:rPr>
        <w:t>Juliane Vigneault</w:t>
      </w:r>
    </w:p>
    <w:p w14:paraId="21BAF535" w14:textId="77777777" w:rsidR="00BC1B07" w:rsidRPr="00B822B6" w:rsidRDefault="00BC1B07" w:rsidP="00747867">
      <w:pPr>
        <w:spacing w:line="360" w:lineRule="auto"/>
        <w:jc w:val="center"/>
        <w:rPr>
          <w:rFonts w:cstheme="majorHAnsi"/>
        </w:rPr>
      </w:pPr>
    </w:p>
    <w:p w14:paraId="1C5DA954" w14:textId="77777777" w:rsidR="00BC1B07" w:rsidRPr="00B822B6" w:rsidRDefault="00BC1B07" w:rsidP="00747867">
      <w:pPr>
        <w:spacing w:line="360" w:lineRule="auto"/>
        <w:jc w:val="center"/>
        <w:rPr>
          <w:rFonts w:cstheme="majorHAnsi"/>
        </w:rPr>
      </w:pPr>
    </w:p>
    <w:p w14:paraId="5035C266" w14:textId="77777777" w:rsidR="00BC1B07" w:rsidRPr="00B822B6" w:rsidRDefault="00BC1B07" w:rsidP="00747867">
      <w:pPr>
        <w:spacing w:line="360" w:lineRule="auto"/>
        <w:jc w:val="center"/>
        <w:rPr>
          <w:rFonts w:cstheme="majorHAnsi"/>
        </w:rPr>
      </w:pPr>
    </w:p>
    <w:p w14:paraId="396F9673" w14:textId="77777777" w:rsidR="00BC1B07" w:rsidRPr="00B822B6" w:rsidRDefault="00BC1B07" w:rsidP="00747867">
      <w:pPr>
        <w:spacing w:line="360" w:lineRule="auto"/>
        <w:jc w:val="center"/>
        <w:rPr>
          <w:rFonts w:cstheme="majorHAnsi"/>
        </w:rPr>
      </w:pPr>
      <w:r w:rsidRPr="00B822B6">
        <w:rPr>
          <w:rFonts w:cstheme="majorHAnsi"/>
        </w:rPr>
        <w:t>Département de sciences biologiques, Faculté des arts et des sciences</w:t>
      </w:r>
    </w:p>
    <w:p w14:paraId="08EB99FD" w14:textId="77777777" w:rsidR="00BC1B07" w:rsidRPr="00B822B6" w:rsidRDefault="00BC1B07" w:rsidP="00747867">
      <w:pPr>
        <w:spacing w:line="360" w:lineRule="auto"/>
        <w:jc w:val="center"/>
        <w:rPr>
          <w:rFonts w:cstheme="majorHAnsi"/>
        </w:rPr>
      </w:pPr>
    </w:p>
    <w:p w14:paraId="517F3B14" w14:textId="77777777" w:rsidR="00BC1B07" w:rsidRPr="00B822B6" w:rsidRDefault="00BC1B07" w:rsidP="00747867">
      <w:pPr>
        <w:spacing w:line="360" w:lineRule="auto"/>
        <w:jc w:val="center"/>
        <w:rPr>
          <w:rFonts w:cstheme="majorHAnsi"/>
        </w:rPr>
      </w:pPr>
    </w:p>
    <w:p w14:paraId="190A42A3" w14:textId="77777777" w:rsidR="00BC1B07" w:rsidRPr="00B822B6" w:rsidRDefault="00BC1B07" w:rsidP="00747867">
      <w:pPr>
        <w:spacing w:line="360" w:lineRule="auto"/>
        <w:jc w:val="center"/>
        <w:rPr>
          <w:rFonts w:cstheme="majorHAnsi"/>
        </w:rPr>
      </w:pPr>
    </w:p>
    <w:p w14:paraId="39AB2EEC" w14:textId="77777777" w:rsidR="00BC1B07" w:rsidRPr="00B822B6" w:rsidRDefault="00BC1B07" w:rsidP="00747867">
      <w:pPr>
        <w:pStyle w:val="Default"/>
        <w:spacing w:line="360" w:lineRule="auto"/>
        <w:jc w:val="center"/>
      </w:pPr>
      <w:r w:rsidRPr="00B822B6">
        <w:rPr>
          <w:rFonts w:asciiTheme="majorHAnsi" w:hAnsiTheme="majorHAnsi" w:cstheme="majorHAnsi"/>
        </w:rPr>
        <w:t>Mémoire présenté en vue de l’obtention du grade de Maître ès sciences (M. Sc.) en sciences biologiques, option recherche en biologie.</w:t>
      </w:r>
    </w:p>
    <w:p w14:paraId="7733E70D" w14:textId="77777777" w:rsidR="00BC1B07" w:rsidRPr="00B822B6" w:rsidRDefault="00BC1B07" w:rsidP="00747867">
      <w:pPr>
        <w:spacing w:line="360" w:lineRule="auto"/>
        <w:jc w:val="center"/>
        <w:rPr>
          <w:rFonts w:cstheme="majorHAnsi"/>
        </w:rPr>
      </w:pPr>
    </w:p>
    <w:p w14:paraId="1D33DD54" w14:textId="77777777" w:rsidR="00BC1B07" w:rsidRPr="00B822B6" w:rsidRDefault="00BC1B07" w:rsidP="00747867">
      <w:pPr>
        <w:spacing w:line="360" w:lineRule="auto"/>
        <w:jc w:val="center"/>
        <w:rPr>
          <w:rFonts w:cstheme="majorHAnsi"/>
        </w:rPr>
      </w:pPr>
    </w:p>
    <w:p w14:paraId="69BE9FE0" w14:textId="77777777" w:rsidR="00BC1B07" w:rsidRPr="00B822B6" w:rsidRDefault="00BC1B07" w:rsidP="00747867">
      <w:pPr>
        <w:spacing w:line="360" w:lineRule="auto"/>
        <w:jc w:val="center"/>
        <w:rPr>
          <w:rFonts w:cstheme="majorHAnsi"/>
        </w:rPr>
      </w:pPr>
    </w:p>
    <w:p w14:paraId="510855B3" w14:textId="2B29553A" w:rsidR="00BC1B07" w:rsidRPr="00B822B6" w:rsidRDefault="00C94214" w:rsidP="00747867">
      <w:pPr>
        <w:spacing w:line="360" w:lineRule="auto"/>
        <w:jc w:val="center"/>
        <w:rPr>
          <w:rFonts w:cstheme="majorHAnsi"/>
        </w:rPr>
      </w:pPr>
      <w:r>
        <w:rPr>
          <w:rFonts w:cstheme="majorHAnsi"/>
        </w:rPr>
        <w:t>Mars</w:t>
      </w:r>
      <w:r w:rsidR="00BC1B07">
        <w:rPr>
          <w:rFonts w:cstheme="majorHAnsi"/>
        </w:rPr>
        <w:t xml:space="preserve"> 2024</w:t>
      </w:r>
    </w:p>
    <w:p w14:paraId="47CCA17F" w14:textId="77777777" w:rsidR="00BC1B07" w:rsidRPr="00B822B6" w:rsidRDefault="00BC1B07" w:rsidP="00747867">
      <w:pPr>
        <w:spacing w:line="360" w:lineRule="auto"/>
        <w:jc w:val="center"/>
        <w:rPr>
          <w:rFonts w:cstheme="majorHAnsi"/>
        </w:rPr>
      </w:pPr>
    </w:p>
    <w:p w14:paraId="105C6D71" w14:textId="77777777" w:rsidR="00BC1B07" w:rsidRPr="00B822B6" w:rsidRDefault="00BC1B07" w:rsidP="00747867">
      <w:pPr>
        <w:spacing w:line="360" w:lineRule="auto"/>
        <w:jc w:val="center"/>
        <w:rPr>
          <w:rFonts w:cstheme="majorHAnsi"/>
        </w:rPr>
      </w:pPr>
    </w:p>
    <w:p w14:paraId="44DF3588" w14:textId="77777777" w:rsidR="00BC1B07" w:rsidRPr="00B822B6" w:rsidRDefault="00BC1B07" w:rsidP="00747867">
      <w:pPr>
        <w:spacing w:line="360" w:lineRule="auto"/>
        <w:jc w:val="center"/>
        <w:rPr>
          <w:rFonts w:cstheme="majorHAnsi"/>
        </w:rPr>
      </w:pPr>
    </w:p>
    <w:p w14:paraId="42158610" w14:textId="77777777" w:rsidR="00BC1B07" w:rsidRPr="00B822B6" w:rsidRDefault="00BC1B07" w:rsidP="00747867">
      <w:pPr>
        <w:spacing w:line="360" w:lineRule="auto"/>
        <w:jc w:val="center"/>
        <w:rPr>
          <w:rFonts w:cstheme="majorHAnsi"/>
        </w:rPr>
      </w:pPr>
      <w:r w:rsidRPr="00B822B6">
        <w:rPr>
          <w:rFonts w:cstheme="majorHAnsi"/>
        </w:rPr>
        <w:sym w:font="Symbol" w:char="F0E3"/>
      </w:r>
      <w:r w:rsidRPr="00B822B6">
        <w:rPr>
          <w:rFonts w:cstheme="majorHAnsi"/>
        </w:rPr>
        <w:t xml:space="preserve"> Juliane Vigneault, 202</w:t>
      </w:r>
      <w:r>
        <w:rPr>
          <w:rFonts w:cstheme="majorHAnsi"/>
        </w:rPr>
        <w:t>4</w:t>
      </w:r>
    </w:p>
    <w:p w14:paraId="4EC4DD9E" w14:textId="77777777" w:rsidR="00BC1B07" w:rsidRPr="00B822B6" w:rsidRDefault="00BC1B07" w:rsidP="00747867">
      <w:pPr>
        <w:jc w:val="center"/>
        <w:rPr>
          <w:rFonts w:cstheme="majorHAnsi"/>
        </w:rPr>
      </w:pPr>
    </w:p>
    <w:p w14:paraId="2C0F81E2" w14:textId="3F81F865" w:rsidR="00BC1B07" w:rsidRDefault="00BC1B07" w:rsidP="0091305E">
      <w:pPr>
        <w:jc w:val="both"/>
        <w:rPr>
          <w:rFonts w:cstheme="majorHAnsi"/>
        </w:rPr>
      </w:pPr>
      <w:r>
        <w:rPr>
          <w:rFonts w:cstheme="majorHAnsi"/>
        </w:rPr>
        <w:br w:type="page"/>
      </w:r>
    </w:p>
    <w:p w14:paraId="09BDE1EA" w14:textId="77777777" w:rsidR="00BC1B07" w:rsidRDefault="00BC1B07" w:rsidP="00747867">
      <w:pPr>
        <w:spacing w:line="276" w:lineRule="auto"/>
        <w:jc w:val="center"/>
        <w:rPr>
          <w:rFonts w:cstheme="majorHAnsi"/>
        </w:rPr>
      </w:pPr>
      <w:r>
        <w:rPr>
          <w:rFonts w:cstheme="majorHAnsi"/>
        </w:rPr>
        <w:lastRenderedPageBreak/>
        <w:t>Université de Montréal</w:t>
      </w:r>
    </w:p>
    <w:p w14:paraId="54907C63" w14:textId="77777777" w:rsidR="00BC1B07" w:rsidRDefault="00BC1B07" w:rsidP="00747867">
      <w:pPr>
        <w:pBdr>
          <w:bottom w:val="single" w:sz="12" w:space="1" w:color="auto"/>
        </w:pBdr>
        <w:spacing w:line="276" w:lineRule="auto"/>
        <w:jc w:val="center"/>
        <w:rPr>
          <w:rFonts w:cstheme="majorHAnsi"/>
        </w:rPr>
      </w:pPr>
      <w:r>
        <w:rPr>
          <w:rFonts w:cstheme="majorHAnsi"/>
        </w:rPr>
        <w:t>Département de sciences biologiques, Faculté des arts et des sciences</w:t>
      </w:r>
    </w:p>
    <w:p w14:paraId="4600CC83" w14:textId="77777777" w:rsidR="00BC1B07" w:rsidRDefault="00BC1B07" w:rsidP="00747867">
      <w:pPr>
        <w:spacing w:line="276" w:lineRule="auto"/>
        <w:jc w:val="center"/>
        <w:rPr>
          <w:rFonts w:cstheme="majorHAnsi"/>
        </w:rPr>
      </w:pPr>
    </w:p>
    <w:p w14:paraId="27B2A2AB" w14:textId="77777777" w:rsidR="00BC1B07" w:rsidRDefault="00BC1B07" w:rsidP="00747867">
      <w:pPr>
        <w:spacing w:line="276" w:lineRule="auto"/>
        <w:jc w:val="center"/>
        <w:rPr>
          <w:rFonts w:cstheme="majorHAnsi"/>
        </w:rPr>
      </w:pPr>
    </w:p>
    <w:p w14:paraId="0B17553D" w14:textId="77777777" w:rsidR="00BC1B07" w:rsidRDefault="00BC1B07" w:rsidP="00747867">
      <w:pPr>
        <w:spacing w:line="276" w:lineRule="auto"/>
        <w:jc w:val="center"/>
        <w:rPr>
          <w:rFonts w:cstheme="majorHAnsi"/>
        </w:rPr>
      </w:pPr>
    </w:p>
    <w:p w14:paraId="192DB3D8" w14:textId="77777777" w:rsidR="00BC1B07" w:rsidRPr="00D21EA1" w:rsidRDefault="00BC1B07" w:rsidP="00747867">
      <w:pPr>
        <w:spacing w:line="276" w:lineRule="auto"/>
        <w:jc w:val="center"/>
        <w:rPr>
          <w:rFonts w:cstheme="majorHAnsi"/>
          <w:i/>
          <w:iCs/>
        </w:rPr>
      </w:pPr>
      <w:r w:rsidRPr="00D21EA1">
        <w:rPr>
          <w:rFonts w:cstheme="majorHAnsi"/>
          <w:i/>
          <w:iCs/>
        </w:rPr>
        <w:t>Ce mémoire intitulé</w:t>
      </w:r>
    </w:p>
    <w:p w14:paraId="09591F2B" w14:textId="77777777" w:rsidR="00BC1B07" w:rsidRDefault="00BC1B07" w:rsidP="00747867">
      <w:pPr>
        <w:spacing w:line="276" w:lineRule="auto"/>
        <w:jc w:val="center"/>
        <w:rPr>
          <w:rFonts w:cstheme="majorHAnsi"/>
        </w:rPr>
      </w:pPr>
    </w:p>
    <w:p w14:paraId="3B0D62DA" w14:textId="77777777" w:rsidR="00BC1B07" w:rsidRDefault="00BC1B07" w:rsidP="00747867">
      <w:pPr>
        <w:spacing w:line="276" w:lineRule="auto"/>
        <w:jc w:val="center"/>
        <w:rPr>
          <w:rFonts w:cstheme="majorHAnsi"/>
        </w:rPr>
      </w:pPr>
    </w:p>
    <w:p w14:paraId="0B9621CF" w14:textId="77777777" w:rsidR="00BC1B07" w:rsidRDefault="00BC1B07" w:rsidP="00747867">
      <w:pPr>
        <w:spacing w:line="276" w:lineRule="auto"/>
        <w:jc w:val="center"/>
        <w:rPr>
          <w:rFonts w:cstheme="majorHAnsi"/>
        </w:rPr>
      </w:pPr>
    </w:p>
    <w:p w14:paraId="199BC929" w14:textId="77777777" w:rsidR="00BC1B07" w:rsidRDefault="00BC1B07" w:rsidP="00747867">
      <w:pPr>
        <w:spacing w:line="276" w:lineRule="auto"/>
        <w:jc w:val="center"/>
        <w:rPr>
          <w:rFonts w:cstheme="majorHAnsi"/>
          <w:b/>
          <w:bCs/>
        </w:rPr>
      </w:pPr>
      <w:r w:rsidRPr="00D21EA1">
        <w:rPr>
          <w:rFonts w:cstheme="majorHAnsi"/>
          <w:b/>
          <w:bCs/>
        </w:rPr>
        <w:t>Écologie spatiale de la maladie du point noir chez les communautés de poissons dulcicoles</w:t>
      </w:r>
    </w:p>
    <w:p w14:paraId="0880DDE6" w14:textId="77777777" w:rsidR="00BC1B07" w:rsidRDefault="00BC1B07" w:rsidP="00747867">
      <w:pPr>
        <w:spacing w:line="276" w:lineRule="auto"/>
        <w:jc w:val="center"/>
        <w:rPr>
          <w:rFonts w:cstheme="majorHAnsi"/>
        </w:rPr>
      </w:pPr>
    </w:p>
    <w:p w14:paraId="52CD7647" w14:textId="77777777" w:rsidR="00BC1B07" w:rsidRDefault="00BC1B07" w:rsidP="00747867">
      <w:pPr>
        <w:spacing w:line="276" w:lineRule="auto"/>
        <w:jc w:val="center"/>
        <w:rPr>
          <w:rFonts w:cstheme="majorHAnsi"/>
        </w:rPr>
      </w:pPr>
    </w:p>
    <w:p w14:paraId="2F3F64B3" w14:textId="77777777" w:rsidR="00BC1B07" w:rsidRDefault="00BC1B07" w:rsidP="00747867">
      <w:pPr>
        <w:spacing w:line="276" w:lineRule="auto"/>
        <w:jc w:val="center"/>
        <w:rPr>
          <w:rFonts w:cstheme="majorHAnsi"/>
        </w:rPr>
      </w:pPr>
    </w:p>
    <w:p w14:paraId="2E06F7E0" w14:textId="2423BEFC" w:rsidR="00BC1B07" w:rsidRDefault="00BC1B07" w:rsidP="00747867">
      <w:pPr>
        <w:spacing w:line="276" w:lineRule="auto"/>
        <w:jc w:val="center"/>
        <w:rPr>
          <w:rFonts w:cstheme="majorHAnsi"/>
        </w:rPr>
      </w:pPr>
      <w:r>
        <w:rPr>
          <w:rFonts w:cstheme="majorHAnsi"/>
          <w:i/>
          <w:iCs/>
        </w:rPr>
        <w:t>Présenté par</w:t>
      </w:r>
    </w:p>
    <w:p w14:paraId="5C6025D7" w14:textId="77777777" w:rsidR="00BC1B07" w:rsidRDefault="00BC1B07" w:rsidP="00747867">
      <w:pPr>
        <w:spacing w:line="276" w:lineRule="auto"/>
        <w:jc w:val="center"/>
        <w:rPr>
          <w:rFonts w:cstheme="majorHAnsi"/>
        </w:rPr>
      </w:pPr>
      <w:r>
        <w:rPr>
          <w:rFonts w:cstheme="majorHAnsi"/>
          <w:b/>
          <w:bCs/>
        </w:rPr>
        <w:t>Juliane Vigneault</w:t>
      </w:r>
    </w:p>
    <w:p w14:paraId="6F987E4C" w14:textId="77777777" w:rsidR="00BC1B07" w:rsidRDefault="00BC1B07" w:rsidP="00747867">
      <w:pPr>
        <w:spacing w:line="276" w:lineRule="auto"/>
        <w:jc w:val="center"/>
        <w:rPr>
          <w:rFonts w:cstheme="majorHAnsi"/>
        </w:rPr>
      </w:pPr>
    </w:p>
    <w:p w14:paraId="4832179B" w14:textId="77777777" w:rsidR="00BC1B07" w:rsidRDefault="00BC1B07" w:rsidP="00747867">
      <w:pPr>
        <w:spacing w:line="276" w:lineRule="auto"/>
        <w:jc w:val="center"/>
        <w:rPr>
          <w:rFonts w:cstheme="majorHAnsi"/>
        </w:rPr>
      </w:pPr>
    </w:p>
    <w:p w14:paraId="44C061A9" w14:textId="77777777" w:rsidR="00BC1B07" w:rsidRDefault="00BC1B07" w:rsidP="00747867">
      <w:pPr>
        <w:spacing w:line="276" w:lineRule="auto"/>
        <w:jc w:val="center"/>
        <w:rPr>
          <w:rFonts w:cstheme="majorHAnsi"/>
        </w:rPr>
      </w:pPr>
    </w:p>
    <w:p w14:paraId="236F6DC2" w14:textId="77777777" w:rsidR="00BC1B07" w:rsidRDefault="00BC1B07" w:rsidP="00747867">
      <w:pPr>
        <w:spacing w:line="276" w:lineRule="auto"/>
        <w:jc w:val="center"/>
        <w:rPr>
          <w:rFonts w:cstheme="majorHAnsi"/>
        </w:rPr>
      </w:pPr>
    </w:p>
    <w:p w14:paraId="04D26B65" w14:textId="77777777" w:rsidR="00BC1B07" w:rsidRDefault="00BC1B07" w:rsidP="00747867">
      <w:pPr>
        <w:spacing w:line="276" w:lineRule="auto"/>
        <w:jc w:val="center"/>
        <w:rPr>
          <w:rFonts w:cstheme="majorHAnsi"/>
        </w:rPr>
      </w:pPr>
    </w:p>
    <w:p w14:paraId="176EB2D9" w14:textId="77777777" w:rsidR="00BC1B07" w:rsidRDefault="00BC1B07" w:rsidP="00747867">
      <w:pPr>
        <w:spacing w:line="276" w:lineRule="auto"/>
        <w:jc w:val="center"/>
        <w:rPr>
          <w:rFonts w:cstheme="majorHAnsi"/>
        </w:rPr>
      </w:pPr>
    </w:p>
    <w:p w14:paraId="0CCFE84E" w14:textId="77777777" w:rsidR="00BC1B07" w:rsidRDefault="00BC1B07" w:rsidP="00747867">
      <w:pPr>
        <w:spacing w:line="276" w:lineRule="auto"/>
        <w:jc w:val="center"/>
        <w:rPr>
          <w:rFonts w:cstheme="majorHAnsi"/>
        </w:rPr>
      </w:pPr>
      <w:r>
        <w:rPr>
          <w:rFonts w:cstheme="majorHAnsi"/>
          <w:i/>
          <w:iCs/>
        </w:rPr>
        <w:t>A été évalué par un jury composé des personnes suivantes</w:t>
      </w:r>
    </w:p>
    <w:p w14:paraId="1F0FB807" w14:textId="77777777" w:rsidR="00BC1B07" w:rsidRDefault="00BC1B07" w:rsidP="00747867">
      <w:pPr>
        <w:spacing w:line="276" w:lineRule="auto"/>
        <w:jc w:val="center"/>
        <w:rPr>
          <w:rFonts w:cstheme="majorHAnsi"/>
        </w:rPr>
      </w:pPr>
    </w:p>
    <w:p w14:paraId="3913A728" w14:textId="77777777" w:rsidR="00BC1B07" w:rsidRDefault="00BC1B07" w:rsidP="00747867">
      <w:pPr>
        <w:spacing w:line="276" w:lineRule="auto"/>
        <w:jc w:val="center"/>
        <w:rPr>
          <w:rFonts w:cstheme="majorHAnsi"/>
        </w:rPr>
      </w:pPr>
    </w:p>
    <w:p w14:paraId="42006F5D" w14:textId="77777777" w:rsidR="00BC1B07" w:rsidRPr="00D21EA1" w:rsidRDefault="00BC1B07" w:rsidP="00747867">
      <w:pPr>
        <w:spacing w:line="276" w:lineRule="auto"/>
        <w:jc w:val="center"/>
        <w:rPr>
          <w:rFonts w:cstheme="majorHAnsi"/>
          <w:b/>
          <w:bCs/>
        </w:rPr>
      </w:pPr>
      <w:r>
        <w:rPr>
          <w:rFonts w:cstheme="majorHAnsi"/>
          <w:b/>
          <w:bCs/>
        </w:rPr>
        <w:t xml:space="preserve">Timothée </w:t>
      </w:r>
      <w:proofErr w:type="spellStart"/>
      <w:r>
        <w:rPr>
          <w:rFonts w:cstheme="majorHAnsi"/>
          <w:b/>
          <w:bCs/>
        </w:rPr>
        <w:t>Poisot</w:t>
      </w:r>
      <w:proofErr w:type="spellEnd"/>
    </w:p>
    <w:p w14:paraId="25BD27B7" w14:textId="77777777" w:rsidR="00BC1B07" w:rsidRDefault="00BC1B07" w:rsidP="00747867">
      <w:pPr>
        <w:spacing w:line="276" w:lineRule="auto"/>
        <w:jc w:val="center"/>
        <w:rPr>
          <w:rFonts w:cstheme="majorHAnsi"/>
        </w:rPr>
      </w:pPr>
      <w:r>
        <w:rPr>
          <w:rFonts w:cstheme="majorHAnsi"/>
        </w:rPr>
        <w:t>Président-rapporteur</w:t>
      </w:r>
    </w:p>
    <w:p w14:paraId="64A964A8" w14:textId="77777777" w:rsidR="00BC1B07" w:rsidRDefault="00BC1B07" w:rsidP="00747867">
      <w:pPr>
        <w:spacing w:line="276" w:lineRule="auto"/>
        <w:jc w:val="center"/>
        <w:rPr>
          <w:rFonts w:cstheme="majorHAnsi"/>
        </w:rPr>
      </w:pPr>
    </w:p>
    <w:p w14:paraId="51875E51" w14:textId="77777777" w:rsidR="00BC1B07" w:rsidRDefault="00BC1B07" w:rsidP="00747867">
      <w:pPr>
        <w:spacing w:line="276" w:lineRule="auto"/>
        <w:jc w:val="center"/>
        <w:rPr>
          <w:rFonts w:cstheme="majorHAnsi"/>
        </w:rPr>
      </w:pPr>
    </w:p>
    <w:p w14:paraId="513A28BC" w14:textId="77777777" w:rsidR="00BC1B07" w:rsidRPr="00D21EA1" w:rsidRDefault="00BC1B07" w:rsidP="00747867">
      <w:pPr>
        <w:spacing w:line="276" w:lineRule="auto"/>
        <w:jc w:val="center"/>
        <w:rPr>
          <w:rFonts w:cstheme="majorHAnsi"/>
          <w:b/>
          <w:bCs/>
        </w:rPr>
      </w:pPr>
      <w:r>
        <w:rPr>
          <w:rFonts w:cstheme="majorHAnsi"/>
          <w:b/>
          <w:bCs/>
        </w:rPr>
        <w:t>Éric Harvey</w:t>
      </w:r>
    </w:p>
    <w:p w14:paraId="3F398FEF" w14:textId="77777777" w:rsidR="00BC1B07" w:rsidRDefault="00BC1B07" w:rsidP="00747867">
      <w:pPr>
        <w:spacing w:line="276" w:lineRule="auto"/>
        <w:jc w:val="center"/>
        <w:rPr>
          <w:rFonts w:cstheme="majorHAnsi"/>
        </w:rPr>
      </w:pPr>
      <w:r>
        <w:rPr>
          <w:rFonts w:cstheme="majorHAnsi"/>
        </w:rPr>
        <w:t>Directeur de recherche</w:t>
      </w:r>
    </w:p>
    <w:p w14:paraId="1E53A349" w14:textId="77777777" w:rsidR="00BC1B07" w:rsidRDefault="00BC1B07" w:rsidP="00747867">
      <w:pPr>
        <w:spacing w:line="276" w:lineRule="auto"/>
        <w:jc w:val="center"/>
        <w:rPr>
          <w:rFonts w:cstheme="majorHAnsi"/>
        </w:rPr>
      </w:pPr>
    </w:p>
    <w:p w14:paraId="09ABEABC" w14:textId="77777777" w:rsidR="00BC1B07" w:rsidRDefault="00BC1B07" w:rsidP="00747867">
      <w:pPr>
        <w:spacing w:line="276" w:lineRule="auto"/>
        <w:jc w:val="center"/>
        <w:rPr>
          <w:rFonts w:cstheme="majorHAnsi"/>
        </w:rPr>
      </w:pPr>
    </w:p>
    <w:p w14:paraId="2358DF27" w14:textId="77777777" w:rsidR="00BC1B07" w:rsidRDefault="00BC1B07" w:rsidP="00747867">
      <w:pPr>
        <w:spacing w:line="276" w:lineRule="auto"/>
        <w:jc w:val="center"/>
        <w:rPr>
          <w:rFonts w:cstheme="majorHAnsi"/>
        </w:rPr>
      </w:pPr>
      <w:r>
        <w:rPr>
          <w:rFonts w:cstheme="majorHAnsi"/>
          <w:b/>
          <w:bCs/>
        </w:rPr>
        <w:t xml:space="preserve">Sandra Ann </w:t>
      </w:r>
      <w:proofErr w:type="spellStart"/>
      <w:r>
        <w:rPr>
          <w:rFonts w:cstheme="majorHAnsi"/>
          <w:b/>
          <w:bCs/>
        </w:rPr>
        <w:t>Binning</w:t>
      </w:r>
      <w:proofErr w:type="spellEnd"/>
    </w:p>
    <w:p w14:paraId="23759F21" w14:textId="77777777" w:rsidR="00BC1B07" w:rsidRDefault="00BC1B07" w:rsidP="00747867">
      <w:pPr>
        <w:spacing w:line="276" w:lineRule="auto"/>
        <w:jc w:val="center"/>
        <w:rPr>
          <w:rFonts w:cstheme="majorHAnsi"/>
        </w:rPr>
      </w:pPr>
      <w:r>
        <w:rPr>
          <w:rFonts w:cstheme="majorHAnsi"/>
        </w:rPr>
        <w:t>Codirectrice de recherche</w:t>
      </w:r>
    </w:p>
    <w:p w14:paraId="72668529" w14:textId="77777777" w:rsidR="00BC1B07" w:rsidRDefault="00BC1B07" w:rsidP="00747867">
      <w:pPr>
        <w:spacing w:line="276" w:lineRule="auto"/>
        <w:jc w:val="center"/>
        <w:rPr>
          <w:rFonts w:cstheme="majorHAnsi"/>
        </w:rPr>
      </w:pPr>
    </w:p>
    <w:p w14:paraId="620F5D5E" w14:textId="77777777" w:rsidR="00BC1B07" w:rsidRDefault="00BC1B07" w:rsidP="00747867">
      <w:pPr>
        <w:spacing w:line="276" w:lineRule="auto"/>
        <w:jc w:val="center"/>
        <w:rPr>
          <w:rFonts w:cstheme="majorHAnsi"/>
        </w:rPr>
      </w:pPr>
    </w:p>
    <w:p w14:paraId="027DD983" w14:textId="77777777" w:rsidR="00BC1B07" w:rsidRPr="00D21EA1" w:rsidRDefault="00BC1B07" w:rsidP="00747867">
      <w:pPr>
        <w:spacing w:line="276" w:lineRule="auto"/>
        <w:jc w:val="center"/>
        <w:rPr>
          <w:rFonts w:cstheme="majorHAnsi"/>
          <w:b/>
          <w:bCs/>
        </w:rPr>
      </w:pPr>
      <w:proofErr w:type="spellStart"/>
      <w:r>
        <w:rPr>
          <w:rFonts w:cstheme="majorHAnsi"/>
          <w:b/>
          <w:bCs/>
        </w:rPr>
        <w:t>Eric</w:t>
      </w:r>
      <w:proofErr w:type="spellEnd"/>
      <w:r>
        <w:rPr>
          <w:rFonts w:cstheme="majorHAnsi"/>
          <w:b/>
          <w:bCs/>
        </w:rPr>
        <w:t xml:space="preserve"> Pedersen</w:t>
      </w:r>
    </w:p>
    <w:p w14:paraId="0AA79FE5" w14:textId="5BADCF29" w:rsidR="00BC1B07" w:rsidRDefault="00BC1B07" w:rsidP="00747867">
      <w:pPr>
        <w:spacing w:line="276" w:lineRule="auto"/>
        <w:jc w:val="center"/>
        <w:rPr>
          <w:rFonts w:cstheme="majorHAnsi"/>
        </w:rPr>
      </w:pPr>
      <w:r>
        <w:rPr>
          <w:rFonts w:cstheme="majorHAnsi"/>
        </w:rPr>
        <w:t>Membre du jury</w:t>
      </w:r>
      <w:r>
        <w:rPr>
          <w:rFonts w:cstheme="majorHAnsi"/>
        </w:rPr>
        <w:br w:type="page"/>
      </w:r>
    </w:p>
    <w:p w14:paraId="4C592359" w14:textId="77777777" w:rsidR="00BC1B07" w:rsidRPr="00760711" w:rsidRDefault="00BC1B07" w:rsidP="0091305E">
      <w:pPr>
        <w:pStyle w:val="Titre1"/>
        <w:rPr>
          <w:lang w:val="fr-CA"/>
        </w:rPr>
      </w:pPr>
      <w:bookmarkStart w:id="0" w:name="_Toc159360062"/>
      <w:bookmarkStart w:id="1" w:name="_Toc159407054"/>
      <w:bookmarkStart w:id="2" w:name="_Toc159491654"/>
      <w:r w:rsidRPr="00760711">
        <w:rPr>
          <w:lang w:val="fr-CA"/>
        </w:rPr>
        <w:lastRenderedPageBreak/>
        <w:t>RÉSUMÉ</w:t>
      </w:r>
      <w:bookmarkEnd w:id="0"/>
      <w:bookmarkEnd w:id="1"/>
      <w:bookmarkEnd w:id="2"/>
    </w:p>
    <w:p w14:paraId="12ADE66D" w14:textId="77777777" w:rsidR="00BC1B07" w:rsidRDefault="00BC1B07" w:rsidP="0091305E">
      <w:pPr>
        <w:jc w:val="both"/>
        <w:rPr>
          <w:rFonts w:cstheme="majorHAnsi"/>
        </w:rPr>
      </w:pPr>
    </w:p>
    <w:p w14:paraId="346D95F3" w14:textId="77777777" w:rsidR="00BC1B07" w:rsidRDefault="00BC1B07" w:rsidP="00BF0B34">
      <w:pPr>
        <w:spacing w:line="360" w:lineRule="auto"/>
        <w:jc w:val="both"/>
        <w:rPr>
          <w:rFonts w:cstheme="majorHAnsi"/>
        </w:rPr>
      </w:pPr>
      <w:r>
        <w:rPr>
          <w:rFonts w:cstheme="majorHAnsi"/>
        </w:rPr>
        <w:t xml:space="preserve">Dans un contexte de changements globaux, comprendre les interactions entre les parasites et l’environnement est essentiel afin de prévoir les futurs dynamiques d’infection ainsi que les changements dans le fonctionnement des écosystèmes. Cela dit, les patrons de distribution des parasites ainsi que les moteurs d’infection varient dans le temps et l’espace rendant la compréhension des mécanismes sous-jacents très complexes. Dès lors, les études comparatives se basant sur des données empiriques doivent prendre en considération les facteurs de variations entrant en jeu dans l’estimation des paramètres d’infection chez les populations naturelles. Dans une approche </w:t>
      </w:r>
      <w:proofErr w:type="spellStart"/>
      <w:r>
        <w:rPr>
          <w:rFonts w:cstheme="majorHAnsi"/>
        </w:rPr>
        <w:t>multiéchelles</w:t>
      </w:r>
      <w:proofErr w:type="spellEnd"/>
      <w:r>
        <w:rPr>
          <w:rFonts w:cstheme="majorHAnsi"/>
        </w:rPr>
        <w:t xml:space="preserve">, nous avons exploré les sources de variation dans l’estimation de la prévalence d’infection en nous concentrant sur la maladie du point noir chez les communautés littorales de poissons dulcicoles. </w:t>
      </w:r>
      <w:r w:rsidRPr="001E25FE">
        <w:rPr>
          <w:rFonts w:cstheme="majorHAnsi"/>
        </w:rPr>
        <w:t>Nos résultats ont montré que la prévalence de l'infection est spatialement hétérogène dans le paysage,</w:t>
      </w:r>
      <w:r>
        <w:rPr>
          <w:rFonts w:cstheme="majorHAnsi"/>
        </w:rPr>
        <w:t xml:space="preserve"> témoignant</w:t>
      </w:r>
      <w:r w:rsidRPr="001E25FE">
        <w:rPr>
          <w:rFonts w:cstheme="majorHAnsi"/>
        </w:rPr>
        <w:t xml:space="preserve"> de l'existence de points chauds et de points froids de l'infection.</w:t>
      </w:r>
      <w:r>
        <w:rPr>
          <w:rFonts w:cstheme="majorHAnsi"/>
        </w:rPr>
        <w:t xml:space="preserve"> Les biais d’échantillonnage lié aux méthodes ont mené à d’importantes variations dans l’estimation de la prévalence et dans les patrons spatiaux d’occurrence de la maladie. Nos résultats ont indiqué également qu’un faible échantillonnage a tendance à surestimer la prévalence d’infection dans le paysage et que l’effort d’échantillonnage nécessaire pour estimer une prévalence fiable dépend de la méthode d’échantillonnage employée. Les caractéristiques physico-chimiques de l’eau et la structure locale des communautés de poissons se sont révélées les meilleurs prédicteurs d’infection à petite échelle. Nos résultats suggèrent notamment des effets de dilution par barrières d’obstruction et de compatibilité limitant la survie des cercaires. Plusieurs relations entre la prévalence d’infection et les prédicteurs environnementaux ont révélé de la non-linéarité suggérant des interactions complexes. Notre étude contribue au développement de la compréhension des interactions entre les parasites et leur environnement, ainsi qu’aux biais potentiels dans l’étude des dynamiques d’infection.  </w:t>
      </w:r>
    </w:p>
    <w:p w14:paraId="6B1E6783" w14:textId="77777777" w:rsidR="00BC1B07" w:rsidRDefault="00BC1B07" w:rsidP="0091305E">
      <w:pPr>
        <w:spacing w:line="360" w:lineRule="auto"/>
        <w:jc w:val="both"/>
        <w:rPr>
          <w:rFonts w:cstheme="majorHAnsi"/>
        </w:rPr>
      </w:pPr>
    </w:p>
    <w:p w14:paraId="349CF4D7" w14:textId="6D991EB1" w:rsidR="00BC1B07" w:rsidRPr="00760711" w:rsidRDefault="00747867" w:rsidP="00760711">
      <w:pPr>
        <w:spacing w:line="360" w:lineRule="auto"/>
        <w:jc w:val="both"/>
        <w:rPr>
          <w:rFonts w:cstheme="majorHAnsi"/>
          <w:b/>
          <w:bCs/>
        </w:rPr>
      </w:pPr>
      <w:r>
        <w:rPr>
          <w:rFonts w:cstheme="majorHAnsi"/>
          <w:b/>
          <w:bCs/>
        </w:rPr>
        <w:t>MOTS-CLÉS</w:t>
      </w:r>
      <w:r w:rsidR="00760711">
        <w:rPr>
          <w:rFonts w:cstheme="majorHAnsi"/>
          <w:b/>
          <w:bCs/>
        </w:rPr>
        <w:t xml:space="preserve"> | </w:t>
      </w:r>
      <w:r w:rsidR="00BC1B07">
        <w:rPr>
          <w:rFonts w:cstheme="majorHAnsi"/>
        </w:rPr>
        <w:t>Interactions hôte-parasite, écologie spatiale, maladie du point noir, biais d’échantillonnage, effort d’échantillonnage, patrons de distribution, prédicteurs d’infection, communautés de poissons littoraux, eaux douces.</w:t>
      </w:r>
      <w:r w:rsidR="00BC1B07">
        <w:rPr>
          <w:rFonts w:cstheme="majorHAnsi"/>
        </w:rPr>
        <w:br w:type="page"/>
      </w:r>
    </w:p>
    <w:p w14:paraId="3C5F31CA" w14:textId="77777777" w:rsidR="00BC1B07" w:rsidRPr="00BC1B07" w:rsidRDefault="00BC1B07" w:rsidP="0091305E">
      <w:pPr>
        <w:pStyle w:val="Titre1"/>
      </w:pPr>
      <w:bookmarkStart w:id="3" w:name="_Toc159360063"/>
      <w:bookmarkStart w:id="4" w:name="_Toc159407055"/>
      <w:bookmarkStart w:id="5" w:name="_Toc159491655"/>
      <w:r w:rsidRPr="00BC1B07">
        <w:lastRenderedPageBreak/>
        <w:t>ABSTRACT</w:t>
      </w:r>
      <w:bookmarkEnd w:id="3"/>
      <w:bookmarkEnd w:id="4"/>
      <w:bookmarkEnd w:id="5"/>
    </w:p>
    <w:p w14:paraId="2B05DA9E" w14:textId="77777777" w:rsidR="00BC1B07" w:rsidRPr="005B76C7" w:rsidRDefault="00BC1B07" w:rsidP="0091305E">
      <w:pPr>
        <w:jc w:val="both"/>
        <w:rPr>
          <w:lang w:val="en-US"/>
        </w:rPr>
      </w:pPr>
    </w:p>
    <w:p w14:paraId="1AA096C6" w14:textId="0C0E1BC0" w:rsidR="00BC1B07" w:rsidRDefault="00BC1B07" w:rsidP="00BF0B34">
      <w:pPr>
        <w:spacing w:line="360" w:lineRule="auto"/>
        <w:jc w:val="both"/>
        <w:rPr>
          <w:rFonts w:cstheme="majorHAnsi"/>
          <w:lang w:val="en-US"/>
        </w:rPr>
      </w:pPr>
      <w:r w:rsidRPr="006B26FA">
        <w:rPr>
          <w:rFonts w:cstheme="majorHAnsi"/>
          <w:lang w:val="en-US"/>
        </w:rPr>
        <w:t>In a context of global change, understanding the interactions between parasites and the</w:t>
      </w:r>
      <w:r>
        <w:rPr>
          <w:rFonts w:cstheme="majorHAnsi"/>
          <w:lang w:val="en-US"/>
        </w:rPr>
        <w:t>ir</w:t>
      </w:r>
      <w:r w:rsidRPr="006B26FA">
        <w:rPr>
          <w:rFonts w:cstheme="majorHAnsi"/>
          <w:lang w:val="en-US"/>
        </w:rPr>
        <w:t xml:space="preserve"> environment is essential to predict future infection dynamics and changes in ecosystem functioning.</w:t>
      </w:r>
      <w:r>
        <w:rPr>
          <w:rFonts w:cstheme="majorHAnsi"/>
          <w:lang w:val="en-US"/>
        </w:rPr>
        <w:t xml:space="preserve"> </w:t>
      </w:r>
      <w:r w:rsidRPr="006B26FA">
        <w:rPr>
          <w:rFonts w:cstheme="majorHAnsi"/>
          <w:lang w:val="en-US"/>
        </w:rPr>
        <w:t>That said, parasite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proofErr w:type="gramStart"/>
      <w:r w:rsidRPr="006B26FA">
        <w:rPr>
          <w:rFonts w:cstheme="majorHAnsi"/>
          <w:lang w:val="en-US"/>
        </w:rPr>
        <w:t>take into account</w:t>
      </w:r>
      <w:proofErr w:type="gramEnd"/>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Pr>
          <w:rFonts w:cstheme="majorHAnsi"/>
          <w:lang w:val="en-US"/>
        </w:rPr>
        <w:t xml:space="preserve"> </w:t>
      </w:r>
      <w:r w:rsidRPr="006B26FA">
        <w:rPr>
          <w:rFonts w:cstheme="majorHAnsi"/>
          <w:lang w:val="en-US"/>
        </w:rPr>
        <w:t>Our results show</w:t>
      </w:r>
      <w:r>
        <w:rPr>
          <w:rFonts w:cstheme="majorHAnsi"/>
          <w:lang w:val="en-US"/>
        </w:rPr>
        <w:t>ed</w:t>
      </w:r>
      <w:r w:rsidRPr="006B26FA">
        <w:rPr>
          <w:rFonts w:cstheme="majorHAnsi"/>
          <w:lang w:val="en-US"/>
        </w:rPr>
        <w:t xml:space="preserve">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Water </w:t>
      </w:r>
      <w:proofErr w:type="spellStart"/>
      <w:r w:rsidRPr="006B26FA">
        <w:rPr>
          <w:rFonts w:cstheme="majorHAnsi"/>
          <w:lang w:val="en-US"/>
        </w:rPr>
        <w:t>physico</w:t>
      </w:r>
      <w:proofErr w:type="spellEnd"/>
      <w:r w:rsidRPr="006B26FA">
        <w:rPr>
          <w:rFonts w:cstheme="majorHAnsi"/>
          <w:lang w:val="en-US"/>
        </w:rPr>
        <w:t xml:space="preserve">-chemical characteristics and local fish community structure were found to be the best predictors of small-scale infection.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 xml:space="preserve">. </w:t>
      </w:r>
      <w:r w:rsidRPr="006B26FA">
        <w:rPr>
          <w:rFonts w:cstheme="majorHAnsi"/>
          <w:lang w:val="en-US"/>
        </w:rPr>
        <w:t>Our study contributes to the development of our understanding of the interactions between parasites and their environment, as well as potential biases in the study of infection dynamics.</w:t>
      </w:r>
    </w:p>
    <w:p w14:paraId="1DC4E653" w14:textId="77777777" w:rsidR="00BC1B07" w:rsidRPr="005E6E10" w:rsidRDefault="00BC1B07" w:rsidP="0091305E">
      <w:pPr>
        <w:spacing w:line="360" w:lineRule="auto"/>
        <w:jc w:val="both"/>
        <w:rPr>
          <w:rFonts w:cstheme="majorHAnsi"/>
          <w:lang w:val="en-US"/>
        </w:rPr>
      </w:pPr>
    </w:p>
    <w:p w14:paraId="62DD95AA" w14:textId="5992585E" w:rsidR="00BC1B07" w:rsidRPr="00760711" w:rsidRDefault="00BC1B07" w:rsidP="00760711">
      <w:pPr>
        <w:spacing w:line="360" w:lineRule="auto"/>
        <w:jc w:val="both"/>
        <w:rPr>
          <w:rFonts w:cstheme="majorHAnsi"/>
          <w:b/>
          <w:bCs/>
          <w:lang w:val="en-US"/>
        </w:rPr>
      </w:pPr>
      <w:r w:rsidRPr="005E6E10">
        <w:rPr>
          <w:rFonts w:cstheme="majorHAnsi"/>
          <w:b/>
          <w:bCs/>
          <w:lang w:val="en-US"/>
        </w:rPr>
        <w:t>K</w:t>
      </w:r>
      <w:r w:rsidR="00747867">
        <w:rPr>
          <w:rFonts w:cstheme="majorHAnsi"/>
          <w:b/>
          <w:bCs/>
          <w:lang w:val="en-US"/>
        </w:rPr>
        <w:t>EYWORDS</w:t>
      </w:r>
      <w:r w:rsidR="00760711">
        <w:rPr>
          <w:rFonts w:cstheme="majorHAnsi"/>
          <w:b/>
          <w:bCs/>
          <w:lang w:val="en-US"/>
        </w:rPr>
        <w:t xml:space="preserve"> | </w:t>
      </w:r>
      <w:r w:rsidRPr="005E6E10">
        <w:rPr>
          <w:rFonts w:cstheme="majorHAnsi"/>
          <w:lang w:val="en-US"/>
        </w:rPr>
        <w:t>Host-parasite interactions, spatial ecology, black</w:t>
      </w:r>
      <w:r>
        <w:rPr>
          <w:rFonts w:cstheme="majorHAnsi"/>
          <w:lang w:val="en-US"/>
        </w:rPr>
        <w:t xml:space="preserve"> spot disease, sampling bias, sampling effort, distribution patterns, infection drivers, littoral fish communities, freshwaters. </w:t>
      </w:r>
    </w:p>
    <w:p w14:paraId="3CA7A6BA" w14:textId="77777777" w:rsidR="00084AEA" w:rsidRDefault="00084AEA" w:rsidP="00747867">
      <w:pPr>
        <w:jc w:val="both"/>
        <w:rPr>
          <w:rFonts w:cstheme="majorHAnsi"/>
          <w:lang w:val="en-US"/>
        </w:rPr>
      </w:pPr>
    </w:p>
    <w:p w14:paraId="40A1BA71" w14:textId="77777777" w:rsidR="00084AEA" w:rsidRDefault="00084AEA" w:rsidP="00747867">
      <w:pPr>
        <w:jc w:val="both"/>
        <w:rPr>
          <w:rFonts w:cstheme="majorHAnsi"/>
          <w:lang w:val="en-US"/>
        </w:rPr>
      </w:pPr>
    </w:p>
    <w:p w14:paraId="4B84F3EE" w14:textId="77777777" w:rsidR="00084AEA" w:rsidRDefault="00084AEA" w:rsidP="00747867">
      <w:pPr>
        <w:jc w:val="both"/>
        <w:rPr>
          <w:rFonts w:cstheme="majorHAnsi"/>
          <w:lang w:val="en-US"/>
        </w:rPr>
      </w:pPr>
    </w:p>
    <w:p w14:paraId="71F9F989" w14:textId="77777777" w:rsidR="00084AEA" w:rsidRDefault="00084AEA" w:rsidP="00747867">
      <w:pPr>
        <w:jc w:val="both"/>
        <w:rPr>
          <w:rFonts w:cstheme="majorHAnsi"/>
          <w:lang w:val="en-US"/>
        </w:rPr>
      </w:pPr>
    </w:p>
    <w:p w14:paraId="3E929016" w14:textId="77777777" w:rsidR="00084AEA" w:rsidRDefault="00084AEA" w:rsidP="00747867">
      <w:pPr>
        <w:jc w:val="both"/>
        <w:rPr>
          <w:rFonts w:cstheme="majorHAnsi"/>
          <w:lang w:val="en-US"/>
        </w:rPr>
      </w:pPr>
    </w:p>
    <w:p w14:paraId="1CBA093B" w14:textId="77777777" w:rsidR="00084AEA" w:rsidRDefault="00084AEA" w:rsidP="00747867">
      <w:pPr>
        <w:jc w:val="both"/>
        <w:rPr>
          <w:rFonts w:cstheme="majorHAnsi"/>
          <w:lang w:val="en-US"/>
        </w:rPr>
      </w:pPr>
    </w:p>
    <w:p w14:paraId="46316168" w14:textId="77777777" w:rsidR="00084AEA" w:rsidRDefault="00084AEA" w:rsidP="00747867">
      <w:pPr>
        <w:jc w:val="both"/>
        <w:rPr>
          <w:rFonts w:cstheme="majorHAnsi"/>
          <w:lang w:val="en-US"/>
        </w:rPr>
      </w:pPr>
    </w:p>
    <w:p w14:paraId="41B33E6C" w14:textId="77777777" w:rsidR="00084AEA" w:rsidRDefault="00BC1B07" w:rsidP="00747867">
      <w:pPr>
        <w:jc w:val="both"/>
        <w:rPr>
          <w:rFonts w:cstheme="majorHAnsi"/>
          <w:lang w:val="en-US"/>
        </w:rPr>
      </w:pPr>
      <w:r>
        <w:rPr>
          <w:rFonts w:cstheme="majorHAnsi"/>
          <w:lang w:val="en-US"/>
        </w:rPr>
        <w:br w:type="page"/>
      </w:r>
    </w:p>
    <w:p w14:paraId="20B06F1D" w14:textId="01ABDE96" w:rsidR="00D3455F" w:rsidRPr="00084AEA" w:rsidRDefault="00084AEA" w:rsidP="00084AEA">
      <w:pPr>
        <w:pStyle w:val="Titre1"/>
        <w:rPr>
          <w:noProof/>
        </w:rPr>
      </w:pPr>
      <w:r>
        <w:lastRenderedPageBreak/>
        <w:t>TABLE DES MATIÈRES</w:t>
      </w:r>
      <w:r w:rsidR="00747867">
        <w:fldChar w:fldCharType="begin"/>
      </w:r>
      <w:r w:rsidR="00747867">
        <w:instrText xml:space="preserve"> TOC \o "1-3" \p " " \h \z \u </w:instrText>
      </w:r>
      <w:r w:rsidR="00747867">
        <w:fldChar w:fldCharType="separate"/>
      </w:r>
    </w:p>
    <w:p w14:paraId="538C760D" w14:textId="3282879E" w:rsidR="00D3455F" w:rsidRPr="00084AEA" w:rsidRDefault="00000000" w:rsidP="00084AEA">
      <w:pPr>
        <w:pStyle w:val="TM1"/>
        <w:rPr>
          <w:rFonts w:eastAsiaTheme="minorEastAsia" w:cstheme="minorBidi"/>
          <w:caps/>
          <w:lang w:eastAsia="fr-CA"/>
        </w:rPr>
      </w:pPr>
      <w:hyperlink w:anchor="_Toc159491656" w:history="1">
        <w:r w:rsidR="00D3455F" w:rsidRPr="00084AEA">
          <w:rPr>
            <w:rStyle w:val="Hyperlien"/>
          </w:rPr>
          <w:t>LISTE DES TABLEAUX</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_Toc159491656 \h </w:instrText>
        </w:r>
        <w:r w:rsidR="00D3455F" w:rsidRPr="00084AEA">
          <w:rPr>
            <w:webHidden/>
          </w:rPr>
        </w:r>
        <w:r w:rsidR="00D3455F" w:rsidRPr="00084AEA">
          <w:rPr>
            <w:webHidden/>
          </w:rPr>
          <w:fldChar w:fldCharType="separate"/>
        </w:r>
        <w:r w:rsidR="00652A6A">
          <w:rPr>
            <w:webHidden/>
          </w:rPr>
          <w:t>6</w:t>
        </w:r>
        <w:r w:rsidR="00D3455F" w:rsidRPr="00084AEA">
          <w:rPr>
            <w:webHidden/>
          </w:rPr>
          <w:fldChar w:fldCharType="end"/>
        </w:r>
      </w:hyperlink>
    </w:p>
    <w:p w14:paraId="4E99AD2F" w14:textId="380C8478" w:rsidR="00D3455F" w:rsidRPr="00084AEA" w:rsidRDefault="00000000" w:rsidP="00084AEA">
      <w:pPr>
        <w:pStyle w:val="TM1"/>
        <w:rPr>
          <w:rFonts w:eastAsiaTheme="minorEastAsia" w:cstheme="minorBidi"/>
          <w:caps/>
          <w:lang w:eastAsia="fr-CA"/>
        </w:rPr>
      </w:pPr>
      <w:hyperlink w:anchor="_Toc159491657" w:history="1">
        <w:r w:rsidR="00D3455F" w:rsidRPr="00084AEA">
          <w:rPr>
            <w:rStyle w:val="Hyperlien"/>
          </w:rPr>
          <w:t>LISTE DES FIGURES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_Toc159491657 \h </w:instrText>
        </w:r>
        <w:r w:rsidR="00D3455F" w:rsidRPr="00084AEA">
          <w:rPr>
            <w:webHidden/>
          </w:rPr>
        </w:r>
        <w:r w:rsidR="00D3455F" w:rsidRPr="00084AEA">
          <w:rPr>
            <w:webHidden/>
          </w:rPr>
          <w:fldChar w:fldCharType="separate"/>
        </w:r>
        <w:r w:rsidR="00652A6A">
          <w:rPr>
            <w:webHidden/>
          </w:rPr>
          <w:t>7</w:t>
        </w:r>
        <w:r w:rsidR="00D3455F" w:rsidRPr="00084AEA">
          <w:rPr>
            <w:webHidden/>
          </w:rPr>
          <w:fldChar w:fldCharType="end"/>
        </w:r>
      </w:hyperlink>
    </w:p>
    <w:p w14:paraId="7895C374" w14:textId="47E0E942" w:rsidR="00D3455F" w:rsidRPr="00084AEA" w:rsidRDefault="00000000" w:rsidP="00084AEA">
      <w:pPr>
        <w:pStyle w:val="TM1"/>
        <w:rPr>
          <w:rFonts w:eastAsiaTheme="minorEastAsia" w:cstheme="minorBidi"/>
          <w:caps/>
          <w:lang w:eastAsia="fr-CA"/>
        </w:rPr>
      </w:pPr>
      <w:hyperlink w:anchor="_Toc159491658" w:history="1">
        <w:r w:rsidR="00D3455F" w:rsidRPr="00084AEA">
          <w:rPr>
            <w:rStyle w:val="Hyperlien"/>
          </w:rPr>
          <w:t>LISTE DES SIGLES ET ABRÉVIATIONS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_Toc159491658 \h </w:instrText>
        </w:r>
        <w:r w:rsidR="00D3455F" w:rsidRPr="00084AEA">
          <w:rPr>
            <w:webHidden/>
          </w:rPr>
        </w:r>
        <w:r w:rsidR="00D3455F" w:rsidRPr="00084AEA">
          <w:rPr>
            <w:webHidden/>
          </w:rPr>
          <w:fldChar w:fldCharType="separate"/>
        </w:r>
        <w:r w:rsidR="00652A6A">
          <w:rPr>
            <w:webHidden/>
          </w:rPr>
          <w:t>8</w:t>
        </w:r>
        <w:r w:rsidR="00D3455F" w:rsidRPr="00084AEA">
          <w:rPr>
            <w:webHidden/>
          </w:rPr>
          <w:fldChar w:fldCharType="end"/>
        </w:r>
      </w:hyperlink>
    </w:p>
    <w:p w14:paraId="2478421D" w14:textId="2B09920D" w:rsidR="00D3455F" w:rsidRPr="00084AEA" w:rsidRDefault="00000000" w:rsidP="00BE3931">
      <w:pPr>
        <w:pStyle w:val="TM2"/>
        <w:rPr>
          <w:rFonts w:eastAsiaTheme="minorEastAsia" w:cstheme="minorBidi"/>
          <w:smallCaps/>
          <w:sz w:val="21"/>
          <w:szCs w:val="21"/>
          <w:lang w:eastAsia="fr-CA"/>
        </w:rPr>
      </w:pPr>
      <w:hyperlink w:anchor="_Toc159491659" w:history="1">
        <w:r w:rsidR="00D3455F" w:rsidRPr="00084AEA">
          <w:rPr>
            <w:rStyle w:val="Hyperlien"/>
            <w:sz w:val="24"/>
            <w:szCs w:val="26"/>
          </w:rPr>
          <w:t>Noms et concepts</w:t>
        </w:r>
        <w:r w:rsidR="00D3455F"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_Toc159491659 \h </w:instrText>
        </w:r>
        <w:r w:rsidR="00D3455F" w:rsidRPr="00084AEA">
          <w:rPr>
            <w:webHidden/>
            <w:sz w:val="24"/>
            <w:szCs w:val="26"/>
          </w:rPr>
        </w:r>
        <w:r w:rsidR="00D3455F" w:rsidRPr="00084AEA">
          <w:rPr>
            <w:webHidden/>
            <w:sz w:val="24"/>
            <w:szCs w:val="26"/>
          </w:rPr>
          <w:fldChar w:fldCharType="separate"/>
        </w:r>
        <w:r w:rsidR="00652A6A">
          <w:rPr>
            <w:webHidden/>
            <w:sz w:val="24"/>
            <w:szCs w:val="26"/>
          </w:rPr>
          <w:t>8</w:t>
        </w:r>
        <w:r w:rsidR="00D3455F" w:rsidRPr="00084AEA">
          <w:rPr>
            <w:webHidden/>
            <w:sz w:val="24"/>
            <w:szCs w:val="26"/>
          </w:rPr>
          <w:fldChar w:fldCharType="end"/>
        </w:r>
      </w:hyperlink>
    </w:p>
    <w:p w14:paraId="348D0783" w14:textId="355E679F" w:rsidR="00D3455F" w:rsidRPr="00084AEA" w:rsidRDefault="00000000" w:rsidP="00BE3931">
      <w:pPr>
        <w:pStyle w:val="TM2"/>
        <w:rPr>
          <w:rFonts w:eastAsiaTheme="minorEastAsia" w:cstheme="minorBidi"/>
          <w:smallCaps/>
          <w:sz w:val="21"/>
          <w:szCs w:val="21"/>
          <w:lang w:eastAsia="fr-CA"/>
        </w:rPr>
      </w:pPr>
      <w:hyperlink w:anchor="_Toc159491660" w:history="1">
        <w:r w:rsidR="00D3455F" w:rsidRPr="00084AEA">
          <w:rPr>
            <w:rStyle w:val="Hyperlien"/>
            <w:sz w:val="24"/>
            <w:szCs w:val="26"/>
          </w:rPr>
          <w:t>Sigles et unités de mesure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_Toc159491660 \h </w:instrText>
        </w:r>
        <w:r w:rsidR="00D3455F" w:rsidRPr="00084AEA">
          <w:rPr>
            <w:webHidden/>
            <w:sz w:val="24"/>
            <w:szCs w:val="26"/>
          </w:rPr>
        </w:r>
        <w:r w:rsidR="00D3455F" w:rsidRPr="00084AEA">
          <w:rPr>
            <w:webHidden/>
            <w:sz w:val="24"/>
            <w:szCs w:val="26"/>
          </w:rPr>
          <w:fldChar w:fldCharType="separate"/>
        </w:r>
        <w:r w:rsidR="00652A6A">
          <w:rPr>
            <w:webHidden/>
            <w:sz w:val="24"/>
            <w:szCs w:val="26"/>
          </w:rPr>
          <w:t>9</w:t>
        </w:r>
        <w:r w:rsidR="00D3455F" w:rsidRPr="00084AEA">
          <w:rPr>
            <w:webHidden/>
            <w:sz w:val="24"/>
            <w:szCs w:val="26"/>
          </w:rPr>
          <w:fldChar w:fldCharType="end"/>
        </w:r>
      </w:hyperlink>
    </w:p>
    <w:p w14:paraId="2165F02D" w14:textId="5EA4EF6F" w:rsidR="00D3455F" w:rsidRPr="00084AEA" w:rsidRDefault="00000000" w:rsidP="00084AEA">
      <w:pPr>
        <w:pStyle w:val="TM1"/>
        <w:rPr>
          <w:rFonts w:eastAsiaTheme="minorEastAsia" w:cstheme="minorBidi"/>
          <w:caps/>
          <w:sz w:val="20"/>
          <w:szCs w:val="20"/>
          <w:lang w:eastAsia="fr-CA"/>
        </w:rPr>
      </w:pPr>
      <w:hyperlink w:anchor="_Toc159491661" w:history="1">
        <w:r w:rsidR="00D3455F" w:rsidRPr="00084AEA">
          <w:rPr>
            <w:rStyle w:val="Hyperlien"/>
          </w:rPr>
          <w:t>REMERCIEMENTS</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_Toc159491661 \h </w:instrText>
        </w:r>
        <w:r w:rsidR="00D3455F" w:rsidRPr="00084AEA">
          <w:rPr>
            <w:webHidden/>
            <w:sz w:val="21"/>
            <w:szCs w:val="20"/>
          </w:rPr>
        </w:r>
        <w:r w:rsidR="00D3455F" w:rsidRPr="00084AEA">
          <w:rPr>
            <w:webHidden/>
            <w:sz w:val="21"/>
            <w:szCs w:val="20"/>
          </w:rPr>
          <w:fldChar w:fldCharType="separate"/>
        </w:r>
        <w:r w:rsidR="00652A6A">
          <w:rPr>
            <w:webHidden/>
            <w:sz w:val="21"/>
            <w:szCs w:val="20"/>
          </w:rPr>
          <w:t>10</w:t>
        </w:r>
        <w:r w:rsidR="00D3455F" w:rsidRPr="00084AEA">
          <w:rPr>
            <w:webHidden/>
            <w:sz w:val="21"/>
            <w:szCs w:val="20"/>
          </w:rPr>
          <w:fldChar w:fldCharType="end"/>
        </w:r>
      </w:hyperlink>
    </w:p>
    <w:p w14:paraId="5EBBC20A" w14:textId="7940D25E" w:rsidR="00D3455F" w:rsidRPr="00084AEA" w:rsidRDefault="00000000" w:rsidP="00084AEA">
      <w:pPr>
        <w:pStyle w:val="TM1"/>
        <w:rPr>
          <w:rFonts w:eastAsiaTheme="minorEastAsia" w:cstheme="minorBidi"/>
          <w:caps/>
          <w:sz w:val="20"/>
          <w:szCs w:val="20"/>
          <w:lang w:eastAsia="fr-CA"/>
        </w:rPr>
      </w:pPr>
      <w:hyperlink w:anchor="_Toc159491662" w:history="1">
        <w:r w:rsidR="00D3455F" w:rsidRPr="00084AEA">
          <w:rPr>
            <w:rStyle w:val="Hyperlien"/>
          </w:rPr>
          <w:t>CHAPITRE 1 – INTRODUCTION GÉNÉRALE</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_Toc159491662 \h </w:instrText>
        </w:r>
        <w:r w:rsidR="00D3455F" w:rsidRPr="00084AEA">
          <w:rPr>
            <w:webHidden/>
            <w:sz w:val="21"/>
            <w:szCs w:val="20"/>
          </w:rPr>
        </w:r>
        <w:r w:rsidR="00D3455F" w:rsidRPr="00084AEA">
          <w:rPr>
            <w:webHidden/>
            <w:sz w:val="21"/>
            <w:szCs w:val="20"/>
          </w:rPr>
          <w:fldChar w:fldCharType="separate"/>
        </w:r>
        <w:r w:rsidR="00652A6A">
          <w:rPr>
            <w:webHidden/>
            <w:sz w:val="21"/>
            <w:szCs w:val="20"/>
          </w:rPr>
          <w:t>11</w:t>
        </w:r>
        <w:r w:rsidR="00D3455F" w:rsidRPr="00084AEA">
          <w:rPr>
            <w:webHidden/>
            <w:sz w:val="21"/>
            <w:szCs w:val="20"/>
          </w:rPr>
          <w:fldChar w:fldCharType="end"/>
        </w:r>
      </w:hyperlink>
    </w:p>
    <w:p w14:paraId="640FF5B6" w14:textId="5F02CF19" w:rsidR="00D3455F" w:rsidRPr="00084AEA" w:rsidRDefault="00000000" w:rsidP="00BE3931">
      <w:pPr>
        <w:pStyle w:val="TM2"/>
        <w:rPr>
          <w:rFonts w:eastAsiaTheme="minorEastAsia" w:cstheme="minorBidi"/>
          <w:smallCaps/>
          <w:sz w:val="21"/>
          <w:szCs w:val="21"/>
          <w:lang w:eastAsia="fr-CA"/>
        </w:rPr>
      </w:pPr>
      <w:hyperlink w:anchor="_Toc159491663" w:history="1">
        <w:r w:rsidR="00D3455F" w:rsidRPr="00084AEA">
          <w:rPr>
            <w:rStyle w:val="Hyperlien"/>
            <w:sz w:val="24"/>
            <w:szCs w:val="26"/>
          </w:rPr>
          <w:t>1.1. Contexte général</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_Toc159491663 \h </w:instrText>
        </w:r>
        <w:r w:rsidR="00D3455F" w:rsidRPr="00084AEA">
          <w:rPr>
            <w:webHidden/>
            <w:sz w:val="24"/>
            <w:szCs w:val="26"/>
          </w:rPr>
        </w:r>
        <w:r w:rsidR="00D3455F" w:rsidRPr="00084AEA">
          <w:rPr>
            <w:webHidden/>
            <w:sz w:val="24"/>
            <w:szCs w:val="26"/>
          </w:rPr>
          <w:fldChar w:fldCharType="separate"/>
        </w:r>
        <w:r w:rsidR="00652A6A">
          <w:rPr>
            <w:webHidden/>
            <w:sz w:val="24"/>
            <w:szCs w:val="26"/>
          </w:rPr>
          <w:t>11</w:t>
        </w:r>
        <w:r w:rsidR="00D3455F" w:rsidRPr="00084AEA">
          <w:rPr>
            <w:webHidden/>
            <w:sz w:val="24"/>
            <w:szCs w:val="26"/>
          </w:rPr>
          <w:fldChar w:fldCharType="end"/>
        </w:r>
      </w:hyperlink>
    </w:p>
    <w:p w14:paraId="53523F87" w14:textId="67F7DC2B" w:rsidR="00D3455F" w:rsidRPr="00084AEA" w:rsidRDefault="00000000" w:rsidP="00BE3931">
      <w:pPr>
        <w:pStyle w:val="TM2"/>
        <w:rPr>
          <w:rFonts w:eastAsiaTheme="minorEastAsia" w:cstheme="minorBidi"/>
          <w:smallCaps/>
          <w:sz w:val="21"/>
          <w:szCs w:val="21"/>
          <w:lang w:eastAsia="fr-CA"/>
        </w:rPr>
      </w:pPr>
      <w:hyperlink w:anchor="_Toc159491664" w:history="1">
        <w:r w:rsidR="00D3455F" w:rsidRPr="00084AEA">
          <w:rPr>
            <w:rStyle w:val="Hyperlien"/>
            <w:sz w:val="24"/>
            <w:szCs w:val="26"/>
          </w:rPr>
          <w:t>1.2. Introduction au parasitisme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_Toc159491664 \h </w:instrText>
        </w:r>
        <w:r w:rsidR="00D3455F" w:rsidRPr="00084AEA">
          <w:rPr>
            <w:webHidden/>
            <w:sz w:val="24"/>
            <w:szCs w:val="26"/>
          </w:rPr>
        </w:r>
        <w:r w:rsidR="00D3455F" w:rsidRPr="00084AEA">
          <w:rPr>
            <w:webHidden/>
            <w:sz w:val="24"/>
            <w:szCs w:val="26"/>
          </w:rPr>
          <w:fldChar w:fldCharType="separate"/>
        </w:r>
        <w:r w:rsidR="00652A6A">
          <w:rPr>
            <w:webHidden/>
            <w:sz w:val="24"/>
            <w:szCs w:val="26"/>
          </w:rPr>
          <w:t>12</w:t>
        </w:r>
        <w:r w:rsidR="00D3455F" w:rsidRPr="00084AEA">
          <w:rPr>
            <w:webHidden/>
            <w:sz w:val="24"/>
            <w:szCs w:val="26"/>
          </w:rPr>
          <w:fldChar w:fldCharType="end"/>
        </w:r>
      </w:hyperlink>
    </w:p>
    <w:p w14:paraId="155BF3EA" w14:textId="6491C28B" w:rsidR="00D3455F" w:rsidRPr="00084AEA" w:rsidRDefault="00000000" w:rsidP="00BE3931">
      <w:pPr>
        <w:pStyle w:val="TM2"/>
        <w:rPr>
          <w:rFonts w:eastAsiaTheme="minorEastAsia" w:cstheme="minorBidi"/>
          <w:smallCaps/>
          <w:sz w:val="36"/>
          <w:szCs w:val="36"/>
          <w:lang w:eastAsia="fr-CA"/>
        </w:rPr>
      </w:pPr>
      <w:hyperlink w:anchor="_Toc159491665" w:history="1">
        <w:r w:rsidR="00D3455F" w:rsidRPr="00084AEA">
          <w:rPr>
            <w:rStyle w:val="Hyperlien"/>
            <w:sz w:val="24"/>
            <w:szCs w:val="26"/>
          </w:rPr>
          <w:t>1.3. Dynamique spatiale des parasites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_Toc159491665 \h </w:instrText>
        </w:r>
        <w:r w:rsidR="00D3455F" w:rsidRPr="00084AEA">
          <w:rPr>
            <w:webHidden/>
            <w:sz w:val="24"/>
            <w:szCs w:val="26"/>
          </w:rPr>
        </w:r>
        <w:r w:rsidR="00D3455F" w:rsidRPr="00084AEA">
          <w:rPr>
            <w:webHidden/>
            <w:sz w:val="24"/>
            <w:szCs w:val="26"/>
          </w:rPr>
          <w:fldChar w:fldCharType="separate"/>
        </w:r>
        <w:r w:rsidR="00652A6A">
          <w:rPr>
            <w:webHidden/>
            <w:sz w:val="24"/>
            <w:szCs w:val="26"/>
          </w:rPr>
          <w:t>17</w:t>
        </w:r>
        <w:r w:rsidR="00D3455F" w:rsidRPr="00084AEA">
          <w:rPr>
            <w:webHidden/>
            <w:sz w:val="24"/>
            <w:szCs w:val="26"/>
          </w:rPr>
          <w:fldChar w:fldCharType="end"/>
        </w:r>
      </w:hyperlink>
    </w:p>
    <w:p w14:paraId="03A911A2" w14:textId="2DF0389A" w:rsidR="00D3455F" w:rsidRPr="00084AEA" w:rsidRDefault="00000000" w:rsidP="00BE3931">
      <w:pPr>
        <w:pStyle w:val="TM2"/>
        <w:rPr>
          <w:rFonts w:eastAsiaTheme="minorEastAsia" w:cstheme="minorBidi"/>
          <w:smallCaps/>
          <w:sz w:val="36"/>
          <w:szCs w:val="36"/>
          <w:lang w:eastAsia="fr-CA"/>
        </w:rPr>
      </w:pPr>
      <w:hyperlink w:anchor="_Toc159491666" w:history="1">
        <w:r w:rsidR="00D3455F" w:rsidRPr="00084AEA">
          <w:rPr>
            <w:rStyle w:val="Hyperlien"/>
            <w:sz w:val="24"/>
            <w:szCs w:val="26"/>
          </w:rPr>
          <w:t>1.4. Moteurs d’infection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_Toc159491666 \h </w:instrText>
        </w:r>
        <w:r w:rsidR="00D3455F" w:rsidRPr="00084AEA">
          <w:rPr>
            <w:webHidden/>
            <w:sz w:val="24"/>
            <w:szCs w:val="26"/>
          </w:rPr>
        </w:r>
        <w:r w:rsidR="00D3455F" w:rsidRPr="00084AEA">
          <w:rPr>
            <w:webHidden/>
            <w:sz w:val="24"/>
            <w:szCs w:val="26"/>
          </w:rPr>
          <w:fldChar w:fldCharType="separate"/>
        </w:r>
        <w:r w:rsidR="00652A6A">
          <w:rPr>
            <w:webHidden/>
            <w:sz w:val="24"/>
            <w:szCs w:val="26"/>
          </w:rPr>
          <w:t>19</w:t>
        </w:r>
        <w:r w:rsidR="00D3455F" w:rsidRPr="00084AEA">
          <w:rPr>
            <w:webHidden/>
            <w:sz w:val="24"/>
            <w:szCs w:val="26"/>
          </w:rPr>
          <w:fldChar w:fldCharType="end"/>
        </w:r>
      </w:hyperlink>
    </w:p>
    <w:p w14:paraId="08161B1E" w14:textId="0E693729"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7" w:history="1">
        <w:r w:rsidR="00D3455F" w:rsidRPr="00084AEA">
          <w:rPr>
            <w:rStyle w:val="Hyperlien"/>
            <w:noProof/>
            <w:sz w:val="24"/>
            <w:szCs w:val="24"/>
          </w:rPr>
          <w:t>1.4.1. Communautés biotiques</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_Toc159491667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20</w:t>
        </w:r>
        <w:r w:rsidR="00D3455F" w:rsidRPr="00084AEA">
          <w:rPr>
            <w:noProof/>
            <w:webHidden/>
            <w:sz w:val="24"/>
            <w:szCs w:val="24"/>
          </w:rPr>
          <w:fldChar w:fldCharType="end"/>
        </w:r>
      </w:hyperlink>
    </w:p>
    <w:p w14:paraId="531B0844" w14:textId="186B2F85"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8" w:history="1">
        <w:r w:rsidR="00D3455F" w:rsidRPr="00084AEA">
          <w:rPr>
            <w:rStyle w:val="Hyperlien"/>
            <w:noProof/>
            <w:sz w:val="24"/>
            <w:szCs w:val="24"/>
          </w:rPr>
          <w:t>1.4.2. Qualité de l’eau</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_Toc159491668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21</w:t>
        </w:r>
        <w:r w:rsidR="00D3455F" w:rsidRPr="00084AEA">
          <w:rPr>
            <w:noProof/>
            <w:webHidden/>
            <w:sz w:val="24"/>
            <w:szCs w:val="24"/>
          </w:rPr>
          <w:fldChar w:fldCharType="end"/>
        </w:r>
      </w:hyperlink>
    </w:p>
    <w:p w14:paraId="4F1905A6" w14:textId="7BC5F8B9" w:rsidR="00D3455F" w:rsidRPr="00084AEA" w:rsidRDefault="00000000">
      <w:pPr>
        <w:pStyle w:val="TM3"/>
        <w:tabs>
          <w:tab w:val="right" w:leader="dot" w:pos="9394"/>
        </w:tabs>
        <w:rPr>
          <w:rFonts w:eastAsiaTheme="minorEastAsia" w:cstheme="minorBidi"/>
          <w:i w:val="0"/>
          <w:iCs w:val="0"/>
          <w:noProof/>
          <w:sz w:val="36"/>
          <w:szCs w:val="36"/>
          <w:lang w:eastAsia="fr-CA"/>
        </w:rPr>
      </w:pPr>
      <w:hyperlink w:anchor="_Toc159491669" w:history="1">
        <w:r w:rsidR="00D3455F" w:rsidRPr="00084AEA">
          <w:rPr>
            <w:rStyle w:val="Hyperlien"/>
            <w:noProof/>
            <w:sz w:val="24"/>
            <w:szCs w:val="24"/>
          </w:rPr>
          <w:t>1.4.3. Structure d’habitat et attributs spatiaux</w:t>
        </w:r>
        <w:r w:rsidR="00D3455F" w:rsidRPr="00084AEA">
          <w:rPr>
            <w:noProof/>
            <w:webHidden/>
            <w:sz w:val="24"/>
            <w:szCs w:val="24"/>
          </w:rPr>
          <w:t xml:space="preserve"> </w:t>
        </w:r>
        <w:r w:rsidR="00D3455F"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_Toc159491669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22</w:t>
        </w:r>
        <w:r w:rsidR="00D3455F" w:rsidRPr="00084AEA">
          <w:rPr>
            <w:noProof/>
            <w:webHidden/>
            <w:sz w:val="24"/>
            <w:szCs w:val="24"/>
          </w:rPr>
          <w:fldChar w:fldCharType="end"/>
        </w:r>
      </w:hyperlink>
    </w:p>
    <w:p w14:paraId="0DFA8F31" w14:textId="03897BE6" w:rsidR="00D3455F" w:rsidRPr="00084AEA" w:rsidRDefault="00000000" w:rsidP="00BE3931">
      <w:pPr>
        <w:pStyle w:val="TM2"/>
        <w:rPr>
          <w:rFonts w:eastAsiaTheme="minorEastAsia" w:cstheme="minorBidi"/>
          <w:smallCaps/>
          <w:sz w:val="36"/>
          <w:szCs w:val="36"/>
          <w:lang w:eastAsia="fr-CA"/>
        </w:rPr>
      </w:pPr>
      <w:hyperlink w:anchor="_Toc159491670" w:history="1">
        <w:r w:rsidR="00D3455F" w:rsidRPr="00084AEA">
          <w:rPr>
            <w:rStyle w:val="Hyperlien"/>
            <w:sz w:val="24"/>
            <w:szCs w:val="26"/>
          </w:rPr>
          <w:t>1.5. Système d’étude</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_Toc159491670 \h </w:instrText>
        </w:r>
        <w:r w:rsidR="00D3455F" w:rsidRPr="00084AEA">
          <w:rPr>
            <w:webHidden/>
            <w:sz w:val="24"/>
            <w:szCs w:val="26"/>
          </w:rPr>
        </w:r>
        <w:r w:rsidR="00D3455F" w:rsidRPr="00084AEA">
          <w:rPr>
            <w:webHidden/>
            <w:sz w:val="24"/>
            <w:szCs w:val="26"/>
          </w:rPr>
          <w:fldChar w:fldCharType="separate"/>
        </w:r>
        <w:r w:rsidR="00652A6A">
          <w:rPr>
            <w:webHidden/>
            <w:sz w:val="24"/>
            <w:szCs w:val="26"/>
          </w:rPr>
          <w:t>23</w:t>
        </w:r>
        <w:r w:rsidR="00D3455F" w:rsidRPr="00084AEA">
          <w:rPr>
            <w:webHidden/>
            <w:sz w:val="24"/>
            <w:szCs w:val="26"/>
          </w:rPr>
          <w:fldChar w:fldCharType="end"/>
        </w:r>
      </w:hyperlink>
    </w:p>
    <w:p w14:paraId="60541521" w14:textId="4EFD63DE" w:rsidR="00D3455F" w:rsidRPr="00084AEA" w:rsidRDefault="00000000" w:rsidP="00BE3931">
      <w:pPr>
        <w:pStyle w:val="TM2"/>
        <w:rPr>
          <w:rFonts w:eastAsiaTheme="minorEastAsia" w:cstheme="minorBidi"/>
          <w:smallCaps/>
          <w:sz w:val="36"/>
          <w:szCs w:val="36"/>
          <w:lang w:eastAsia="fr-CA"/>
        </w:rPr>
      </w:pPr>
      <w:hyperlink w:anchor="_Toc159491671" w:history="1">
        <w:r w:rsidR="00D3455F" w:rsidRPr="00084AEA">
          <w:rPr>
            <w:rStyle w:val="Hyperlien"/>
            <w:sz w:val="24"/>
            <w:szCs w:val="26"/>
          </w:rPr>
          <w:t>1.6. Lacunes en écologie des parasites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_Toc159491671 \h </w:instrText>
        </w:r>
        <w:r w:rsidR="00D3455F" w:rsidRPr="00084AEA">
          <w:rPr>
            <w:webHidden/>
            <w:sz w:val="24"/>
            <w:szCs w:val="26"/>
          </w:rPr>
        </w:r>
        <w:r w:rsidR="00D3455F" w:rsidRPr="00084AEA">
          <w:rPr>
            <w:webHidden/>
            <w:sz w:val="24"/>
            <w:szCs w:val="26"/>
          </w:rPr>
          <w:fldChar w:fldCharType="separate"/>
        </w:r>
        <w:r w:rsidR="00652A6A">
          <w:rPr>
            <w:webHidden/>
            <w:sz w:val="24"/>
            <w:szCs w:val="26"/>
          </w:rPr>
          <w:t>27</w:t>
        </w:r>
        <w:r w:rsidR="00D3455F" w:rsidRPr="00084AEA">
          <w:rPr>
            <w:webHidden/>
            <w:sz w:val="24"/>
            <w:szCs w:val="26"/>
          </w:rPr>
          <w:fldChar w:fldCharType="end"/>
        </w:r>
      </w:hyperlink>
    </w:p>
    <w:p w14:paraId="14BB7406" w14:textId="5B73814A" w:rsidR="00D3455F" w:rsidRPr="00084AEA" w:rsidRDefault="00000000" w:rsidP="00BE3931">
      <w:pPr>
        <w:pStyle w:val="TM2"/>
        <w:rPr>
          <w:rFonts w:eastAsiaTheme="minorEastAsia" w:cstheme="minorBidi"/>
          <w:smallCaps/>
          <w:sz w:val="36"/>
          <w:szCs w:val="36"/>
          <w:lang w:eastAsia="fr-CA"/>
        </w:rPr>
      </w:pPr>
      <w:hyperlink w:anchor="_Toc159491672" w:history="1">
        <w:r w:rsidR="00D3455F" w:rsidRPr="00084AEA">
          <w:rPr>
            <w:rStyle w:val="Hyperlien"/>
            <w:sz w:val="24"/>
            <w:szCs w:val="26"/>
          </w:rPr>
          <w:t>1.7. Objectifs et attentes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_Toc159491672 \h </w:instrText>
        </w:r>
        <w:r w:rsidR="00D3455F" w:rsidRPr="00084AEA">
          <w:rPr>
            <w:webHidden/>
            <w:sz w:val="24"/>
            <w:szCs w:val="26"/>
          </w:rPr>
        </w:r>
        <w:r w:rsidR="00D3455F" w:rsidRPr="00084AEA">
          <w:rPr>
            <w:webHidden/>
            <w:sz w:val="24"/>
            <w:szCs w:val="26"/>
          </w:rPr>
          <w:fldChar w:fldCharType="separate"/>
        </w:r>
        <w:r w:rsidR="00652A6A">
          <w:rPr>
            <w:webHidden/>
            <w:sz w:val="24"/>
            <w:szCs w:val="26"/>
          </w:rPr>
          <w:t>28</w:t>
        </w:r>
        <w:r w:rsidR="00D3455F" w:rsidRPr="00084AEA">
          <w:rPr>
            <w:webHidden/>
            <w:sz w:val="24"/>
            <w:szCs w:val="26"/>
          </w:rPr>
          <w:fldChar w:fldCharType="end"/>
        </w:r>
      </w:hyperlink>
    </w:p>
    <w:p w14:paraId="765EC645" w14:textId="5B074EBD" w:rsidR="00D3455F" w:rsidRPr="00084AEA" w:rsidRDefault="00000000" w:rsidP="00084AEA">
      <w:pPr>
        <w:pStyle w:val="TM1"/>
        <w:rPr>
          <w:rFonts w:eastAsiaTheme="minorEastAsia" w:cstheme="minorBidi"/>
          <w:caps/>
          <w:sz w:val="32"/>
          <w:szCs w:val="32"/>
          <w:lang w:eastAsia="fr-CA"/>
        </w:rPr>
      </w:pPr>
      <w:hyperlink w:anchor="_Toc159491673" w:history="1">
        <w:r w:rsidR="00D3455F" w:rsidRPr="00084AEA">
          <w:rPr>
            <w:rStyle w:val="Hyperlien"/>
          </w:rPr>
          <w:t>CHAPITRE 2 – LOCAL ENVIRONMENT AND SAMPLING BIAS DRIVE PREVALENCE ESTIMATES IN FISH COMMUNITIES</w:t>
        </w:r>
        <w:r w:rsidR="00D3455F" w:rsidRPr="00084AEA">
          <w:rPr>
            <w:webHidden/>
            <w:sz w:val="21"/>
            <w:szCs w:val="20"/>
          </w:rPr>
          <w:t xml:space="preserve"> </w:t>
        </w:r>
        <w:r w:rsidR="00D3455F" w:rsidRPr="00084AEA">
          <w:rPr>
            <w:webHidden/>
            <w:sz w:val="21"/>
            <w:szCs w:val="20"/>
          </w:rPr>
          <w:tab/>
        </w:r>
        <w:r w:rsidR="00D3455F" w:rsidRPr="00084AEA">
          <w:rPr>
            <w:webHidden/>
            <w:sz w:val="21"/>
            <w:szCs w:val="20"/>
          </w:rPr>
          <w:fldChar w:fldCharType="begin"/>
        </w:r>
        <w:r w:rsidR="00D3455F" w:rsidRPr="00084AEA">
          <w:rPr>
            <w:webHidden/>
            <w:sz w:val="21"/>
            <w:szCs w:val="20"/>
          </w:rPr>
          <w:instrText xml:space="preserve"> PAGEREF _Toc159491673 \h </w:instrText>
        </w:r>
        <w:r w:rsidR="00D3455F" w:rsidRPr="00084AEA">
          <w:rPr>
            <w:webHidden/>
            <w:sz w:val="21"/>
            <w:szCs w:val="20"/>
          </w:rPr>
        </w:r>
        <w:r w:rsidR="00D3455F" w:rsidRPr="00084AEA">
          <w:rPr>
            <w:webHidden/>
            <w:sz w:val="21"/>
            <w:szCs w:val="20"/>
          </w:rPr>
          <w:fldChar w:fldCharType="separate"/>
        </w:r>
        <w:r w:rsidR="00652A6A">
          <w:rPr>
            <w:webHidden/>
            <w:sz w:val="21"/>
            <w:szCs w:val="20"/>
          </w:rPr>
          <w:t>30</w:t>
        </w:r>
        <w:r w:rsidR="00D3455F" w:rsidRPr="00084AEA">
          <w:rPr>
            <w:webHidden/>
            <w:sz w:val="21"/>
            <w:szCs w:val="20"/>
          </w:rPr>
          <w:fldChar w:fldCharType="end"/>
        </w:r>
      </w:hyperlink>
    </w:p>
    <w:p w14:paraId="2CE938D5" w14:textId="5F955AED" w:rsidR="00D3455F" w:rsidRPr="00084AEA" w:rsidRDefault="004D4920" w:rsidP="00BE3931">
      <w:pPr>
        <w:pStyle w:val="TM2"/>
        <w:rPr>
          <w:rFonts w:eastAsiaTheme="minorEastAsia" w:cstheme="minorBidi"/>
          <w:smallCaps/>
          <w:sz w:val="36"/>
          <w:szCs w:val="36"/>
          <w:lang w:eastAsia="fr-CA"/>
        </w:rPr>
      </w:pPr>
      <w:r>
        <w:rPr>
          <w:sz w:val="24"/>
          <w:szCs w:val="26"/>
        </w:rPr>
        <w:t xml:space="preserve">2.1. </w:t>
      </w:r>
      <w:hyperlink w:anchor="_Toc159491674" w:history="1">
        <w:r w:rsidR="00D3455F" w:rsidRPr="00084AEA">
          <w:rPr>
            <w:rStyle w:val="Hyperlien"/>
            <w:sz w:val="24"/>
            <w:szCs w:val="26"/>
          </w:rPr>
          <w:t>Introduction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_Toc159491674 \h </w:instrText>
        </w:r>
        <w:r w:rsidR="00D3455F" w:rsidRPr="00084AEA">
          <w:rPr>
            <w:webHidden/>
            <w:sz w:val="24"/>
            <w:szCs w:val="26"/>
          </w:rPr>
        </w:r>
        <w:r w:rsidR="00D3455F" w:rsidRPr="00084AEA">
          <w:rPr>
            <w:webHidden/>
            <w:sz w:val="24"/>
            <w:szCs w:val="26"/>
          </w:rPr>
          <w:fldChar w:fldCharType="separate"/>
        </w:r>
        <w:r w:rsidR="00652A6A">
          <w:rPr>
            <w:webHidden/>
            <w:sz w:val="24"/>
            <w:szCs w:val="26"/>
          </w:rPr>
          <w:t>32</w:t>
        </w:r>
        <w:r w:rsidR="00D3455F" w:rsidRPr="00084AEA">
          <w:rPr>
            <w:webHidden/>
            <w:sz w:val="24"/>
            <w:szCs w:val="26"/>
          </w:rPr>
          <w:fldChar w:fldCharType="end"/>
        </w:r>
      </w:hyperlink>
    </w:p>
    <w:p w14:paraId="0A360F49" w14:textId="6152E57D" w:rsidR="00D3455F" w:rsidRPr="00084AEA" w:rsidRDefault="004D4920" w:rsidP="00BE3931">
      <w:pPr>
        <w:pStyle w:val="TM2"/>
        <w:rPr>
          <w:rFonts w:eastAsiaTheme="minorEastAsia" w:cstheme="minorBidi"/>
          <w:smallCaps/>
          <w:sz w:val="36"/>
          <w:szCs w:val="36"/>
          <w:lang w:eastAsia="fr-CA"/>
        </w:rPr>
      </w:pPr>
      <w:r>
        <w:rPr>
          <w:sz w:val="24"/>
          <w:szCs w:val="26"/>
        </w:rPr>
        <w:t xml:space="preserve">2.2. </w:t>
      </w:r>
      <w:hyperlink w:anchor="_Toc159491675" w:history="1">
        <w:r w:rsidR="00D3455F" w:rsidRPr="00084AEA">
          <w:rPr>
            <w:rStyle w:val="Hyperlien"/>
            <w:sz w:val="24"/>
            <w:szCs w:val="26"/>
          </w:rPr>
          <w:t>Methods</w:t>
        </w:r>
        <w:r w:rsidR="00BE3931"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_Toc159491675 \h </w:instrText>
        </w:r>
        <w:r w:rsidR="00D3455F" w:rsidRPr="00084AEA">
          <w:rPr>
            <w:webHidden/>
            <w:sz w:val="24"/>
            <w:szCs w:val="26"/>
          </w:rPr>
        </w:r>
        <w:r w:rsidR="00D3455F" w:rsidRPr="00084AEA">
          <w:rPr>
            <w:webHidden/>
            <w:sz w:val="24"/>
            <w:szCs w:val="26"/>
          </w:rPr>
          <w:fldChar w:fldCharType="separate"/>
        </w:r>
        <w:r w:rsidR="00652A6A">
          <w:rPr>
            <w:webHidden/>
            <w:sz w:val="24"/>
            <w:szCs w:val="26"/>
          </w:rPr>
          <w:t>38</w:t>
        </w:r>
        <w:r w:rsidR="00D3455F" w:rsidRPr="00084AEA">
          <w:rPr>
            <w:webHidden/>
            <w:sz w:val="24"/>
            <w:szCs w:val="26"/>
          </w:rPr>
          <w:fldChar w:fldCharType="end"/>
        </w:r>
      </w:hyperlink>
    </w:p>
    <w:p w14:paraId="56F51712" w14:textId="3E329231"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2.2.1. </w:t>
      </w:r>
      <w:hyperlink w:anchor="_Toc159491676" w:history="1">
        <w:r w:rsidR="00D3455F" w:rsidRPr="00084AEA">
          <w:rPr>
            <w:rStyle w:val="Hyperlien"/>
            <w:noProof/>
            <w:sz w:val="24"/>
            <w:szCs w:val="24"/>
            <w:lang w:val="en-US"/>
          </w:rPr>
          <w:t>Host-parasite system</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_Toc159491676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38</w:t>
        </w:r>
        <w:r w:rsidR="00D3455F" w:rsidRPr="00084AEA">
          <w:rPr>
            <w:noProof/>
            <w:webHidden/>
            <w:sz w:val="24"/>
            <w:szCs w:val="24"/>
          </w:rPr>
          <w:fldChar w:fldCharType="end"/>
        </w:r>
      </w:hyperlink>
    </w:p>
    <w:p w14:paraId="1382E62F" w14:textId="4EA6ABD8"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2.2.2. </w:t>
      </w:r>
      <w:hyperlink w:anchor="_Toc159491677" w:history="1">
        <w:r w:rsidR="00D3455F" w:rsidRPr="00084AEA">
          <w:rPr>
            <w:rStyle w:val="Hyperlien"/>
            <w:noProof/>
            <w:sz w:val="24"/>
            <w:szCs w:val="24"/>
            <w:lang w:val="en-US"/>
          </w:rPr>
          <w:t>Study area</w:t>
        </w:r>
        <w:r w:rsidR="00BE3931" w:rsidRPr="00084AEA">
          <w:rPr>
            <w:rStyle w:val="Hyperlien"/>
            <w:noProof/>
            <w:sz w:val="24"/>
            <w:szCs w:val="24"/>
            <w:lang w:val="en-US"/>
          </w:rPr>
          <w:t xml:space="preserve"> </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_Toc159491677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39</w:t>
        </w:r>
        <w:r w:rsidR="00D3455F" w:rsidRPr="00084AEA">
          <w:rPr>
            <w:noProof/>
            <w:webHidden/>
            <w:sz w:val="24"/>
            <w:szCs w:val="24"/>
          </w:rPr>
          <w:fldChar w:fldCharType="end"/>
        </w:r>
      </w:hyperlink>
    </w:p>
    <w:p w14:paraId="1FC547FB" w14:textId="6CEC0CAD"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2.2.3. </w:t>
      </w:r>
      <w:hyperlink w:anchor="_Toc159491678" w:history="1">
        <w:r w:rsidR="00D3455F" w:rsidRPr="00084AEA">
          <w:rPr>
            <w:rStyle w:val="Hyperlien"/>
            <w:noProof/>
            <w:sz w:val="24"/>
            <w:szCs w:val="24"/>
            <w:lang w:val="en-US"/>
          </w:rPr>
          <w:t>Data acquisition</w:t>
        </w:r>
        <w:r w:rsidR="00D3455F" w:rsidRPr="00084AEA">
          <w:rPr>
            <w:noProof/>
            <w:webHidden/>
            <w:sz w:val="24"/>
            <w:szCs w:val="24"/>
          </w:rPr>
          <w:t xml:space="preserve"> </w:t>
        </w:r>
        <w:r w:rsidR="00BE3931" w:rsidRPr="00084AEA">
          <w:rPr>
            <w:noProof/>
            <w:webHidden/>
            <w:sz w:val="24"/>
            <w:szCs w:val="24"/>
          </w:rPr>
          <w:tab/>
        </w:r>
        <w:r w:rsidR="00D3455F" w:rsidRPr="00084AEA">
          <w:rPr>
            <w:noProof/>
            <w:webHidden/>
            <w:sz w:val="24"/>
            <w:szCs w:val="24"/>
          </w:rPr>
          <w:fldChar w:fldCharType="begin"/>
        </w:r>
        <w:r w:rsidR="00D3455F" w:rsidRPr="00084AEA">
          <w:rPr>
            <w:noProof/>
            <w:webHidden/>
            <w:sz w:val="24"/>
            <w:szCs w:val="24"/>
          </w:rPr>
          <w:instrText xml:space="preserve"> PAGEREF _Toc159491678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39</w:t>
        </w:r>
        <w:r w:rsidR="00D3455F" w:rsidRPr="00084AEA">
          <w:rPr>
            <w:noProof/>
            <w:webHidden/>
            <w:sz w:val="24"/>
            <w:szCs w:val="24"/>
          </w:rPr>
          <w:fldChar w:fldCharType="end"/>
        </w:r>
      </w:hyperlink>
    </w:p>
    <w:p w14:paraId="6E6736C8" w14:textId="4D058228"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2.2.4. </w:t>
      </w:r>
      <w:hyperlink w:anchor="_Toc159491679" w:history="1">
        <w:r w:rsidR="00D3455F" w:rsidRPr="00084AEA">
          <w:rPr>
            <w:rStyle w:val="Hyperlien"/>
            <w:noProof/>
            <w:sz w:val="24"/>
            <w:szCs w:val="24"/>
            <w:lang w:val="en-US"/>
          </w:rPr>
          <w:t>Statistical analyses</w:t>
        </w:r>
        <w:r w:rsidR="00BE3931"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_Toc159491679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41</w:t>
        </w:r>
        <w:r w:rsidR="00D3455F" w:rsidRPr="00084AEA">
          <w:rPr>
            <w:noProof/>
            <w:webHidden/>
            <w:sz w:val="24"/>
            <w:szCs w:val="24"/>
          </w:rPr>
          <w:fldChar w:fldCharType="end"/>
        </w:r>
      </w:hyperlink>
    </w:p>
    <w:p w14:paraId="08AD8541" w14:textId="2EDE3CE9" w:rsidR="00D3455F" w:rsidRPr="00084AEA" w:rsidRDefault="004D4920" w:rsidP="00BE3931">
      <w:pPr>
        <w:pStyle w:val="TM2"/>
        <w:rPr>
          <w:rFonts w:eastAsiaTheme="minorEastAsia" w:cstheme="minorBidi"/>
          <w:smallCaps/>
          <w:sz w:val="36"/>
          <w:szCs w:val="36"/>
          <w:lang w:eastAsia="fr-CA"/>
        </w:rPr>
      </w:pPr>
      <w:r>
        <w:rPr>
          <w:sz w:val="24"/>
          <w:szCs w:val="26"/>
        </w:rPr>
        <w:t xml:space="preserve">2.3. </w:t>
      </w:r>
      <w:hyperlink w:anchor="_Toc159491680" w:history="1">
        <w:r w:rsidR="00D3455F" w:rsidRPr="00084AEA">
          <w:rPr>
            <w:rStyle w:val="Hyperlien"/>
            <w:sz w:val="24"/>
            <w:szCs w:val="26"/>
          </w:rPr>
          <w:t>Results</w:t>
        </w:r>
        <w:r w:rsidR="00D3455F" w:rsidRPr="00084AEA">
          <w:rPr>
            <w:rStyle w:val="Hyperlien"/>
            <w:sz w:val="24"/>
            <w:szCs w:val="26"/>
          </w:rPr>
          <w:tab/>
        </w:r>
        <w:r w:rsidR="00D3455F" w:rsidRPr="00084AEA">
          <w:rPr>
            <w:webHidden/>
            <w:sz w:val="24"/>
            <w:szCs w:val="26"/>
          </w:rPr>
          <w:t xml:space="preserve"> </w:t>
        </w:r>
        <w:r w:rsidR="00D3455F" w:rsidRPr="00084AEA">
          <w:rPr>
            <w:webHidden/>
            <w:sz w:val="24"/>
            <w:szCs w:val="26"/>
          </w:rPr>
          <w:fldChar w:fldCharType="begin"/>
        </w:r>
        <w:r w:rsidR="00D3455F" w:rsidRPr="00084AEA">
          <w:rPr>
            <w:webHidden/>
            <w:sz w:val="24"/>
            <w:szCs w:val="26"/>
          </w:rPr>
          <w:instrText xml:space="preserve"> PAGEREF _Toc159491680 \h </w:instrText>
        </w:r>
        <w:r w:rsidR="00D3455F" w:rsidRPr="00084AEA">
          <w:rPr>
            <w:webHidden/>
            <w:sz w:val="24"/>
            <w:szCs w:val="26"/>
          </w:rPr>
        </w:r>
        <w:r w:rsidR="00D3455F" w:rsidRPr="00084AEA">
          <w:rPr>
            <w:webHidden/>
            <w:sz w:val="24"/>
            <w:szCs w:val="26"/>
          </w:rPr>
          <w:fldChar w:fldCharType="separate"/>
        </w:r>
        <w:r w:rsidR="00652A6A">
          <w:rPr>
            <w:webHidden/>
            <w:sz w:val="24"/>
            <w:szCs w:val="26"/>
          </w:rPr>
          <w:t>43</w:t>
        </w:r>
        <w:r w:rsidR="00D3455F" w:rsidRPr="00084AEA">
          <w:rPr>
            <w:webHidden/>
            <w:sz w:val="24"/>
            <w:szCs w:val="26"/>
          </w:rPr>
          <w:fldChar w:fldCharType="end"/>
        </w:r>
      </w:hyperlink>
    </w:p>
    <w:p w14:paraId="03DDC5FD" w14:textId="384E4211"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2.3.1. </w:t>
      </w:r>
      <w:hyperlink w:anchor="_Toc159491681" w:history="1">
        <w:r w:rsidR="00D3455F" w:rsidRPr="00084AEA">
          <w:rPr>
            <w:rStyle w:val="Hyperlien"/>
            <w:noProof/>
            <w:sz w:val="24"/>
            <w:szCs w:val="24"/>
            <w:lang w:val="en-US"/>
          </w:rPr>
          <w:t>Landscape-scale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_Toc159491681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44</w:t>
        </w:r>
        <w:r w:rsidR="00D3455F" w:rsidRPr="00084AEA">
          <w:rPr>
            <w:noProof/>
            <w:webHidden/>
            <w:sz w:val="24"/>
            <w:szCs w:val="24"/>
          </w:rPr>
          <w:fldChar w:fldCharType="end"/>
        </w:r>
      </w:hyperlink>
    </w:p>
    <w:p w14:paraId="6E01374D" w14:textId="50DC2994"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2.3.2. </w:t>
      </w:r>
      <w:hyperlink w:anchor="_Toc159491682" w:history="1">
        <w:r w:rsidR="00D3455F" w:rsidRPr="00084AEA">
          <w:rPr>
            <w:rStyle w:val="Hyperlien"/>
            <w:noProof/>
            <w:sz w:val="24"/>
            <w:szCs w:val="24"/>
            <w:lang w:val="en-US"/>
          </w:rPr>
          <w:t>Lake-scale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_Toc159491682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46</w:t>
        </w:r>
        <w:r w:rsidR="00D3455F" w:rsidRPr="00084AEA">
          <w:rPr>
            <w:noProof/>
            <w:webHidden/>
            <w:sz w:val="24"/>
            <w:szCs w:val="24"/>
          </w:rPr>
          <w:fldChar w:fldCharType="end"/>
        </w:r>
      </w:hyperlink>
    </w:p>
    <w:p w14:paraId="3FB36E3F" w14:textId="4EED7FC9" w:rsidR="00D3455F" w:rsidRPr="00084AEA" w:rsidRDefault="004D4920">
      <w:pPr>
        <w:pStyle w:val="TM3"/>
        <w:tabs>
          <w:tab w:val="right" w:leader="dot" w:pos="9394"/>
        </w:tabs>
        <w:rPr>
          <w:rFonts w:eastAsiaTheme="minorEastAsia" w:cstheme="minorBidi"/>
          <w:i w:val="0"/>
          <w:iCs w:val="0"/>
          <w:noProof/>
          <w:sz w:val="36"/>
          <w:szCs w:val="36"/>
          <w:lang w:eastAsia="fr-CA"/>
        </w:rPr>
      </w:pPr>
      <w:r>
        <w:rPr>
          <w:sz w:val="24"/>
          <w:szCs w:val="24"/>
        </w:rPr>
        <w:t xml:space="preserve">2.3.3. </w:t>
      </w:r>
      <w:hyperlink w:anchor="_Toc159491683" w:history="1">
        <w:r w:rsidR="00D3455F" w:rsidRPr="00084AEA">
          <w:rPr>
            <w:rStyle w:val="Hyperlien"/>
            <w:noProof/>
            <w:sz w:val="24"/>
            <w:szCs w:val="24"/>
            <w:lang w:val="en-US"/>
          </w:rPr>
          <w:t>Site-scale</w:t>
        </w:r>
        <w:r w:rsidR="00D3455F" w:rsidRPr="00084AEA">
          <w:rPr>
            <w:rStyle w:val="Hyperlien"/>
            <w:noProof/>
            <w:sz w:val="24"/>
            <w:szCs w:val="24"/>
            <w:lang w:val="en-US"/>
          </w:rPr>
          <w:tab/>
        </w:r>
        <w:r w:rsidR="00D3455F" w:rsidRPr="00084AEA">
          <w:rPr>
            <w:noProof/>
            <w:webHidden/>
            <w:sz w:val="24"/>
            <w:szCs w:val="24"/>
          </w:rPr>
          <w:t xml:space="preserve"> </w:t>
        </w:r>
        <w:r w:rsidR="00D3455F" w:rsidRPr="00084AEA">
          <w:rPr>
            <w:noProof/>
            <w:webHidden/>
            <w:sz w:val="24"/>
            <w:szCs w:val="24"/>
          </w:rPr>
          <w:fldChar w:fldCharType="begin"/>
        </w:r>
        <w:r w:rsidR="00D3455F" w:rsidRPr="00084AEA">
          <w:rPr>
            <w:noProof/>
            <w:webHidden/>
            <w:sz w:val="24"/>
            <w:szCs w:val="24"/>
          </w:rPr>
          <w:instrText xml:space="preserve"> PAGEREF _Toc159491683 \h </w:instrText>
        </w:r>
        <w:r w:rsidR="00D3455F" w:rsidRPr="00084AEA">
          <w:rPr>
            <w:noProof/>
            <w:webHidden/>
            <w:sz w:val="24"/>
            <w:szCs w:val="24"/>
          </w:rPr>
        </w:r>
        <w:r w:rsidR="00D3455F" w:rsidRPr="00084AEA">
          <w:rPr>
            <w:noProof/>
            <w:webHidden/>
            <w:sz w:val="24"/>
            <w:szCs w:val="24"/>
          </w:rPr>
          <w:fldChar w:fldCharType="separate"/>
        </w:r>
        <w:r w:rsidR="00652A6A">
          <w:rPr>
            <w:noProof/>
            <w:webHidden/>
            <w:sz w:val="24"/>
            <w:szCs w:val="24"/>
          </w:rPr>
          <w:t>48</w:t>
        </w:r>
        <w:r w:rsidR="00D3455F" w:rsidRPr="00084AEA">
          <w:rPr>
            <w:noProof/>
            <w:webHidden/>
            <w:sz w:val="24"/>
            <w:szCs w:val="24"/>
          </w:rPr>
          <w:fldChar w:fldCharType="end"/>
        </w:r>
      </w:hyperlink>
    </w:p>
    <w:p w14:paraId="619948AB" w14:textId="6C33C82C" w:rsidR="00D3455F" w:rsidRPr="00084AEA" w:rsidRDefault="004D4920" w:rsidP="00BE3931">
      <w:pPr>
        <w:pStyle w:val="TM2"/>
        <w:rPr>
          <w:rFonts w:eastAsiaTheme="minorEastAsia" w:cstheme="minorBidi"/>
          <w:smallCaps/>
          <w:sz w:val="36"/>
          <w:szCs w:val="36"/>
          <w:lang w:eastAsia="fr-CA"/>
        </w:rPr>
      </w:pPr>
      <w:r>
        <w:rPr>
          <w:sz w:val="24"/>
          <w:szCs w:val="26"/>
        </w:rPr>
        <w:t xml:space="preserve">2.4. </w:t>
      </w:r>
      <w:hyperlink w:anchor="_Toc159491684" w:history="1">
        <w:r w:rsidR="00D3455F" w:rsidRPr="00084AEA">
          <w:rPr>
            <w:rStyle w:val="Hyperlien"/>
            <w:sz w:val="24"/>
            <w:szCs w:val="26"/>
          </w:rPr>
          <w:t>Discussion</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_Toc159491684 \h </w:instrText>
        </w:r>
        <w:r w:rsidR="00D3455F" w:rsidRPr="00084AEA">
          <w:rPr>
            <w:webHidden/>
            <w:sz w:val="24"/>
            <w:szCs w:val="26"/>
          </w:rPr>
        </w:r>
        <w:r w:rsidR="00D3455F" w:rsidRPr="00084AEA">
          <w:rPr>
            <w:webHidden/>
            <w:sz w:val="24"/>
            <w:szCs w:val="26"/>
          </w:rPr>
          <w:fldChar w:fldCharType="separate"/>
        </w:r>
        <w:r w:rsidR="00652A6A">
          <w:rPr>
            <w:webHidden/>
            <w:sz w:val="24"/>
            <w:szCs w:val="26"/>
          </w:rPr>
          <w:t>50</w:t>
        </w:r>
        <w:r w:rsidR="00D3455F" w:rsidRPr="00084AEA">
          <w:rPr>
            <w:webHidden/>
            <w:sz w:val="24"/>
            <w:szCs w:val="26"/>
          </w:rPr>
          <w:fldChar w:fldCharType="end"/>
        </w:r>
      </w:hyperlink>
    </w:p>
    <w:p w14:paraId="5085A388" w14:textId="1E5B5FF2" w:rsidR="00D3455F" w:rsidRPr="00084AEA" w:rsidRDefault="00000000" w:rsidP="00084AEA">
      <w:pPr>
        <w:pStyle w:val="TM1"/>
        <w:rPr>
          <w:rFonts w:eastAsiaTheme="minorEastAsia" w:cstheme="minorBidi"/>
          <w:caps/>
          <w:sz w:val="32"/>
          <w:szCs w:val="32"/>
          <w:lang w:eastAsia="fr-CA"/>
        </w:rPr>
      </w:pPr>
      <w:hyperlink w:anchor="_Toc159491685" w:history="1">
        <w:r w:rsidR="00D3455F" w:rsidRPr="00084AEA">
          <w:rPr>
            <w:rStyle w:val="Hyperlien"/>
          </w:rPr>
          <w:t>CHAPITRE 3 – DISCUSSION CONCLUSIVE</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_Toc159491685 \h </w:instrText>
        </w:r>
        <w:r w:rsidR="00D3455F" w:rsidRPr="00084AEA">
          <w:rPr>
            <w:webHidden/>
          </w:rPr>
        </w:r>
        <w:r w:rsidR="00D3455F" w:rsidRPr="00084AEA">
          <w:rPr>
            <w:webHidden/>
          </w:rPr>
          <w:fldChar w:fldCharType="separate"/>
        </w:r>
        <w:r w:rsidR="00652A6A">
          <w:rPr>
            <w:webHidden/>
          </w:rPr>
          <w:t>58</w:t>
        </w:r>
        <w:r w:rsidR="00D3455F" w:rsidRPr="00084AEA">
          <w:rPr>
            <w:webHidden/>
          </w:rPr>
          <w:fldChar w:fldCharType="end"/>
        </w:r>
      </w:hyperlink>
    </w:p>
    <w:p w14:paraId="31DF8953" w14:textId="4EC64201" w:rsidR="00D3455F" w:rsidRPr="00084AEA" w:rsidRDefault="00000000" w:rsidP="00BE3931">
      <w:pPr>
        <w:pStyle w:val="TM2"/>
        <w:rPr>
          <w:rFonts w:eastAsiaTheme="minorEastAsia" w:cstheme="minorBidi"/>
          <w:smallCaps/>
          <w:sz w:val="36"/>
          <w:szCs w:val="36"/>
          <w:lang w:eastAsia="fr-CA"/>
        </w:rPr>
      </w:pPr>
      <w:hyperlink w:anchor="_Toc159491686" w:history="1">
        <w:r w:rsidR="00D3455F" w:rsidRPr="00084AEA">
          <w:rPr>
            <w:rStyle w:val="Hyperlien"/>
            <w:sz w:val="24"/>
            <w:szCs w:val="26"/>
          </w:rPr>
          <w:t>3.1. Retour sur les résultats principaux</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_Toc159491686 \h </w:instrText>
        </w:r>
        <w:r w:rsidR="00D3455F" w:rsidRPr="00084AEA">
          <w:rPr>
            <w:webHidden/>
            <w:sz w:val="24"/>
            <w:szCs w:val="26"/>
          </w:rPr>
        </w:r>
        <w:r w:rsidR="00D3455F" w:rsidRPr="00084AEA">
          <w:rPr>
            <w:webHidden/>
            <w:sz w:val="24"/>
            <w:szCs w:val="26"/>
          </w:rPr>
          <w:fldChar w:fldCharType="separate"/>
        </w:r>
        <w:r w:rsidR="00652A6A">
          <w:rPr>
            <w:webHidden/>
            <w:sz w:val="24"/>
            <w:szCs w:val="26"/>
          </w:rPr>
          <w:t>58</w:t>
        </w:r>
        <w:r w:rsidR="00D3455F" w:rsidRPr="00084AEA">
          <w:rPr>
            <w:webHidden/>
            <w:sz w:val="24"/>
            <w:szCs w:val="26"/>
          </w:rPr>
          <w:fldChar w:fldCharType="end"/>
        </w:r>
      </w:hyperlink>
    </w:p>
    <w:p w14:paraId="67A404B9" w14:textId="4C7D8B9C" w:rsidR="00D3455F" w:rsidRPr="00084AEA" w:rsidRDefault="00000000" w:rsidP="00BE3931">
      <w:pPr>
        <w:pStyle w:val="TM2"/>
        <w:rPr>
          <w:rFonts w:eastAsiaTheme="minorEastAsia" w:cstheme="minorBidi"/>
          <w:smallCaps/>
          <w:sz w:val="36"/>
          <w:szCs w:val="36"/>
          <w:lang w:eastAsia="fr-CA"/>
        </w:rPr>
      </w:pPr>
      <w:hyperlink w:anchor="_Toc159491687" w:history="1">
        <w:r w:rsidR="00D3455F" w:rsidRPr="00084AEA">
          <w:rPr>
            <w:rStyle w:val="Hyperlien"/>
            <w:sz w:val="24"/>
            <w:szCs w:val="26"/>
          </w:rPr>
          <w:t>3.2. Lacunes et perspectives</w:t>
        </w:r>
        <w:r w:rsidR="00D3455F" w:rsidRPr="00084AEA">
          <w:rPr>
            <w:webHidden/>
            <w:sz w:val="24"/>
            <w:szCs w:val="26"/>
          </w:rPr>
          <w:t xml:space="preserve"> </w:t>
        </w:r>
        <w:r w:rsidR="00D3455F" w:rsidRPr="00084AEA">
          <w:rPr>
            <w:webHidden/>
            <w:sz w:val="24"/>
            <w:szCs w:val="26"/>
          </w:rPr>
          <w:tab/>
        </w:r>
        <w:r w:rsidR="00D3455F" w:rsidRPr="00084AEA">
          <w:rPr>
            <w:webHidden/>
            <w:sz w:val="24"/>
            <w:szCs w:val="26"/>
          </w:rPr>
          <w:fldChar w:fldCharType="begin"/>
        </w:r>
        <w:r w:rsidR="00D3455F" w:rsidRPr="00084AEA">
          <w:rPr>
            <w:webHidden/>
            <w:sz w:val="24"/>
            <w:szCs w:val="26"/>
          </w:rPr>
          <w:instrText xml:space="preserve"> PAGEREF _Toc159491687 \h </w:instrText>
        </w:r>
        <w:r w:rsidR="00D3455F" w:rsidRPr="00084AEA">
          <w:rPr>
            <w:webHidden/>
            <w:sz w:val="24"/>
            <w:szCs w:val="26"/>
          </w:rPr>
        </w:r>
        <w:r w:rsidR="00D3455F" w:rsidRPr="00084AEA">
          <w:rPr>
            <w:webHidden/>
            <w:sz w:val="24"/>
            <w:szCs w:val="26"/>
          </w:rPr>
          <w:fldChar w:fldCharType="separate"/>
        </w:r>
        <w:r w:rsidR="00652A6A">
          <w:rPr>
            <w:webHidden/>
            <w:sz w:val="24"/>
            <w:szCs w:val="26"/>
          </w:rPr>
          <w:t>59</w:t>
        </w:r>
        <w:r w:rsidR="00D3455F" w:rsidRPr="00084AEA">
          <w:rPr>
            <w:webHidden/>
            <w:sz w:val="24"/>
            <w:szCs w:val="26"/>
          </w:rPr>
          <w:fldChar w:fldCharType="end"/>
        </w:r>
      </w:hyperlink>
    </w:p>
    <w:p w14:paraId="1A5629AA" w14:textId="353257AD" w:rsidR="00D3455F" w:rsidRPr="00084AEA" w:rsidRDefault="00000000" w:rsidP="00084AEA">
      <w:pPr>
        <w:pStyle w:val="TM1"/>
        <w:rPr>
          <w:rFonts w:eastAsiaTheme="minorEastAsia" w:cstheme="minorBidi"/>
          <w:caps/>
          <w:sz w:val="32"/>
          <w:szCs w:val="32"/>
          <w:lang w:eastAsia="fr-CA"/>
        </w:rPr>
      </w:pPr>
      <w:hyperlink w:anchor="_Toc159491688" w:history="1">
        <w:r w:rsidR="00D3455F" w:rsidRPr="00084AEA">
          <w:rPr>
            <w:rStyle w:val="Hyperlien"/>
          </w:rPr>
          <w:t>REFERENCES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_Toc159491688 \h </w:instrText>
        </w:r>
        <w:r w:rsidR="00D3455F" w:rsidRPr="00084AEA">
          <w:rPr>
            <w:webHidden/>
          </w:rPr>
        </w:r>
        <w:r w:rsidR="00D3455F" w:rsidRPr="00084AEA">
          <w:rPr>
            <w:webHidden/>
          </w:rPr>
          <w:fldChar w:fldCharType="separate"/>
        </w:r>
        <w:r w:rsidR="00652A6A">
          <w:rPr>
            <w:webHidden/>
          </w:rPr>
          <w:t>67</w:t>
        </w:r>
        <w:r w:rsidR="00D3455F" w:rsidRPr="00084AEA">
          <w:rPr>
            <w:webHidden/>
          </w:rPr>
          <w:fldChar w:fldCharType="end"/>
        </w:r>
      </w:hyperlink>
    </w:p>
    <w:p w14:paraId="76892D48" w14:textId="4A8FC53C" w:rsidR="00D3455F" w:rsidRPr="00084AEA" w:rsidRDefault="00000000" w:rsidP="00084AEA">
      <w:pPr>
        <w:pStyle w:val="TM1"/>
        <w:rPr>
          <w:rFonts w:eastAsiaTheme="minorEastAsia" w:cstheme="minorBidi"/>
          <w:caps/>
          <w:sz w:val="20"/>
          <w:lang w:eastAsia="fr-CA"/>
        </w:rPr>
      </w:pPr>
      <w:hyperlink w:anchor="_Toc159491689" w:history="1">
        <w:r w:rsidR="00D3455F" w:rsidRPr="00084AEA">
          <w:rPr>
            <w:rStyle w:val="Hyperlien"/>
          </w:rPr>
          <w:t>ANNEXES</w:t>
        </w:r>
        <w:r w:rsidR="00D3455F" w:rsidRPr="00084AEA">
          <w:rPr>
            <w:webHidden/>
          </w:rPr>
          <w:t xml:space="preserve"> </w:t>
        </w:r>
        <w:r w:rsidR="00D3455F" w:rsidRPr="00084AEA">
          <w:rPr>
            <w:webHidden/>
          </w:rPr>
          <w:tab/>
        </w:r>
        <w:r w:rsidR="00D3455F" w:rsidRPr="00084AEA">
          <w:rPr>
            <w:webHidden/>
          </w:rPr>
          <w:fldChar w:fldCharType="begin"/>
        </w:r>
        <w:r w:rsidR="00D3455F" w:rsidRPr="00084AEA">
          <w:rPr>
            <w:webHidden/>
          </w:rPr>
          <w:instrText xml:space="preserve"> PAGEREF _Toc159491689 \h </w:instrText>
        </w:r>
        <w:r w:rsidR="00D3455F" w:rsidRPr="00084AEA">
          <w:rPr>
            <w:webHidden/>
          </w:rPr>
        </w:r>
        <w:r w:rsidR="00D3455F" w:rsidRPr="00084AEA">
          <w:rPr>
            <w:webHidden/>
          </w:rPr>
          <w:fldChar w:fldCharType="separate"/>
        </w:r>
        <w:r w:rsidR="00652A6A">
          <w:rPr>
            <w:webHidden/>
          </w:rPr>
          <w:t>91</w:t>
        </w:r>
        <w:r w:rsidR="00D3455F" w:rsidRPr="00084AEA">
          <w:rPr>
            <w:webHidden/>
          </w:rPr>
          <w:fldChar w:fldCharType="end"/>
        </w:r>
      </w:hyperlink>
    </w:p>
    <w:p w14:paraId="079B0AC9" w14:textId="1D1E122D" w:rsidR="00D3455F" w:rsidRPr="00C94214" w:rsidRDefault="00FE428D" w:rsidP="00BE3931">
      <w:pPr>
        <w:pStyle w:val="TM2"/>
        <w:rPr>
          <w:rFonts w:eastAsiaTheme="minorEastAsia" w:cstheme="minorBidi"/>
          <w:smallCaps/>
          <w:sz w:val="21"/>
          <w:szCs w:val="21"/>
          <w:lang w:val="fr-CA" w:eastAsia="fr-CA"/>
        </w:rPr>
      </w:pPr>
      <w:r w:rsidRPr="00C94214">
        <w:rPr>
          <w:sz w:val="24"/>
          <w:szCs w:val="26"/>
          <w:lang w:val="fr-CA"/>
        </w:rPr>
        <w:t xml:space="preserve">Annexe S - </w:t>
      </w:r>
      <w:hyperlink w:anchor="_Toc159491690" w:history="1">
        <w:r w:rsidR="00D3455F" w:rsidRPr="00C94214">
          <w:rPr>
            <w:rStyle w:val="Hyperlien"/>
            <w:sz w:val="24"/>
            <w:szCs w:val="26"/>
            <w:lang w:val="fr-CA"/>
          </w:rPr>
          <w:t>Support information</w:t>
        </w:r>
        <w:r w:rsidR="00D3455F" w:rsidRPr="00C94214">
          <w:rPr>
            <w:rStyle w:val="Hyperlien"/>
            <w:sz w:val="24"/>
            <w:szCs w:val="26"/>
            <w:lang w:val="fr-CA"/>
          </w:rPr>
          <w:tab/>
        </w:r>
        <w:r w:rsidR="00D3455F" w:rsidRPr="00C94214">
          <w:rPr>
            <w:webHidden/>
            <w:sz w:val="24"/>
            <w:szCs w:val="26"/>
            <w:lang w:val="fr-CA"/>
          </w:rPr>
          <w:t xml:space="preserve"> </w:t>
        </w:r>
        <w:r w:rsidR="00D3455F" w:rsidRPr="00084AEA">
          <w:rPr>
            <w:webHidden/>
            <w:sz w:val="24"/>
            <w:szCs w:val="26"/>
          </w:rPr>
          <w:fldChar w:fldCharType="begin"/>
        </w:r>
        <w:r w:rsidR="00D3455F" w:rsidRPr="00C94214">
          <w:rPr>
            <w:webHidden/>
            <w:sz w:val="24"/>
            <w:szCs w:val="26"/>
            <w:lang w:val="fr-CA"/>
          </w:rPr>
          <w:instrText xml:space="preserve"> PAGEREF _Toc159491690 \h </w:instrText>
        </w:r>
        <w:r w:rsidR="00D3455F" w:rsidRPr="00084AEA">
          <w:rPr>
            <w:webHidden/>
            <w:sz w:val="24"/>
            <w:szCs w:val="26"/>
          </w:rPr>
        </w:r>
        <w:r w:rsidR="00D3455F" w:rsidRPr="00084AEA">
          <w:rPr>
            <w:webHidden/>
            <w:sz w:val="24"/>
            <w:szCs w:val="26"/>
          </w:rPr>
          <w:fldChar w:fldCharType="separate"/>
        </w:r>
        <w:r w:rsidR="00652A6A" w:rsidRPr="00C94214">
          <w:rPr>
            <w:webHidden/>
            <w:sz w:val="24"/>
            <w:szCs w:val="26"/>
            <w:lang w:val="fr-CA"/>
          </w:rPr>
          <w:t>91</w:t>
        </w:r>
        <w:r w:rsidR="00D3455F" w:rsidRPr="00084AEA">
          <w:rPr>
            <w:webHidden/>
            <w:sz w:val="24"/>
            <w:szCs w:val="26"/>
          </w:rPr>
          <w:fldChar w:fldCharType="end"/>
        </w:r>
      </w:hyperlink>
    </w:p>
    <w:p w14:paraId="61F97C96" w14:textId="25ABF981" w:rsidR="00D3455F" w:rsidRPr="00652A6A" w:rsidRDefault="00652A6A" w:rsidP="00BE3931">
      <w:pPr>
        <w:pStyle w:val="TM2"/>
        <w:rPr>
          <w:rFonts w:eastAsiaTheme="minorEastAsia" w:cstheme="minorBidi"/>
          <w:smallCaps/>
          <w:sz w:val="24"/>
          <w:szCs w:val="24"/>
          <w:lang w:val="fr-CA" w:eastAsia="fr-CA"/>
        </w:rPr>
      </w:pPr>
      <w:r w:rsidRPr="00652A6A">
        <w:rPr>
          <w:sz w:val="24"/>
          <w:szCs w:val="26"/>
          <w:lang w:val="fr-CA"/>
        </w:rPr>
        <w:t xml:space="preserve">Annexe A - </w:t>
      </w:r>
      <w:hyperlink w:anchor="_Toc159491691" w:history="1">
        <w:r w:rsidR="00D3455F" w:rsidRPr="00652A6A">
          <w:rPr>
            <w:rStyle w:val="Hyperlien"/>
            <w:sz w:val="24"/>
            <w:szCs w:val="26"/>
            <w:lang w:val="fr-CA"/>
          </w:rPr>
          <w:t>Matériel additionnel</w:t>
        </w:r>
        <w:r w:rsidR="00D3455F" w:rsidRPr="00652A6A">
          <w:rPr>
            <w:rStyle w:val="Hyperlien"/>
            <w:sz w:val="24"/>
            <w:szCs w:val="26"/>
            <w:lang w:val="fr-CA"/>
          </w:rPr>
          <w:tab/>
        </w:r>
        <w:r w:rsidR="00D3455F" w:rsidRPr="00652A6A">
          <w:rPr>
            <w:webHidden/>
            <w:sz w:val="24"/>
            <w:szCs w:val="26"/>
            <w:lang w:val="fr-CA"/>
          </w:rPr>
          <w:t xml:space="preserve"> </w:t>
        </w:r>
        <w:r w:rsidR="00D3455F" w:rsidRPr="00084AEA">
          <w:rPr>
            <w:webHidden/>
            <w:sz w:val="24"/>
            <w:szCs w:val="26"/>
          </w:rPr>
          <w:fldChar w:fldCharType="begin"/>
        </w:r>
        <w:r w:rsidR="00D3455F" w:rsidRPr="00652A6A">
          <w:rPr>
            <w:webHidden/>
            <w:sz w:val="24"/>
            <w:szCs w:val="26"/>
            <w:lang w:val="fr-CA"/>
          </w:rPr>
          <w:instrText xml:space="preserve"> PAGEREF _Toc159491691 \h </w:instrText>
        </w:r>
        <w:r w:rsidR="00D3455F" w:rsidRPr="00084AEA">
          <w:rPr>
            <w:webHidden/>
            <w:sz w:val="24"/>
            <w:szCs w:val="26"/>
          </w:rPr>
        </w:r>
        <w:r w:rsidR="00D3455F" w:rsidRPr="00084AEA">
          <w:rPr>
            <w:webHidden/>
            <w:sz w:val="24"/>
            <w:szCs w:val="26"/>
          </w:rPr>
          <w:fldChar w:fldCharType="separate"/>
        </w:r>
        <w:r w:rsidRPr="00652A6A">
          <w:rPr>
            <w:webHidden/>
            <w:sz w:val="24"/>
            <w:szCs w:val="26"/>
            <w:lang w:val="fr-CA"/>
          </w:rPr>
          <w:t>110</w:t>
        </w:r>
        <w:r w:rsidR="00D3455F" w:rsidRPr="00084AEA">
          <w:rPr>
            <w:webHidden/>
            <w:sz w:val="24"/>
            <w:szCs w:val="26"/>
          </w:rPr>
          <w:fldChar w:fldCharType="end"/>
        </w:r>
      </w:hyperlink>
      <w:r w:rsidR="00FE428D" w:rsidRPr="00C94214">
        <w:rPr>
          <w:sz w:val="24"/>
          <w:szCs w:val="26"/>
          <w:lang w:val="fr-CA"/>
        </w:rPr>
        <w:t xml:space="preserve"> </w:t>
      </w:r>
    </w:p>
    <w:p w14:paraId="400B71FF" w14:textId="4AADCD2C" w:rsidR="00F13F43" w:rsidRPr="00652A6A" w:rsidRDefault="00747867" w:rsidP="00E848A4">
      <w:pPr>
        <w:pStyle w:val="Titre1"/>
        <w:rPr>
          <w:sz w:val="20"/>
          <w:szCs w:val="20"/>
          <w:lang w:val="fr-CA"/>
        </w:rPr>
      </w:pPr>
      <w:r>
        <w:rPr>
          <w:sz w:val="20"/>
          <w:szCs w:val="20"/>
        </w:rPr>
        <w:lastRenderedPageBreak/>
        <w:fldChar w:fldCharType="end"/>
      </w:r>
      <w:bookmarkStart w:id="6" w:name="_Toc159360065"/>
      <w:bookmarkStart w:id="7" w:name="_Toc159407057"/>
      <w:bookmarkStart w:id="8" w:name="_Toc159491656"/>
      <w:r w:rsidR="009214FE" w:rsidRPr="00652A6A">
        <w:rPr>
          <w:lang w:val="fr-CA"/>
        </w:rPr>
        <w:t xml:space="preserve">LISTE DES </w:t>
      </w:r>
      <w:bookmarkEnd w:id="6"/>
      <w:bookmarkEnd w:id="7"/>
      <w:r w:rsidR="00F13F43" w:rsidRPr="00652A6A">
        <w:rPr>
          <w:lang w:val="fr-CA"/>
        </w:rPr>
        <w:t>TABLEAUX</w:t>
      </w:r>
      <w:bookmarkEnd w:id="8"/>
    </w:p>
    <w:p w14:paraId="7C23909F" w14:textId="77777777" w:rsidR="00AB0731" w:rsidRPr="00AB0731" w:rsidRDefault="00AB0731" w:rsidP="00AB0731">
      <w:pPr>
        <w:rPr>
          <w:sz w:val="21"/>
          <w:szCs w:val="21"/>
        </w:rPr>
      </w:pPr>
    </w:p>
    <w:p w14:paraId="7132B3E4" w14:textId="12212CD7" w:rsidR="00CB3279" w:rsidRDefault="00387127" w:rsidP="003722EF">
      <w:pPr>
        <w:pStyle w:val="Tabledesillustrations"/>
        <w:tabs>
          <w:tab w:val="right" w:leader="dot" w:pos="9394"/>
        </w:tabs>
        <w:ind w:left="1416" w:hanging="1416"/>
        <w:rPr>
          <w:rStyle w:val="Hyperlien"/>
          <w:noProof/>
          <w:szCs w:val="26"/>
        </w:rPr>
      </w:pPr>
      <w:r w:rsidRPr="00CB3279">
        <w:rPr>
          <w:rFonts w:cstheme="majorHAnsi"/>
          <w:b/>
          <w:bCs/>
          <w:smallCaps/>
          <w:szCs w:val="24"/>
        </w:rPr>
        <w:fldChar w:fldCharType="begin"/>
      </w:r>
      <w:r w:rsidRPr="00CB3279">
        <w:rPr>
          <w:rFonts w:cstheme="majorHAnsi"/>
          <w:b/>
          <w:bCs/>
          <w:smallCaps/>
          <w:szCs w:val="24"/>
        </w:rPr>
        <w:instrText xml:space="preserve"> TOC \h \z \t "Style2" \c </w:instrText>
      </w:r>
      <w:r w:rsidRPr="00CB3279">
        <w:rPr>
          <w:rFonts w:cstheme="majorHAnsi"/>
          <w:b/>
          <w:bCs/>
          <w:smallCaps/>
          <w:szCs w:val="24"/>
        </w:rPr>
        <w:fldChar w:fldCharType="separate"/>
      </w:r>
      <w:hyperlink w:anchor="_Toc159439824" w:history="1">
        <w:r w:rsidR="00102C9C" w:rsidRPr="003722EF">
          <w:rPr>
            <w:rStyle w:val="Hyperlien"/>
            <w:noProof/>
            <w:szCs w:val="26"/>
          </w:rPr>
          <w:t>Table S1.</w:t>
        </w:r>
        <w:r w:rsidR="00CB3279" w:rsidRPr="003722EF">
          <w:rPr>
            <w:rStyle w:val="Hyperlien"/>
            <w:noProof/>
            <w:szCs w:val="26"/>
          </w:rPr>
          <w:tab/>
        </w:r>
        <w:r w:rsidR="00102C9C" w:rsidRPr="003722EF">
          <w:rPr>
            <w:rStyle w:val="Hyperlien"/>
            <w:noProof/>
            <w:szCs w:val="26"/>
          </w:rPr>
          <w:t>Geograpahical and morphometric lake characteristics of the 15 lakes sampled</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_Toc159439824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45</w:t>
        </w:r>
        <w:r w:rsidR="00102C9C" w:rsidRPr="003722EF">
          <w:rPr>
            <w:noProof/>
            <w:webHidden/>
            <w:szCs w:val="26"/>
          </w:rPr>
          <w:fldChar w:fldCharType="end"/>
        </w:r>
      </w:hyperlink>
    </w:p>
    <w:p w14:paraId="02208BBD" w14:textId="77777777" w:rsidR="003722EF" w:rsidRPr="00AB0731" w:rsidRDefault="003722EF" w:rsidP="003722EF">
      <w:pPr>
        <w:rPr>
          <w:sz w:val="21"/>
          <w:szCs w:val="21"/>
        </w:rPr>
      </w:pPr>
    </w:p>
    <w:p w14:paraId="5871041A" w14:textId="4F265FB8" w:rsidR="00CB3279" w:rsidRDefault="00000000" w:rsidP="003722EF">
      <w:pPr>
        <w:pStyle w:val="Tabledesillustrations"/>
        <w:tabs>
          <w:tab w:val="right" w:leader="dot" w:pos="9394"/>
        </w:tabs>
        <w:ind w:left="1416" w:hanging="1416"/>
        <w:rPr>
          <w:rStyle w:val="Hyperlien"/>
          <w:noProof/>
          <w:szCs w:val="26"/>
        </w:rPr>
      </w:pPr>
      <w:hyperlink w:anchor="_Toc159439825" w:history="1">
        <w:r w:rsidR="00102C9C" w:rsidRPr="003722EF">
          <w:rPr>
            <w:rStyle w:val="Hyperlien"/>
            <w:noProof/>
            <w:szCs w:val="26"/>
          </w:rPr>
          <w:t>Table S2.</w:t>
        </w:r>
        <w:r w:rsidR="00CB3279" w:rsidRPr="003722EF">
          <w:rPr>
            <w:rStyle w:val="Hyperlien"/>
            <w:noProof/>
            <w:szCs w:val="26"/>
          </w:rPr>
          <w:tab/>
        </w:r>
        <w:r w:rsidR="00102C9C" w:rsidRPr="003722EF">
          <w:rPr>
            <w:rStyle w:val="Hyperlien"/>
            <w:noProof/>
            <w:szCs w:val="26"/>
          </w:rPr>
          <w:t>Determination of the sampling effort within lakes according to the lake area</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_Toc159439825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46</w:t>
        </w:r>
        <w:r w:rsidR="00102C9C" w:rsidRPr="003722EF">
          <w:rPr>
            <w:noProof/>
            <w:webHidden/>
            <w:szCs w:val="26"/>
          </w:rPr>
          <w:fldChar w:fldCharType="end"/>
        </w:r>
      </w:hyperlink>
    </w:p>
    <w:p w14:paraId="5CE03758" w14:textId="77777777" w:rsidR="003722EF" w:rsidRPr="00AB0731" w:rsidRDefault="003722EF" w:rsidP="003722EF">
      <w:pPr>
        <w:rPr>
          <w:sz w:val="21"/>
          <w:szCs w:val="21"/>
        </w:rPr>
      </w:pPr>
    </w:p>
    <w:p w14:paraId="4ADDD62E" w14:textId="2CB24C50" w:rsidR="00CB3279" w:rsidRDefault="00000000" w:rsidP="003722EF">
      <w:pPr>
        <w:pStyle w:val="Tabledesillustrations"/>
        <w:tabs>
          <w:tab w:val="right" w:leader="dot" w:pos="9394"/>
        </w:tabs>
        <w:ind w:left="1416" w:hanging="1416"/>
        <w:rPr>
          <w:rStyle w:val="Hyperlien"/>
          <w:noProof/>
          <w:szCs w:val="26"/>
        </w:rPr>
      </w:pPr>
      <w:hyperlink w:anchor="_Toc159439826" w:history="1">
        <w:r w:rsidR="00102C9C" w:rsidRPr="003722EF">
          <w:rPr>
            <w:rStyle w:val="Hyperlien"/>
            <w:noProof/>
            <w:szCs w:val="26"/>
          </w:rPr>
          <w:t>Table S3.</w:t>
        </w:r>
        <w:r w:rsidR="003722EF">
          <w:rPr>
            <w:rStyle w:val="Hyperlien"/>
            <w:noProof/>
            <w:szCs w:val="26"/>
          </w:rPr>
          <w:tab/>
        </w:r>
        <w:r w:rsidR="00102C9C" w:rsidRPr="003722EF">
          <w:rPr>
            <w:rStyle w:val="Hyperlien"/>
            <w:noProof/>
            <w:szCs w:val="26"/>
          </w:rPr>
          <w:t>Fishing gear dimensions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_Toc159439826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47</w:t>
        </w:r>
        <w:r w:rsidR="00102C9C" w:rsidRPr="003722EF">
          <w:rPr>
            <w:noProof/>
            <w:webHidden/>
            <w:szCs w:val="26"/>
          </w:rPr>
          <w:fldChar w:fldCharType="end"/>
        </w:r>
      </w:hyperlink>
    </w:p>
    <w:p w14:paraId="7886A914" w14:textId="77777777" w:rsidR="003722EF" w:rsidRPr="00AB0731" w:rsidRDefault="003722EF" w:rsidP="003722EF">
      <w:pPr>
        <w:rPr>
          <w:sz w:val="21"/>
          <w:szCs w:val="21"/>
        </w:rPr>
      </w:pPr>
    </w:p>
    <w:p w14:paraId="19CF68D7" w14:textId="5D6CA993" w:rsidR="00CB3279" w:rsidRDefault="00000000" w:rsidP="00B8043E">
      <w:pPr>
        <w:pStyle w:val="Tabledesillustrations"/>
        <w:tabs>
          <w:tab w:val="right" w:leader="dot" w:pos="9394"/>
        </w:tabs>
        <w:ind w:left="1416" w:hanging="1416"/>
        <w:rPr>
          <w:rStyle w:val="Hyperlien"/>
          <w:noProof/>
          <w:szCs w:val="26"/>
        </w:rPr>
      </w:pPr>
      <w:hyperlink w:anchor="_Toc159439827" w:history="1">
        <w:r w:rsidR="00102C9C" w:rsidRPr="000B46CF">
          <w:rPr>
            <w:rStyle w:val="Hyperlien"/>
            <w:noProof/>
            <w:szCs w:val="26"/>
          </w:rPr>
          <w:t>Table S4.</w:t>
        </w:r>
        <w:r w:rsidR="00CB3279" w:rsidRPr="000B46CF">
          <w:rPr>
            <w:rStyle w:val="Hyperlien"/>
            <w:noProof/>
            <w:szCs w:val="26"/>
          </w:rPr>
          <w:tab/>
        </w:r>
        <w:r w:rsidR="00102C9C" w:rsidRPr="000B46CF">
          <w:rPr>
            <w:rStyle w:val="Hyperlien"/>
            <w:noProof/>
            <w:szCs w:val="26"/>
          </w:rPr>
          <w:t>Abundance of fish species in the 15 sampled lakes according to all the sampling methods</w:t>
        </w:r>
        <w:r w:rsidR="00102C9C" w:rsidRPr="000B46CF">
          <w:rPr>
            <w:noProof/>
            <w:webHidden/>
            <w:szCs w:val="26"/>
          </w:rPr>
          <w:tab/>
        </w:r>
        <w:r w:rsidR="00102C9C" w:rsidRPr="000B46CF">
          <w:rPr>
            <w:noProof/>
            <w:webHidden/>
            <w:szCs w:val="26"/>
          </w:rPr>
          <w:fldChar w:fldCharType="begin"/>
        </w:r>
        <w:r w:rsidR="00102C9C" w:rsidRPr="000B46CF">
          <w:rPr>
            <w:noProof/>
            <w:webHidden/>
            <w:szCs w:val="26"/>
          </w:rPr>
          <w:instrText xml:space="preserve"> PAGEREF _Toc159439827 \h </w:instrText>
        </w:r>
        <w:r w:rsidR="00102C9C" w:rsidRPr="000B46CF">
          <w:rPr>
            <w:noProof/>
            <w:webHidden/>
            <w:szCs w:val="26"/>
          </w:rPr>
        </w:r>
        <w:r w:rsidR="00102C9C" w:rsidRPr="000B46CF">
          <w:rPr>
            <w:noProof/>
            <w:webHidden/>
            <w:szCs w:val="26"/>
          </w:rPr>
          <w:fldChar w:fldCharType="separate"/>
        </w:r>
        <w:r w:rsidR="00102C9C" w:rsidRPr="000B46CF">
          <w:rPr>
            <w:noProof/>
            <w:webHidden/>
            <w:szCs w:val="26"/>
          </w:rPr>
          <w:t>48</w:t>
        </w:r>
        <w:r w:rsidR="00102C9C" w:rsidRPr="000B46CF">
          <w:rPr>
            <w:noProof/>
            <w:webHidden/>
            <w:szCs w:val="26"/>
          </w:rPr>
          <w:fldChar w:fldCharType="end"/>
        </w:r>
      </w:hyperlink>
    </w:p>
    <w:p w14:paraId="138E4B8D" w14:textId="77777777" w:rsidR="00B8043E" w:rsidRPr="00AB0731" w:rsidRDefault="00B8043E" w:rsidP="00B8043E">
      <w:pPr>
        <w:rPr>
          <w:sz w:val="21"/>
          <w:szCs w:val="21"/>
        </w:rPr>
      </w:pPr>
    </w:p>
    <w:p w14:paraId="20677345" w14:textId="5D63EC4A" w:rsidR="00CB3279" w:rsidRDefault="00000000" w:rsidP="00B8043E">
      <w:pPr>
        <w:pStyle w:val="Tabledesillustrations"/>
        <w:tabs>
          <w:tab w:val="right" w:leader="dot" w:pos="9394"/>
        </w:tabs>
        <w:ind w:left="1416" w:hanging="1416"/>
        <w:rPr>
          <w:rStyle w:val="Hyperlien"/>
          <w:noProof/>
          <w:szCs w:val="26"/>
        </w:rPr>
      </w:pPr>
      <w:hyperlink w:anchor="_Toc159439828" w:history="1">
        <w:r w:rsidR="00102C9C" w:rsidRPr="00B8043E">
          <w:rPr>
            <w:rStyle w:val="Hyperlien"/>
            <w:noProof/>
            <w:szCs w:val="26"/>
          </w:rPr>
          <w:t>Table S5.</w:t>
        </w:r>
        <w:r w:rsidR="00CB3279" w:rsidRPr="00B8043E">
          <w:rPr>
            <w:rStyle w:val="Hyperlien"/>
            <w:noProof/>
            <w:szCs w:val="26"/>
          </w:rPr>
          <w:tab/>
        </w:r>
        <w:r w:rsidR="00102C9C" w:rsidRPr="00B8043E">
          <w:rPr>
            <w:rStyle w:val="Hyperlien"/>
            <w:noProof/>
            <w:szCs w:val="26"/>
          </w:rPr>
          <w:t>Abundance of fish species in the 15 sampled lakes caught by minnow traps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_Toc159439828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49</w:t>
        </w:r>
        <w:r w:rsidR="00102C9C" w:rsidRPr="00B8043E">
          <w:rPr>
            <w:noProof/>
            <w:webHidden/>
            <w:szCs w:val="26"/>
          </w:rPr>
          <w:fldChar w:fldCharType="end"/>
        </w:r>
      </w:hyperlink>
    </w:p>
    <w:p w14:paraId="07698AC6" w14:textId="77777777" w:rsidR="00B8043E" w:rsidRPr="00AB0731" w:rsidRDefault="00B8043E" w:rsidP="00B8043E">
      <w:pPr>
        <w:rPr>
          <w:sz w:val="21"/>
          <w:szCs w:val="21"/>
        </w:rPr>
      </w:pPr>
    </w:p>
    <w:p w14:paraId="7E2D7B5E" w14:textId="5B81B4D7" w:rsidR="00CB3279" w:rsidRPr="00B8043E" w:rsidRDefault="00000000" w:rsidP="00B8043E">
      <w:pPr>
        <w:pStyle w:val="Tabledesillustrations"/>
        <w:tabs>
          <w:tab w:val="right" w:leader="dot" w:pos="9394"/>
        </w:tabs>
        <w:ind w:left="1416" w:hanging="1416"/>
        <w:rPr>
          <w:rStyle w:val="Hyperlien"/>
          <w:noProof/>
          <w:szCs w:val="26"/>
          <w:u w:val="none"/>
        </w:rPr>
      </w:pPr>
      <w:hyperlink w:anchor="_Toc159439829" w:history="1">
        <w:r w:rsidR="00102C9C" w:rsidRPr="00B8043E">
          <w:rPr>
            <w:rStyle w:val="Hyperlien"/>
            <w:noProof/>
            <w:szCs w:val="26"/>
            <w:u w:val="none"/>
          </w:rPr>
          <w:t>Table S6.</w:t>
        </w:r>
        <w:r w:rsidR="00B8043E" w:rsidRPr="00B8043E">
          <w:rPr>
            <w:rStyle w:val="Hyperlien"/>
            <w:noProof/>
            <w:szCs w:val="26"/>
            <w:u w:val="none"/>
          </w:rPr>
          <w:tab/>
        </w:r>
        <w:r w:rsidR="00102C9C" w:rsidRPr="00B8043E">
          <w:rPr>
            <w:rStyle w:val="Hyperlien"/>
            <w:noProof/>
            <w:szCs w:val="26"/>
            <w:u w:val="none"/>
          </w:rPr>
          <w:t>Abundance of fish species in the 15 sampled lakes caught by seine nets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_Toc159439829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50</w:t>
        </w:r>
        <w:r w:rsidR="00102C9C" w:rsidRPr="00B8043E">
          <w:rPr>
            <w:noProof/>
            <w:webHidden/>
            <w:szCs w:val="26"/>
          </w:rPr>
          <w:fldChar w:fldCharType="end"/>
        </w:r>
      </w:hyperlink>
    </w:p>
    <w:p w14:paraId="27C6BE35" w14:textId="77777777" w:rsidR="00B8043E" w:rsidRPr="00AB0731" w:rsidRDefault="00B8043E" w:rsidP="00B8043E">
      <w:pPr>
        <w:rPr>
          <w:sz w:val="21"/>
          <w:szCs w:val="21"/>
        </w:rPr>
      </w:pPr>
    </w:p>
    <w:p w14:paraId="650190B2" w14:textId="25A7DF57" w:rsidR="00CB3279" w:rsidRPr="00B8043E" w:rsidRDefault="00000000" w:rsidP="00B8043E">
      <w:pPr>
        <w:pStyle w:val="Tabledesillustrations"/>
        <w:tabs>
          <w:tab w:val="right" w:leader="dot" w:pos="9394"/>
        </w:tabs>
        <w:ind w:left="1416" w:hanging="1416"/>
        <w:rPr>
          <w:rStyle w:val="Hyperlien"/>
          <w:noProof/>
          <w:szCs w:val="26"/>
        </w:rPr>
      </w:pPr>
      <w:hyperlink w:anchor="_Toc159439830" w:history="1">
        <w:r w:rsidR="00102C9C" w:rsidRPr="00B8043E">
          <w:rPr>
            <w:rStyle w:val="Hyperlien"/>
            <w:noProof/>
            <w:szCs w:val="26"/>
          </w:rPr>
          <w:t>Tables S7.</w:t>
        </w:r>
        <w:r w:rsidR="00B8043E">
          <w:rPr>
            <w:rStyle w:val="Hyperlien"/>
            <w:noProof/>
            <w:szCs w:val="26"/>
          </w:rPr>
          <w:tab/>
        </w:r>
        <w:r w:rsidR="00102C9C" w:rsidRPr="00B8043E">
          <w:rPr>
            <w:rStyle w:val="Hyperlien"/>
            <w:noProof/>
            <w:szCs w:val="26"/>
          </w:rPr>
          <w:t>Abundance of fish species in the 15 sampled lakes observed in snorkeling transects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_Toc159439830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51</w:t>
        </w:r>
        <w:r w:rsidR="00102C9C" w:rsidRPr="00B8043E">
          <w:rPr>
            <w:noProof/>
            <w:webHidden/>
            <w:szCs w:val="26"/>
          </w:rPr>
          <w:fldChar w:fldCharType="end"/>
        </w:r>
      </w:hyperlink>
    </w:p>
    <w:p w14:paraId="261A56D3" w14:textId="77777777" w:rsidR="00B8043E" w:rsidRPr="00AB0731" w:rsidRDefault="00B8043E" w:rsidP="00B8043E">
      <w:pPr>
        <w:rPr>
          <w:sz w:val="21"/>
          <w:szCs w:val="21"/>
        </w:rPr>
      </w:pPr>
    </w:p>
    <w:p w14:paraId="4139875D" w14:textId="76016B5E" w:rsidR="00CB3279" w:rsidRDefault="00000000" w:rsidP="00B8043E">
      <w:pPr>
        <w:pStyle w:val="Tabledesillustrations"/>
        <w:tabs>
          <w:tab w:val="right" w:leader="dot" w:pos="9394"/>
        </w:tabs>
        <w:ind w:left="1416" w:hanging="1416"/>
        <w:rPr>
          <w:rStyle w:val="Hyperlien"/>
          <w:noProof/>
          <w:szCs w:val="26"/>
        </w:rPr>
      </w:pPr>
      <w:hyperlink w:anchor="_Toc159439831" w:history="1">
        <w:r w:rsidR="00102C9C" w:rsidRPr="00B8043E">
          <w:rPr>
            <w:rStyle w:val="Hyperlien"/>
            <w:noProof/>
            <w:szCs w:val="26"/>
          </w:rPr>
          <w:t>Table S8.</w:t>
        </w:r>
        <w:r w:rsidR="00CB3279" w:rsidRPr="00B8043E">
          <w:rPr>
            <w:rStyle w:val="Hyperlien"/>
            <w:noProof/>
            <w:szCs w:val="26"/>
          </w:rPr>
          <w:tab/>
        </w:r>
        <w:r w:rsidR="00102C9C" w:rsidRPr="00B8043E">
          <w:rPr>
            <w:rStyle w:val="Hyperlien"/>
            <w:noProof/>
            <w:szCs w:val="26"/>
          </w:rPr>
          <w:t>Mean fish length for the 15 sampled lakes</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_Toc159439831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52</w:t>
        </w:r>
        <w:r w:rsidR="00102C9C" w:rsidRPr="00B8043E">
          <w:rPr>
            <w:noProof/>
            <w:webHidden/>
            <w:szCs w:val="26"/>
          </w:rPr>
          <w:fldChar w:fldCharType="end"/>
        </w:r>
      </w:hyperlink>
    </w:p>
    <w:p w14:paraId="64472301" w14:textId="77777777" w:rsidR="00B8043E" w:rsidRPr="00AB0731" w:rsidRDefault="00B8043E" w:rsidP="00B8043E">
      <w:pPr>
        <w:rPr>
          <w:sz w:val="21"/>
          <w:szCs w:val="21"/>
        </w:rPr>
      </w:pPr>
    </w:p>
    <w:p w14:paraId="56916407" w14:textId="489443E7" w:rsidR="00CB3279" w:rsidRDefault="00000000" w:rsidP="00B8043E">
      <w:pPr>
        <w:pStyle w:val="Tabledesillustrations"/>
        <w:tabs>
          <w:tab w:val="right" w:leader="dot" w:pos="9394"/>
        </w:tabs>
        <w:ind w:left="1416" w:hanging="1416"/>
        <w:rPr>
          <w:rStyle w:val="Hyperlien"/>
          <w:noProof/>
          <w:szCs w:val="26"/>
        </w:rPr>
      </w:pPr>
      <w:hyperlink w:anchor="_Toc159439832" w:history="1">
        <w:r w:rsidR="00102C9C" w:rsidRPr="00B8043E">
          <w:rPr>
            <w:rStyle w:val="Hyperlien"/>
            <w:noProof/>
            <w:szCs w:val="26"/>
          </w:rPr>
          <w:t>Table S9.</w:t>
        </w:r>
        <w:r w:rsidR="00CB3279" w:rsidRPr="00B8043E">
          <w:rPr>
            <w:rStyle w:val="Hyperlien"/>
            <w:noProof/>
            <w:szCs w:val="26"/>
          </w:rPr>
          <w:tab/>
        </w:r>
        <w:r w:rsidR="00102C9C" w:rsidRPr="00B8043E">
          <w:rPr>
            <w:rStyle w:val="Hyperlien"/>
            <w:noProof/>
            <w:szCs w:val="26"/>
          </w:rPr>
          <w:t>Mean fish species length</w:t>
        </w:r>
        <w:r w:rsidR="00102C9C" w:rsidRPr="00B8043E">
          <w:rPr>
            <w:noProof/>
            <w:webHidden/>
            <w:szCs w:val="26"/>
          </w:rPr>
          <w:tab/>
        </w:r>
        <w:r w:rsidR="00102C9C" w:rsidRPr="00B8043E">
          <w:rPr>
            <w:noProof/>
            <w:webHidden/>
            <w:szCs w:val="26"/>
          </w:rPr>
          <w:fldChar w:fldCharType="begin"/>
        </w:r>
        <w:r w:rsidR="00102C9C" w:rsidRPr="00B8043E">
          <w:rPr>
            <w:noProof/>
            <w:webHidden/>
            <w:szCs w:val="26"/>
          </w:rPr>
          <w:instrText xml:space="preserve"> PAGEREF _Toc159439832 \h </w:instrText>
        </w:r>
        <w:r w:rsidR="00102C9C" w:rsidRPr="00B8043E">
          <w:rPr>
            <w:noProof/>
            <w:webHidden/>
            <w:szCs w:val="26"/>
          </w:rPr>
        </w:r>
        <w:r w:rsidR="00102C9C" w:rsidRPr="00B8043E">
          <w:rPr>
            <w:noProof/>
            <w:webHidden/>
            <w:szCs w:val="26"/>
          </w:rPr>
          <w:fldChar w:fldCharType="separate"/>
        </w:r>
        <w:r w:rsidR="00102C9C" w:rsidRPr="00B8043E">
          <w:rPr>
            <w:noProof/>
            <w:webHidden/>
            <w:szCs w:val="26"/>
          </w:rPr>
          <w:t>53</w:t>
        </w:r>
        <w:r w:rsidR="00102C9C" w:rsidRPr="00B8043E">
          <w:rPr>
            <w:noProof/>
            <w:webHidden/>
            <w:szCs w:val="26"/>
          </w:rPr>
          <w:fldChar w:fldCharType="end"/>
        </w:r>
      </w:hyperlink>
    </w:p>
    <w:p w14:paraId="0EB98444" w14:textId="77777777" w:rsidR="00B8043E" w:rsidRPr="00AB0731" w:rsidRDefault="00B8043E" w:rsidP="00B8043E">
      <w:pPr>
        <w:rPr>
          <w:sz w:val="21"/>
          <w:szCs w:val="21"/>
        </w:rPr>
      </w:pPr>
    </w:p>
    <w:p w14:paraId="6B80E52D" w14:textId="69ADE663" w:rsidR="00CB3279" w:rsidRDefault="00000000" w:rsidP="003F575D">
      <w:pPr>
        <w:pStyle w:val="Tabledesillustrations"/>
        <w:tabs>
          <w:tab w:val="right" w:leader="dot" w:pos="9394"/>
        </w:tabs>
        <w:ind w:left="1416" w:hanging="1416"/>
        <w:rPr>
          <w:rStyle w:val="Hyperlien"/>
          <w:noProof/>
          <w:szCs w:val="26"/>
        </w:rPr>
      </w:pPr>
      <w:hyperlink w:anchor="_Toc159439833" w:history="1">
        <w:r w:rsidR="00102C9C" w:rsidRPr="003F575D">
          <w:rPr>
            <w:rStyle w:val="Hyperlien"/>
            <w:noProof/>
            <w:szCs w:val="26"/>
          </w:rPr>
          <w:t>Table S10.</w:t>
        </w:r>
        <w:r w:rsidR="00CB3279" w:rsidRPr="003F575D">
          <w:rPr>
            <w:rStyle w:val="Hyperlien"/>
            <w:noProof/>
            <w:szCs w:val="26"/>
          </w:rPr>
          <w:tab/>
        </w:r>
        <w:r w:rsidR="00102C9C" w:rsidRPr="003F575D">
          <w:rPr>
            <w:rStyle w:val="Hyperlien"/>
            <w:noProof/>
            <w:szCs w:val="26"/>
          </w:rPr>
          <w:t>Mean species length within each lake sampled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_Toc159439833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54</w:t>
        </w:r>
        <w:r w:rsidR="00102C9C" w:rsidRPr="003F575D">
          <w:rPr>
            <w:noProof/>
            <w:webHidden/>
            <w:szCs w:val="26"/>
          </w:rPr>
          <w:fldChar w:fldCharType="end"/>
        </w:r>
      </w:hyperlink>
    </w:p>
    <w:p w14:paraId="0BA9561C" w14:textId="77777777" w:rsidR="003F575D" w:rsidRPr="00AB0731" w:rsidRDefault="003F575D" w:rsidP="003F575D">
      <w:pPr>
        <w:rPr>
          <w:sz w:val="21"/>
          <w:szCs w:val="21"/>
        </w:rPr>
      </w:pPr>
    </w:p>
    <w:p w14:paraId="47A2159E" w14:textId="2CD54F77" w:rsidR="00CB3279" w:rsidRDefault="00000000" w:rsidP="003F575D">
      <w:pPr>
        <w:pStyle w:val="Tabledesillustrations"/>
        <w:tabs>
          <w:tab w:val="right" w:leader="dot" w:pos="9394"/>
        </w:tabs>
        <w:ind w:left="1416" w:hanging="1416"/>
        <w:rPr>
          <w:rStyle w:val="Hyperlien"/>
          <w:noProof/>
          <w:szCs w:val="26"/>
        </w:rPr>
      </w:pPr>
      <w:hyperlink w:anchor="_Toc159439834" w:history="1">
        <w:r w:rsidR="00102C9C" w:rsidRPr="003F575D">
          <w:rPr>
            <w:rStyle w:val="Hyperlien"/>
            <w:noProof/>
            <w:szCs w:val="26"/>
          </w:rPr>
          <w:t>Table S11.</w:t>
        </w:r>
        <w:r w:rsidR="00CB3279" w:rsidRPr="003F575D">
          <w:rPr>
            <w:rStyle w:val="Hyperlien"/>
            <w:noProof/>
            <w:szCs w:val="26"/>
          </w:rPr>
          <w:tab/>
        </w:r>
        <w:r w:rsidR="00102C9C" w:rsidRPr="003F575D">
          <w:rPr>
            <w:rStyle w:val="Hyperlien"/>
            <w:noProof/>
            <w:szCs w:val="26"/>
          </w:rPr>
          <w:t>References of the black spot disease occurrence in the fish species sampled in our study system</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_Toc159439834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55</w:t>
        </w:r>
        <w:r w:rsidR="00102C9C" w:rsidRPr="003F575D">
          <w:rPr>
            <w:noProof/>
            <w:webHidden/>
            <w:szCs w:val="26"/>
          </w:rPr>
          <w:fldChar w:fldCharType="end"/>
        </w:r>
      </w:hyperlink>
    </w:p>
    <w:p w14:paraId="1E799234" w14:textId="77777777" w:rsidR="003F575D" w:rsidRPr="00AB0731" w:rsidRDefault="003F575D" w:rsidP="003F575D">
      <w:pPr>
        <w:rPr>
          <w:sz w:val="21"/>
          <w:szCs w:val="21"/>
        </w:rPr>
      </w:pPr>
    </w:p>
    <w:p w14:paraId="74037688" w14:textId="2F80F7C0" w:rsidR="00CB3279" w:rsidRDefault="00000000" w:rsidP="003F575D">
      <w:pPr>
        <w:pStyle w:val="Tabledesillustrations"/>
        <w:tabs>
          <w:tab w:val="right" w:leader="dot" w:pos="9394"/>
        </w:tabs>
        <w:ind w:left="1416" w:hanging="1416"/>
        <w:rPr>
          <w:rStyle w:val="Hyperlien"/>
          <w:noProof/>
          <w:szCs w:val="26"/>
        </w:rPr>
      </w:pPr>
      <w:hyperlink w:anchor="_Toc159439835" w:history="1">
        <w:r w:rsidR="00102C9C" w:rsidRPr="003F575D">
          <w:rPr>
            <w:rStyle w:val="Hyperlien"/>
            <w:noProof/>
            <w:szCs w:val="26"/>
          </w:rPr>
          <w:t>Table S12.</w:t>
        </w:r>
        <w:r w:rsidR="00CB3279" w:rsidRPr="003F575D">
          <w:rPr>
            <w:rStyle w:val="Hyperlien"/>
            <w:noProof/>
            <w:szCs w:val="26"/>
          </w:rPr>
          <w:tab/>
        </w:r>
        <w:r w:rsidR="00102C9C" w:rsidRPr="003F575D">
          <w:rPr>
            <w:rStyle w:val="Hyperlien"/>
            <w:noProof/>
            <w:szCs w:val="26"/>
          </w:rPr>
          <w:t>Observed landscape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_Toc159439835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56</w:t>
        </w:r>
        <w:r w:rsidR="00102C9C" w:rsidRPr="003F575D">
          <w:rPr>
            <w:noProof/>
            <w:webHidden/>
            <w:szCs w:val="26"/>
          </w:rPr>
          <w:fldChar w:fldCharType="end"/>
        </w:r>
      </w:hyperlink>
    </w:p>
    <w:p w14:paraId="702EBEE8" w14:textId="77777777" w:rsidR="003F575D" w:rsidRPr="00AB0731" w:rsidRDefault="003F575D" w:rsidP="003F575D">
      <w:pPr>
        <w:rPr>
          <w:sz w:val="21"/>
          <w:szCs w:val="21"/>
        </w:rPr>
      </w:pPr>
    </w:p>
    <w:p w14:paraId="16A8D611" w14:textId="709A42FB" w:rsidR="00CB3279" w:rsidRDefault="00000000" w:rsidP="003F575D">
      <w:pPr>
        <w:pStyle w:val="Tabledesillustrations"/>
        <w:tabs>
          <w:tab w:val="right" w:leader="dot" w:pos="9394"/>
        </w:tabs>
        <w:ind w:left="1416" w:hanging="1416"/>
        <w:rPr>
          <w:rStyle w:val="Hyperlien"/>
          <w:noProof/>
          <w:szCs w:val="26"/>
        </w:rPr>
      </w:pPr>
      <w:hyperlink w:anchor="_Toc159439836" w:history="1">
        <w:r w:rsidR="00102C9C" w:rsidRPr="003F575D">
          <w:rPr>
            <w:rStyle w:val="Hyperlien"/>
            <w:noProof/>
            <w:szCs w:val="26"/>
          </w:rPr>
          <w:t>Table S13.</w:t>
        </w:r>
        <w:r w:rsidR="00CB3279" w:rsidRPr="003F575D">
          <w:rPr>
            <w:rStyle w:val="Hyperlien"/>
            <w:noProof/>
            <w:szCs w:val="26"/>
          </w:rPr>
          <w:tab/>
        </w:r>
        <w:r w:rsidR="00102C9C" w:rsidRPr="003F575D">
          <w:rPr>
            <w:rStyle w:val="Hyperlien"/>
            <w:noProof/>
            <w:szCs w:val="26"/>
          </w:rPr>
          <w:t>Observed lake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_Toc159439836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57</w:t>
        </w:r>
        <w:r w:rsidR="00102C9C" w:rsidRPr="003F575D">
          <w:rPr>
            <w:noProof/>
            <w:webHidden/>
            <w:szCs w:val="26"/>
          </w:rPr>
          <w:fldChar w:fldCharType="end"/>
        </w:r>
      </w:hyperlink>
    </w:p>
    <w:p w14:paraId="3FF4DDFF" w14:textId="77777777" w:rsidR="003F575D" w:rsidRPr="00AB0731" w:rsidRDefault="003F575D" w:rsidP="003F575D">
      <w:pPr>
        <w:rPr>
          <w:sz w:val="21"/>
          <w:szCs w:val="21"/>
        </w:rPr>
      </w:pPr>
    </w:p>
    <w:p w14:paraId="26BAC797" w14:textId="04759A4F" w:rsidR="003F575D" w:rsidRDefault="00000000" w:rsidP="00F13F43">
      <w:pPr>
        <w:pStyle w:val="Tabledesillustrations"/>
        <w:tabs>
          <w:tab w:val="right" w:leader="dot" w:pos="9394"/>
        </w:tabs>
        <w:ind w:left="1416" w:hanging="1416"/>
        <w:rPr>
          <w:rStyle w:val="Hyperlien"/>
          <w:noProof/>
          <w:szCs w:val="26"/>
        </w:rPr>
      </w:pPr>
      <w:hyperlink w:anchor="_Toc159439837" w:history="1">
        <w:r w:rsidR="00102C9C" w:rsidRPr="003F575D">
          <w:rPr>
            <w:rStyle w:val="Hyperlien"/>
            <w:noProof/>
            <w:szCs w:val="26"/>
          </w:rPr>
          <w:t>Table S14.</w:t>
        </w:r>
        <w:r w:rsidR="00AF1189" w:rsidRPr="003F575D">
          <w:rPr>
            <w:rStyle w:val="Hyperlien"/>
            <w:noProof/>
            <w:szCs w:val="26"/>
          </w:rPr>
          <w:tab/>
        </w:r>
        <w:r w:rsidR="00102C9C" w:rsidRPr="003F575D">
          <w:rPr>
            <w:rStyle w:val="Hyperlien"/>
            <w:noProof/>
            <w:szCs w:val="26"/>
          </w:rPr>
          <w:t>Observed site prevalence estimated by each 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_Toc159439837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58</w:t>
        </w:r>
        <w:r w:rsidR="00102C9C" w:rsidRPr="003F575D">
          <w:rPr>
            <w:noProof/>
            <w:webHidden/>
            <w:szCs w:val="26"/>
          </w:rPr>
          <w:fldChar w:fldCharType="end"/>
        </w:r>
      </w:hyperlink>
    </w:p>
    <w:p w14:paraId="4E70B3D1" w14:textId="77777777" w:rsidR="00F13F43" w:rsidRPr="00AB0731" w:rsidRDefault="00F13F43" w:rsidP="00F13F43">
      <w:pPr>
        <w:rPr>
          <w:sz w:val="21"/>
          <w:szCs w:val="21"/>
        </w:rPr>
      </w:pPr>
    </w:p>
    <w:p w14:paraId="58204919" w14:textId="0AF9FD59" w:rsidR="00CB3279" w:rsidRDefault="00000000" w:rsidP="003F575D">
      <w:pPr>
        <w:pStyle w:val="Tabledesillustrations"/>
        <w:tabs>
          <w:tab w:val="right" w:leader="dot" w:pos="9394"/>
        </w:tabs>
        <w:ind w:left="1416" w:hanging="1416"/>
        <w:rPr>
          <w:rStyle w:val="Hyperlien"/>
          <w:noProof/>
          <w:szCs w:val="26"/>
        </w:rPr>
      </w:pPr>
      <w:hyperlink w:anchor="_Toc159439838" w:history="1">
        <w:r w:rsidR="00102C9C" w:rsidRPr="003F575D">
          <w:rPr>
            <w:rStyle w:val="Hyperlien"/>
            <w:noProof/>
            <w:szCs w:val="26"/>
          </w:rPr>
          <w:t>Table S15.</w:t>
        </w:r>
        <w:r w:rsidR="00AF1189" w:rsidRPr="003F575D">
          <w:rPr>
            <w:rStyle w:val="Hyperlien"/>
            <w:noProof/>
            <w:szCs w:val="26"/>
          </w:rPr>
          <w:tab/>
        </w:r>
        <w:r w:rsidR="00102C9C" w:rsidRPr="003F575D">
          <w:rPr>
            <w:rStyle w:val="Hyperlien"/>
            <w:noProof/>
            <w:szCs w:val="26"/>
          </w:rPr>
          <w:t>Landscape observed and resampled prevalence estimated by each sampling</w:t>
        </w:r>
        <w:r w:rsidR="00AF1189" w:rsidRPr="003F575D">
          <w:rPr>
            <w:rStyle w:val="Hyperlien"/>
            <w:noProof/>
            <w:szCs w:val="26"/>
          </w:rPr>
          <w:t xml:space="preserve"> </w:t>
        </w:r>
        <w:r w:rsidR="00102C9C" w:rsidRPr="003F575D">
          <w:rPr>
            <w:rStyle w:val="Hyperlien"/>
            <w:noProof/>
            <w:szCs w:val="26"/>
          </w:rPr>
          <w:t>method</w:t>
        </w:r>
        <w:r w:rsidR="00102C9C" w:rsidRPr="003F575D">
          <w:rPr>
            <w:noProof/>
            <w:webHidden/>
            <w:szCs w:val="26"/>
          </w:rPr>
          <w:tab/>
        </w:r>
        <w:r w:rsidR="00102C9C" w:rsidRPr="003F575D">
          <w:rPr>
            <w:noProof/>
            <w:webHidden/>
            <w:szCs w:val="26"/>
          </w:rPr>
          <w:fldChar w:fldCharType="begin"/>
        </w:r>
        <w:r w:rsidR="00102C9C" w:rsidRPr="003F575D">
          <w:rPr>
            <w:noProof/>
            <w:webHidden/>
            <w:szCs w:val="26"/>
          </w:rPr>
          <w:instrText xml:space="preserve"> PAGEREF _Toc159439838 \h </w:instrText>
        </w:r>
        <w:r w:rsidR="00102C9C" w:rsidRPr="003F575D">
          <w:rPr>
            <w:noProof/>
            <w:webHidden/>
            <w:szCs w:val="26"/>
          </w:rPr>
        </w:r>
        <w:r w:rsidR="00102C9C" w:rsidRPr="003F575D">
          <w:rPr>
            <w:noProof/>
            <w:webHidden/>
            <w:szCs w:val="26"/>
          </w:rPr>
          <w:fldChar w:fldCharType="separate"/>
        </w:r>
        <w:r w:rsidR="00102C9C" w:rsidRPr="003F575D">
          <w:rPr>
            <w:noProof/>
            <w:webHidden/>
            <w:szCs w:val="26"/>
          </w:rPr>
          <w:t>59</w:t>
        </w:r>
        <w:r w:rsidR="00102C9C" w:rsidRPr="003F575D">
          <w:rPr>
            <w:noProof/>
            <w:webHidden/>
            <w:szCs w:val="26"/>
          </w:rPr>
          <w:fldChar w:fldCharType="end"/>
        </w:r>
      </w:hyperlink>
    </w:p>
    <w:p w14:paraId="7101E8E5" w14:textId="77777777" w:rsidR="00F13F43" w:rsidRPr="00AB0731" w:rsidRDefault="00F13F43" w:rsidP="003F575D">
      <w:pPr>
        <w:rPr>
          <w:sz w:val="21"/>
          <w:szCs w:val="21"/>
        </w:rPr>
      </w:pPr>
    </w:p>
    <w:p w14:paraId="707195ED" w14:textId="6B45EBF1" w:rsidR="007D1BDA" w:rsidRDefault="00000000" w:rsidP="00F13F43">
      <w:pPr>
        <w:pStyle w:val="Tabledesillustrations"/>
        <w:tabs>
          <w:tab w:val="right" w:leader="dot" w:pos="9394"/>
        </w:tabs>
        <w:ind w:left="1416" w:hanging="1416"/>
        <w:rPr>
          <w:rStyle w:val="Hyperlien"/>
          <w:noProof/>
          <w:szCs w:val="26"/>
        </w:rPr>
      </w:pPr>
      <w:hyperlink w:anchor="_Toc159439839" w:history="1">
        <w:r w:rsidR="00102C9C" w:rsidRPr="00CB3279">
          <w:rPr>
            <w:rStyle w:val="Hyperlien"/>
            <w:noProof/>
            <w:szCs w:val="26"/>
          </w:rPr>
          <w:t>Table S16.</w:t>
        </w:r>
        <w:r w:rsidR="00AF1189">
          <w:rPr>
            <w:rStyle w:val="Hyperlien"/>
            <w:noProof/>
            <w:szCs w:val="26"/>
          </w:rPr>
          <w:tab/>
        </w:r>
        <w:r w:rsidR="00102C9C" w:rsidRPr="00CB3279">
          <w:rPr>
            <w:rStyle w:val="Hyperlien"/>
            <w:noProof/>
            <w:szCs w:val="26"/>
          </w:rPr>
          <w:t>Estimated parametric coefficients and approximate significance of smooth terms of the site-scale community prevalence GAMMs.</w:t>
        </w:r>
        <w:r w:rsidR="00102C9C" w:rsidRPr="00CB3279">
          <w:rPr>
            <w:noProof/>
            <w:webHidden/>
            <w:szCs w:val="26"/>
          </w:rPr>
          <w:tab/>
        </w:r>
        <w:r w:rsidR="00102C9C" w:rsidRPr="00CB3279">
          <w:rPr>
            <w:noProof/>
            <w:webHidden/>
            <w:szCs w:val="26"/>
          </w:rPr>
          <w:fldChar w:fldCharType="begin"/>
        </w:r>
        <w:r w:rsidR="00102C9C" w:rsidRPr="00CB3279">
          <w:rPr>
            <w:noProof/>
            <w:webHidden/>
            <w:szCs w:val="26"/>
          </w:rPr>
          <w:instrText xml:space="preserve"> PAGEREF _Toc159439839 \h </w:instrText>
        </w:r>
        <w:r w:rsidR="00102C9C" w:rsidRPr="00CB3279">
          <w:rPr>
            <w:noProof/>
            <w:webHidden/>
            <w:szCs w:val="26"/>
          </w:rPr>
        </w:r>
        <w:r w:rsidR="00102C9C" w:rsidRPr="00CB3279">
          <w:rPr>
            <w:noProof/>
            <w:webHidden/>
            <w:szCs w:val="26"/>
          </w:rPr>
          <w:fldChar w:fldCharType="separate"/>
        </w:r>
        <w:r w:rsidR="00102C9C" w:rsidRPr="00CB3279">
          <w:rPr>
            <w:noProof/>
            <w:webHidden/>
            <w:szCs w:val="26"/>
          </w:rPr>
          <w:t>60</w:t>
        </w:r>
        <w:r w:rsidR="00102C9C" w:rsidRPr="00CB3279">
          <w:rPr>
            <w:noProof/>
            <w:webHidden/>
            <w:szCs w:val="26"/>
          </w:rPr>
          <w:fldChar w:fldCharType="end"/>
        </w:r>
      </w:hyperlink>
    </w:p>
    <w:p w14:paraId="3A77B665" w14:textId="77777777" w:rsidR="00F13F43" w:rsidRPr="00AB0731" w:rsidRDefault="00F13F43" w:rsidP="00F13F43">
      <w:pPr>
        <w:rPr>
          <w:sz w:val="21"/>
          <w:szCs w:val="21"/>
        </w:rPr>
      </w:pPr>
    </w:p>
    <w:p w14:paraId="58AC1B20" w14:textId="3784588D" w:rsidR="003722EF" w:rsidRDefault="00000000" w:rsidP="00F13F43">
      <w:pPr>
        <w:pStyle w:val="Tabledesillustrations"/>
        <w:tabs>
          <w:tab w:val="right" w:leader="dot" w:pos="9394"/>
        </w:tabs>
        <w:ind w:left="1416" w:hanging="1416"/>
        <w:rPr>
          <w:rStyle w:val="Hyperlien"/>
          <w:noProof/>
          <w:szCs w:val="26"/>
        </w:rPr>
      </w:pPr>
      <w:hyperlink w:anchor="_Toc159439840" w:history="1">
        <w:r w:rsidR="00102C9C" w:rsidRPr="003722EF">
          <w:rPr>
            <w:rStyle w:val="Hyperlien"/>
            <w:noProof/>
            <w:szCs w:val="26"/>
          </w:rPr>
          <w:t>Table S17</w:t>
        </w:r>
        <w:r w:rsidR="003722EF" w:rsidRPr="003722EF">
          <w:rPr>
            <w:rStyle w:val="Hyperlien"/>
            <w:noProof/>
            <w:szCs w:val="26"/>
          </w:rPr>
          <w:t>.</w:t>
        </w:r>
        <w:r w:rsidR="003722EF" w:rsidRPr="003722EF">
          <w:rPr>
            <w:rStyle w:val="Hyperlien"/>
            <w:noProof/>
            <w:szCs w:val="26"/>
          </w:rPr>
          <w:tab/>
        </w:r>
        <w:r w:rsidR="00102C9C" w:rsidRPr="003722EF">
          <w:rPr>
            <w:rStyle w:val="Hyperlien"/>
            <w:noProof/>
            <w:szCs w:val="26"/>
          </w:rPr>
          <w:t>Transect sites water and habitat characteristics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_Toc159439840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61</w:t>
        </w:r>
        <w:r w:rsidR="00102C9C" w:rsidRPr="003722EF">
          <w:rPr>
            <w:noProof/>
            <w:webHidden/>
            <w:szCs w:val="26"/>
          </w:rPr>
          <w:fldChar w:fldCharType="end"/>
        </w:r>
      </w:hyperlink>
    </w:p>
    <w:p w14:paraId="2BE229AE" w14:textId="77777777" w:rsidR="00F13F43" w:rsidRPr="00AB0731" w:rsidRDefault="00F13F43" w:rsidP="00F13F43">
      <w:pPr>
        <w:rPr>
          <w:sz w:val="21"/>
          <w:szCs w:val="21"/>
        </w:rPr>
      </w:pPr>
    </w:p>
    <w:p w14:paraId="1521591E" w14:textId="33008F40" w:rsidR="00F13F43" w:rsidRDefault="00000000" w:rsidP="00F13F43">
      <w:pPr>
        <w:pStyle w:val="Tabledesillustrations"/>
        <w:tabs>
          <w:tab w:val="right" w:leader="dot" w:pos="9394"/>
        </w:tabs>
        <w:ind w:left="1416" w:hanging="1416"/>
        <w:rPr>
          <w:rStyle w:val="Hyperlien"/>
          <w:noProof/>
          <w:szCs w:val="26"/>
        </w:rPr>
      </w:pPr>
      <w:hyperlink w:anchor="_Toc159439841" w:history="1">
        <w:r w:rsidR="00102C9C" w:rsidRPr="003722EF">
          <w:rPr>
            <w:rStyle w:val="Hyperlien"/>
            <w:noProof/>
            <w:szCs w:val="26"/>
          </w:rPr>
          <w:t>Table S18.</w:t>
        </w:r>
        <w:r w:rsidR="00AF1189" w:rsidRPr="003722EF">
          <w:rPr>
            <w:rStyle w:val="Hyperlien"/>
            <w:noProof/>
            <w:szCs w:val="26"/>
          </w:rPr>
          <w:tab/>
        </w:r>
        <w:r w:rsidR="00102C9C" w:rsidRPr="003722EF">
          <w:rPr>
            <w:rStyle w:val="Hyperlien"/>
            <w:noProof/>
            <w:szCs w:val="26"/>
          </w:rPr>
          <w:t>Host specificity of the black spot disease at landscape-scale according to the different sampling methods..</w:t>
        </w:r>
        <w:r w:rsidR="00102C9C" w:rsidRPr="003722EF">
          <w:rPr>
            <w:noProof/>
            <w:webHidden/>
            <w:szCs w:val="26"/>
          </w:rPr>
          <w:tab/>
        </w:r>
        <w:r w:rsidR="00102C9C" w:rsidRPr="003722EF">
          <w:rPr>
            <w:noProof/>
            <w:webHidden/>
            <w:szCs w:val="26"/>
          </w:rPr>
          <w:fldChar w:fldCharType="begin"/>
        </w:r>
        <w:r w:rsidR="00102C9C" w:rsidRPr="003722EF">
          <w:rPr>
            <w:noProof/>
            <w:webHidden/>
            <w:szCs w:val="26"/>
          </w:rPr>
          <w:instrText xml:space="preserve"> PAGEREF _Toc159439841 \h </w:instrText>
        </w:r>
        <w:r w:rsidR="00102C9C" w:rsidRPr="003722EF">
          <w:rPr>
            <w:noProof/>
            <w:webHidden/>
            <w:szCs w:val="26"/>
          </w:rPr>
        </w:r>
        <w:r w:rsidR="00102C9C" w:rsidRPr="003722EF">
          <w:rPr>
            <w:noProof/>
            <w:webHidden/>
            <w:szCs w:val="26"/>
          </w:rPr>
          <w:fldChar w:fldCharType="separate"/>
        </w:r>
        <w:r w:rsidR="00102C9C" w:rsidRPr="003722EF">
          <w:rPr>
            <w:noProof/>
            <w:webHidden/>
            <w:szCs w:val="26"/>
          </w:rPr>
          <w:t>62</w:t>
        </w:r>
        <w:r w:rsidR="00102C9C" w:rsidRPr="003722EF">
          <w:rPr>
            <w:noProof/>
            <w:webHidden/>
            <w:szCs w:val="26"/>
          </w:rPr>
          <w:fldChar w:fldCharType="end"/>
        </w:r>
      </w:hyperlink>
    </w:p>
    <w:p w14:paraId="3FB456E0" w14:textId="77777777" w:rsidR="00F13F43" w:rsidRPr="00AB0731" w:rsidRDefault="00F13F43" w:rsidP="00F13F43">
      <w:pPr>
        <w:rPr>
          <w:sz w:val="21"/>
          <w:szCs w:val="21"/>
        </w:rPr>
      </w:pPr>
    </w:p>
    <w:p w14:paraId="53B6BFC4" w14:textId="26330DA7" w:rsidR="00D96393" w:rsidRPr="00D96393" w:rsidRDefault="00000000" w:rsidP="00D96393">
      <w:pPr>
        <w:pStyle w:val="Tabledesillustrations"/>
        <w:tabs>
          <w:tab w:val="right" w:leader="dot" w:pos="9394"/>
        </w:tabs>
        <w:ind w:left="1416" w:hanging="1416"/>
        <w:rPr>
          <w:noProof/>
          <w:szCs w:val="26"/>
        </w:rPr>
      </w:pPr>
      <w:hyperlink w:anchor="_Toc159439842" w:history="1">
        <w:r w:rsidR="00102C9C" w:rsidRPr="003966B4">
          <w:rPr>
            <w:rStyle w:val="Hyperlien"/>
            <w:noProof/>
            <w:szCs w:val="26"/>
          </w:rPr>
          <w:t>Table</w:t>
        </w:r>
        <w:r w:rsidR="00F13F43">
          <w:rPr>
            <w:rStyle w:val="Hyperlien"/>
            <w:noProof/>
            <w:szCs w:val="26"/>
          </w:rPr>
          <w:t>au</w:t>
        </w:r>
        <w:r w:rsidR="00102C9C" w:rsidRPr="003966B4">
          <w:rPr>
            <w:rStyle w:val="Hyperlien"/>
            <w:noProof/>
            <w:szCs w:val="26"/>
          </w:rPr>
          <w:t xml:space="preserve"> A1.</w:t>
        </w:r>
        <w:r w:rsidR="003966B4" w:rsidRPr="003966B4">
          <w:rPr>
            <w:rStyle w:val="Hyperlien"/>
            <w:noProof/>
            <w:szCs w:val="26"/>
          </w:rPr>
          <w:tab/>
        </w:r>
        <w:r w:rsidR="00102C9C" w:rsidRPr="003966B4">
          <w:rPr>
            <w:rStyle w:val="Hyperlien"/>
            <w:noProof/>
            <w:szCs w:val="26"/>
          </w:rPr>
          <w:t>Prévalence d’infection pour chaque espèce de poisson dans les lacs échantillonnés</w:t>
        </w:r>
        <w:r w:rsidR="00102C9C" w:rsidRPr="003966B4">
          <w:rPr>
            <w:noProof/>
            <w:webHidden/>
            <w:szCs w:val="26"/>
          </w:rPr>
          <w:tab/>
        </w:r>
        <w:r w:rsidR="00102C9C" w:rsidRPr="003966B4">
          <w:rPr>
            <w:noProof/>
            <w:webHidden/>
            <w:szCs w:val="26"/>
          </w:rPr>
          <w:fldChar w:fldCharType="begin"/>
        </w:r>
        <w:r w:rsidR="00102C9C" w:rsidRPr="003966B4">
          <w:rPr>
            <w:noProof/>
            <w:webHidden/>
            <w:szCs w:val="26"/>
          </w:rPr>
          <w:instrText xml:space="preserve"> PAGEREF _Toc159439842 \h </w:instrText>
        </w:r>
        <w:r w:rsidR="00102C9C" w:rsidRPr="003966B4">
          <w:rPr>
            <w:noProof/>
            <w:webHidden/>
            <w:szCs w:val="26"/>
          </w:rPr>
        </w:r>
        <w:r w:rsidR="00102C9C" w:rsidRPr="003966B4">
          <w:rPr>
            <w:noProof/>
            <w:webHidden/>
            <w:szCs w:val="26"/>
          </w:rPr>
          <w:fldChar w:fldCharType="separate"/>
        </w:r>
        <w:r w:rsidR="00102C9C" w:rsidRPr="003966B4">
          <w:rPr>
            <w:noProof/>
            <w:webHidden/>
            <w:szCs w:val="26"/>
          </w:rPr>
          <w:t>63</w:t>
        </w:r>
        <w:r w:rsidR="00102C9C" w:rsidRPr="003966B4">
          <w:rPr>
            <w:noProof/>
            <w:webHidden/>
            <w:szCs w:val="26"/>
          </w:rPr>
          <w:fldChar w:fldCharType="end"/>
        </w:r>
      </w:hyperlink>
      <w:r w:rsidR="00D96393">
        <w:rPr>
          <w:noProof/>
          <w:szCs w:val="26"/>
        </w:rPr>
        <w:br w:type="page"/>
      </w:r>
    </w:p>
    <w:p w14:paraId="1AB9B68E" w14:textId="21FB971C" w:rsidR="00D96393" w:rsidRDefault="00387127" w:rsidP="001F7142">
      <w:pPr>
        <w:pStyle w:val="Titre1"/>
        <w:rPr>
          <w:lang w:val="fr-CA"/>
        </w:rPr>
      </w:pPr>
      <w:r w:rsidRPr="00CB3279">
        <w:rPr>
          <w:b w:val="0"/>
          <w:bCs w:val="0"/>
          <w:smallCaps/>
        </w:rPr>
        <w:lastRenderedPageBreak/>
        <w:fldChar w:fldCharType="end"/>
      </w:r>
      <w:bookmarkStart w:id="9" w:name="_Toc159491657"/>
      <w:r w:rsidR="00D96393" w:rsidRPr="00760711">
        <w:rPr>
          <w:lang w:val="fr-CA"/>
        </w:rPr>
        <w:t xml:space="preserve">LISTE DES </w:t>
      </w:r>
      <w:r w:rsidR="00D96393">
        <w:rPr>
          <w:lang w:val="fr-CA"/>
        </w:rPr>
        <w:t>FIGURES</w:t>
      </w:r>
      <w:bookmarkEnd w:id="9"/>
    </w:p>
    <w:p w14:paraId="01C49735" w14:textId="77777777" w:rsidR="001F7142" w:rsidRPr="001F7142" w:rsidRDefault="001F7142" w:rsidP="001F7142">
      <w:pPr>
        <w:rPr>
          <w:sz w:val="21"/>
          <w:szCs w:val="21"/>
        </w:rPr>
      </w:pPr>
    </w:p>
    <w:p w14:paraId="626DF841" w14:textId="79FB36A7" w:rsidR="00E30E7B" w:rsidRDefault="00E30E7B" w:rsidP="00E30E7B">
      <w:pPr>
        <w:pStyle w:val="Tabledesillustrations"/>
        <w:tabs>
          <w:tab w:val="right" w:leader="dot" w:pos="9394"/>
        </w:tabs>
        <w:ind w:left="1360" w:hanging="1360"/>
        <w:rPr>
          <w:rStyle w:val="Hyperlien"/>
          <w:noProof/>
        </w:rPr>
      </w:pPr>
      <w:r>
        <w:rPr>
          <w:rFonts w:cstheme="majorHAnsi"/>
        </w:rPr>
        <w:fldChar w:fldCharType="begin"/>
      </w:r>
      <w:r>
        <w:rPr>
          <w:rFonts w:cstheme="majorHAnsi"/>
        </w:rPr>
        <w:instrText xml:space="preserve"> TOC \h \z \t "Style1" \c </w:instrText>
      </w:r>
      <w:r>
        <w:rPr>
          <w:rFonts w:cstheme="majorHAnsi"/>
        </w:rPr>
        <w:fldChar w:fldCharType="separate"/>
      </w:r>
      <w:hyperlink w:anchor="_Toc159488128" w:history="1">
        <w:r w:rsidRPr="00B529AD">
          <w:rPr>
            <w:rStyle w:val="Hyperlien"/>
            <w:noProof/>
          </w:rPr>
          <w:t>Figure 1.</w:t>
        </w:r>
        <w:r>
          <w:rPr>
            <w:rStyle w:val="Hyperlien"/>
            <w:noProof/>
          </w:rPr>
          <w:tab/>
        </w:r>
        <w:r w:rsidRPr="00B529AD">
          <w:rPr>
            <w:rStyle w:val="Hyperlien"/>
            <w:noProof/>
          </w:rPr>
          <w:t>Catégories de filtres qui régulent la co-occurrence des espèces de parasites chez les épinoches à trois épines (</w:t>
        </w:r>
        <w:r w:rsidRPr="00B529AD">
          <w:rPr>
            <w:rStyle w:val="Hyperlien"/>
            <w:i/>
            <w:iCs/>
            <w:noProof/>
          </w:rPr>
          <w:t>Gasterosteus aculeatus</w:t>
        </w:r>
        <w:r w:rsidRPr="00B529AD">
          <w:rPr>
            <w:rStyle w:val="Hyperlien"/>
            <w:noProof/>
          </w:rPr>
          <w:t>)</w:t>
        </w:r>
        <w:r>
          <w:rPr>
            <w:noProof/>
            <w:webHidden/>
          </w:rPr>
          <w:tab/>
        </w:r>
        <w:r>
          <w:rPr>
            <w:noProof/>
            <w:webHidden/>
          </w:rPr>
          <w:fldChar w:fldCharType="begin"/>
        </w:r>
        <w:r>
          <w:rPr>
            <w:noProof/>
            <w:webHidden/>
          </w:rPr>
          <w:instrText xml:space="preserve"> PAGEREF _Toc159488128 \h </w:instrText>
        </w:r>
        <w:r>
          <w:rPr>
            <w:noProof/>
            <w:webHidden/>
          </w:rPr>
        </w:r>
        <w:r>
          <w:rPr>
            <w:noProof/>
            <w:webHidden/>
          </w:rPr>
          <w:fldChar w:fldCharType="separate"/>
        </w:r>
        <w:r>
          <w:rPr>
            <w:noProof/>
            <w:webHidden/>
          </w:rPr>
          <w:t>20</w:t>
        </w:r>
        <w:r>
          <w:rPr>
            <w:noProof/>
            <w:webHidden/>
          </w:rPr>
          <w:fldChar w:fldCharType="end"/>
        </w:r>
      </w:hyperlink>
    </w:p>
    <w:p w14:paraId="472E1482" w14:textId="77777777" w:rsidR="00E30E7B" w:rsidRPr="00E30E7B" w:rsidRDefault="00E30E7B" w:rsidP="00E30E7B">
      <w:pPr>
        <w:rPr>
          <w:sz w:val="21"/>
          <w:szCs w:val="21"/>
        </w:rPr>
      </w:pPr>
    </w:p>
    <w:p w14:paraId="2FD9C7A8" w14:textId="677D3CF2" w:rsidR="00E30E7B" w:rsidRDefault="00000000" w:rsidP="007F6F5F">
      <w:pPr>
        <w:pStyle w:val="Tabledesillustrations"/>
        <w:tabs>
          <w:tab w:val="right" w:leader="dot" w:pos="9394"/>
        </w:tabs>
        <w:ind w:left="1360" w:hanging="1360"/>
        <w:rPr>
          <w:rStyle w:val="Hyperlien"/>
          <w:noProof/>
        </w:rPr>
      </w:pPr>
      <w:hyperlink w:anchor="_Toc159488129" w:history="1">
        <w:r w:rsidR="00E30E7B" w:rsidRPr="00B529AD">
          <w:rPr>
            <w:rStyle w:val="Hyperlien"/>
            <w:noProof/>
          </w:rPr>
          <w:t>Figure 2.</w:t>
        </w:r>
        <w:r w:rsidR="007F6F5F">
          <w:rPr>
            <w:rStyle w:val="Hyperlien"/>
            <w:noProof/>
          </w:rPr>
          <w:tab/>
        </w:r>
        <w:r w:rsidR="00E30E7B" w:rsidRPr="00B529AD">
          <w:rPr>
            <w:rStyle w:val="Hyperlien"/>
            <w:noProof/>
          </w:rPr>
          <w:t>Cycle de vie typique d’un parasite causant la maladie du point noir chez un poisson d’eau</w:t>
        </w:r>
        <w:r w:rsidR="007F6F5F">
          <w:rPr>
            <w:rStyle w:val="Hyperlien"/>
            <w:noProof/>
          </w:rPr>
          <w:t xml:space="preserve"> </w:t>
        </w:r>
        <w:r w:rsidR="00E30E7B" w:rsidRPr="00B529AD">
          <w:rPr>
            <w:rStyle w:val="Hyperlien"/>
            <w:noProof/>
          </w:rPr>
          <w:t>douce</w:t>
        </w:r>
        <w:r w:rsidR="00E30E7B">
          <w:rPr>
            <w:noProof/>
            <w:webHidden/>
          </w:rPr>
          <w:tab/>
        </w:r>
        <w:r w:rsidR="00E30E7B">
          <w:rPr>
            <w:noProof/>
            <w:webHidden/>
          </w:rPr>
          <w:fldChar w:fldCharType="begin"/>
        </w:r>
        <w:r w:rsidR="00E30E7B">
          <w:rPr>
            <w:noProof/>
            <w:webHidden/>
          </w:rPr>
          <w:instrText xml:space="preserve"> PAGEREF _Toc159488129 \h </w:instrText>
        </w:r>
        <w:r w:rsidR="00E30E7B">
          <w:rPr>
            <w:noProof/>
            <w:webHidden/>
          </w:rPr>
        </w:r>
        <w:r w:rsidR="00E30E7B">
          <w:rPr>
            <w:noProof/>
            <w:webHidden/>
          </w:rPr>
          <w:fldChar w:fldCharType="separate"/>
        </w:r>
        <w:r w:rsidR="00E30E7B">
          <w:rPr>
            <w:noProof/>
            <w:webHidden/>
          </w:rPr>
          <w:t>26</w:t>
        </w:r>
        <w:r w:rsidR="00E30E7B">
          <w:rPr>
            <w:noProof/>
            <w:webHidden/>
          </w:rPr>
          <w:fldChar w:fldCharType="end"/>
        </w:r>
      </w:hyperlink>
    </w:p>
    <w:p w14:paraId="17B6E355" w14:textId="77777777" w:rsidR="00E30E7B" w:rsidRPr="00EC587A" w:rsidRDefault="00E30E7B" w:rsidP="00E30E7B">
      <w:pPr>
        <w:rPr>
          <w:sz w:val="21"/>
          <w:szCs w:val="21"/>
        </w:rPr>
      </w:pPr>
    </w:p>
    <w:p w14:paraId="50CD3D0A" w14:textId="5B4EA2AD" w:rsidR="00E30E7B" w:rsidRDefault="00000000" w:rsidP="00EC587A">
      <w:pPr>
        <w:pStyle w:val="Tabledesillustrations"/>
        <w:tabs>
          <w:tab w:val="right" w:leader="dot" w:pos="9394"/>
        </w:tabs>
        <w:ind w:left="1360" w:hanging="1360"/>
        <w:rPr>
          <w:rStyle w:val="Hyperlien"/>
          <w:noProof/>
        </w:rPr>
      </w:pPr>
      <w:hyperlink w:anchor="_Toc159488130" w:history="1">
        <w:r w:rsidR="00E30E7B" w:rsidRPr="00B529AD">
          <w:rPr>
            <w:rStyle w:val="Hyperlien"/>
            <w:noProof/>
          </w:rPr>
          <w:t>Figure 3.</w:t>
        </w:r>
        <w:r w:rsidR="00EC587A">
          <w:rPr>
            <w:rStyle w:val="Hyperlien"/>
            <w:noProof/>
          </w:rPr>
          <w:tab/>
        </w:r>
        <w:r w:rsidR="00E30E7B" w:rsidRPr="00B529AD">
          <w:rPr>
            <w:rStyle w:val="Hyperlien"/>
            <w:noProof/>
          </w:rPr>
          <w:t>Échelle d’organisation écologique d’intérêt dans les études en écologie des maladies</w:t>
        </w:r>
        <w:r w:rsidR="00E30E7B">
          <w:rPr>
            <w:noProof/>
            <w:webHidden/>
          </w:rPr>
          <w:tab/>
        </w:r>
        <w:r w:rsidR="00E30E7B">
          <w:rPr>
            <w:noProof/>
            <w:webHidden/>
          </w:rPr>
          <w:fldChar w:fldCharType="begin"/>
        </w:r>
        <w:r w:rsidR="00E30E7B">
          <w:rPr>
            <w:noProof/>
            <w:webHidden/>
          </w:rPr>
          <w:instrText xml:space="preserve"> PAGEREF _Toc159488130 \h </w:instrText>
        </w:r>
        <w:r w:rsidR="00E30E7B">
          <w:rPr>
            <w:noProof/>
            <w:webHidden/>
          </w:rPr>
        </w:r>
        <w:r w:rsidR="00E30E7B">
          <w:rPr>
            <w:noProof/>
            <w:webHidden/>
          </w:rPr>
          <w:fldChar w:fldCharType="separate"/>
        </w:r>
        <w:r w:rsidR="00E30E7B">
          <w:rPr>
            <w:noProof/>
            <w:webHidden/>
          </w:rPr>
          <w:t>30</w:t>
        </w:r>
        <w:r w:rsidR="00E30E7B">
          <w:rPr>
            <w:noProof/>
            <w:webHidden/>
          </w:rPr>
          <w:fldChar w:fldCharType="end"/>
        </w:r>
      </w:hyperlink>
    </w:p>
    <w:p w14:paraId="3BB71944" w14:textId="77777777" w:rsidR="00E30E7B" w:rsidRPr="00EC587A" w:rsidRDefault="00E30E7B" w:rsidP="00E30E7B">
      <w:pPr>
        <w:rPr>
          <w:sz w:val="21"/>
          <w:szCs w:val="21"/>
        </w:rPr>
      </w:pPr>
    </w:p>
    <w:p w14:paraId="6CAB8DA2" w14:textId="4A627912" w:rsidR="00E30E7B" w:rsidRDefault="00000000" w:rsidP="00EC587A">
      <w:pPr>
        <w:pStyle w:val="Tabledesillustrations"/>
        <w:tabs>
          <w:tab w:val="right" w:leader="dot" w:pos="9394"/>
        </w:tabs>
        <w:ind w:left="1360" w:hanging="1360"/>
        <w:rPr>
          <w:rStyle w:val="Hyperlien"/>
          <w:noProof/>
        </w:rPr>
      </w:pPr>
      <w:hyperlink w:anchor="_Toc159488131" w:history="1">
        <w:r w:rsidR="00E30E7B" w:rsidRPr="00B529AD">
          <w:rPr>
            <w:rStyle w:val="Hyperlien"/>
            <w:noProof/>
          </w:rPr>
          <w:t>Figure 4.</w:t>
        </w:r>
        <w:r w:rsidR="00EC587A">
          <w:rPr>
            <w:rStyle w:val="Hyperlien"/>
            <w:noProof/>
          </w:rPr>
          <w:tab/>
        </w:r>
        <w:r w:rsidR="00E30E7B" w:rsidRPr="00B529AD">
          <w:rPr>
            <w:rStyle w:val="Hyperlien"/>
            <w:noProof/>
          </w:rPr>
          <w:t>Case scenarios of sampling effort effect on landscape prevalence estimates and frequency distributions of lake prevalence estimates</w:t>
        </w:r>
        <w:r w:rsidR="00E30E7B">
          <w:rPr>
            <w:noProof/>
            <w:webHidden/>
          </w:rPr>
          <w:tab/>
        </w:r>
        <w:r w:rsidR="00E30E7B">
          <w:rPr>
            <w:noProof/>
            <w:webHidden/>
          </w:rPr>
          <w:fldChar w:fldCharType="begin"/>
        </w:r>
        <w:r w:rsidR="00E30E7B">
          <w:rPr>
            <w:noProof/>
            <w:webHidden/>
          </w:rPr>
          <w:instrText xml:space="preserve"> PAGEREF _Toc159488131 \h </w:instrText>
        </w:r>
        <w:r w:rsidR="00E30E7B">
          <w:rPr>
            <w:noProof/>
            <w:webHidden/>
          </w:rPr>
        </w:r>
        <w:r w:rsidR="00E30E7B">
          <w:rPr>
            <w:noProof/>
            <w:webHidden/>
          </w:rPr>
          <w:fldChar w:fldCharType="separate"/>
        </w:r>
        <w:r w:rsidR="00E30E7B">
          <w:rPr>
            <w:noProof/>
            <w:webHidden/>
          </w:rPr>
          <w:t>38</w:t>
        </w:r>
        <w:r w:rsidR="00E30E7B">
          <w:rPr>
            <w:noProof/>
            <w:webHidden/>
          </w:rPr>
          <w:fldChar w:fldCharType="end"/>
        </w:r>
      </w:hyperlink>
    </w:p>
    <w:p w14:paraId="13008285" w14:textId="77777777" w:rsidR="00E30E7B" w:rsidRPr="00EC587A" w:rsidRDefault="00E30E7B" w:rsidP="00E30E7B">
      <w:pPr>
        <w:rPr>
          <w:sz w:val="21"/>
          <w:szCs w:val="21"/>
        </w:rPr>
      </w:pPr>
    </w:p>
    <w:p w14:paraId="0C657A5D" w14:textId="25019CB6" w:rsidR="00E30E7B" w:rsidRDefault="00000000" w:rsidP="006226BB">
      <w:pPr>
        <w:pStyle w:val="Tabledesillustrations"/>
        <w:tabs>
          <w:tab w:val="right" w:leader="dot" w:pos="9394"/>
        </w:tabs>
        <w:ind w:left="1360" w:hanging="1360"/>
        <w:rPr>
          <w:rStyle w:val="Hyperlien"/>
          <w:noProof/>
        </w:rPr>
      </w:pPr>
      <w:hyperlink w:anchor="_Toc159488132" w:history="1">
        <w:r w:rsidR="00E30E7B" w:rsidRPr="00B529AD">
          <w:rPr>
            <w:rStyle w:val="Hyperlien"/>
            <w:noProof/>
          </w:rPr>
          <w:t>Figure 5.</w:t>
        </w:r>
        <w:r w:rsidR="00EC587A">
          <w:rPr>
            <w:rStyle w:val="Hyperlien"/>
            <w:noProof/>
          </w:rPr>
          <w:tab/>
        </w:r>
        <w:r w:rsidR="00E30E7B" w:rsidRPr="00B529AD">
          <w:rPr>
            <w:rStyle w:val="Hyperlien"/>
            <w:noProof/>
          </w:rPr>
          <w:t>The typical lifecycle of a parasite species causing the black spot disease in freshwater</w:t>
        </w:r>
        <w:r w:rsidR="006226BB">
          <w:rPr>
            <w:rStyle w:val="Hyperlien"/>
            <w:noProof/>
          </w:rPr>
          <w:t xml:space="preserve"> </w:t>
        </w:r>
        <w:r w:rsidR="00E30E7B" w:rsidRPr="00B529AD">
          <w:rPr>
            <w:rStyle w:val="Hyperlien"/>
            <w:noProof/>
          </w:rPr>
          <w:t>fishes</w:t>
        </w:r>
        <w:r w:rsidR="00E30E7B">
          <w:rPr>
            <w:noProof/>
            <w:webHidden/>
          </w:rPr>
          <w:tab/>
        </w:r>
        <w:r w:rsidR="00E30E7B">
          <w:rPr>
            <w:noProof/>
            <w:webHidden/>
          </w:rPr>
          <w:fldChar w:fldCharType="begin"/>
        </w:r>
        <w:r w:rsidR="00E30E7B">
          <w:rPr>
            <w:noProof/>
            <w:webHidden/>
          </w:rPr>
          <w:instrText xml:space="preserve"> PAGEREF _Toc159488132 \h </w:instrText>
        </w:r>
        <w:r w:rsidR="00E30E7B">
          <w:rPr>
            <w:noProof/>
            <w:webHidden/>
          </w:rPr>
        </w:r>
        <w:r w:rsidR="00E30E7B">
          <w:rPr>
            <w:noProof/>
            <w:webHidden/>
          </w:rPr>
          <w:fldChar w:fldCharType="separate"/>
        </w:r>
        <w:r w:rsidR="00E30E7B">
          <w:rPr>
            <w:noProof/>
            <w:webHidden/>
          </w:rPr>
          <w:t>44</w:t>
        </w:r>
        <w:r w:rsidR="00E30E7B">
          <w:rPr>
            <w:noProof/>
            <w:webHidden/>
          </w:rPr>
          <w:fldChar w:fldCharType="end"/>
        </w:r>
      </w:hyperlink>
    </w:p>
    <w:p w14:paraId="7ACF0306" w14:textId="77777777" w:rsidR="00E30E7B" w:rsidRPr="0080226A" w:rsidRDefault="00E30E7B" w:rsidP="00E30E7B">
      <w:pPr>
        <w:rPr>
          <w:sz w:val="21"/>
          <w:szCs w:val="21"/>
        </w:rPr>
      </w:pPr>
    </w:p>
    <w:p w14:paraId="149DDE0D" w14:textId="12192E40" w:rsidR="00E30E7B" w:rsidRDefault="00000000" w:rsidP="0080226A">
      <w:pPr>
        <w:pStyle w:val="Tabledesillustrations"/>
        <w:tabs>
          <w:tab w:val="right" w:leader="dot" w:pos="9394"/>
        </w:tabs>
        <w:ind w:left="1360" w:hanging="1360"/>
        <w:rPr>
          <w:noProof/>
        </w:rPr>
      </w:pPr>
      <w:hyperlink w:anchor="_Toc159488134" w:history="1">
        <w:r w:rsidR="00E30E7B" w:rsidRPr="00B529AD">
          <w:rPr>
            <w:rStyle w:val="Hyperlien"/>
            <w:noProof/>
          </w:rPr>
          <w:t>Figure 6.</w:t>
        </w:r>
        <w:r w:rsidR="0080226A">
          <w:rPr>
            <w:rStyle w:val="Hyperlien"/>
            <w:noProof/>
          </w:rPr>
          <w:tab/>
        </w:r>
        <w:r w:rsidR="00E30E7B" w:rsidRPr="00B529AD">
          <w:rPr>
            <w:rStyle w:val="Hyperlien"/>
            <w:noProof/>
          </w:rPr>
          <w:t>Method comparison of the lakes’ local community prevalence estimates across the landscape</w:t>
        </w:r>
        <w:r w:rsidR="00E30E7B">
          <w:rPr>
            <w:noProof/>
            <w:webHidden/>
          </w:rPr>
          <w:tab/>
        </w:r>
        <w:r w:rsidR="00E30E7B">
          <w:rPr>
            <w:noProof/>
            <w:webHidden/>
          </w:rPr>
          <w:fldChar w:fldCharType="begin"/>
        </w:r>
        <w:r w:rsidR="00E30E7B">
          <w:rPr>
            <w:noProof/>
            <w:webHidden/>
          </w:rPr>
          <w:instrText xml:space="preserve"> PAGEREF _Toc159488134 \h </w:instrText>
        </w:r>
        <w:r w:rsidR="00E30E7B">
          <w:rPr>
            <w:noProof/>
            <w:webHidden/>
          </w:rPr>
        </w:r>
        <w:r w:rsidR="00E30E7B">
          <w:rPr>
            <w:noProof/>
            <w:webHidden/>
          </w:rPr>
          <w:fldChar w:fldCharType="separate"/>
        </w:r>
        <w:r w:rsidR="00E30E7B">
          <w:rPr>
            <w:noProof/>
            <w:webHidden/>
          </w:rPr>
          <w:t>48</w:t>
        </w:r>
        <w:r w:rsidR="00E30E7B">
          <w:rPr>
            <w:noProof/>
            <w:webHidden/>
          </w:rPr>
          <w:fldChar w:fldCharType="end"/>
        </w:r>
      </w:hyperlink>
    </w:p>
    <w:p w14:paraId="24DD3EE0" w14:textId="77777777" w:rsidR="00150D25" w:rsidRPr="00150D25" w:rsidRDefault="00150D25" w:rsidP="00150D25"/>
    <w:p w14:paraId="6EFD0BA1" w14:textId="77777777" w:rsidR="00150D25" w:rsidRDefault="00000000" w:rsidP="00150D25">
      <w:pPr>
        <w:pStyle w:val="Tabledesillustrations"/>
        <w:tabs>
          <w:tab w:val="right" w:leader="dot" w:pos="9394"/>
        </w:tabs>
        <w:ind w:left="1360" w:hanging="1360"/>
        <w:rPr>
          <w:rStyle w:val="Hyperlien"/>
          <w:noProof/>
        </w:rPr>
      </w:pPr>
      <w:hyperlink w:anchor="_Toc159488133" w:history="1">
        <w:r w:rsidR="00150D25" w:rsidRPr="00B529AD">
          <w:rPr>
            <w:rStyle w:val="Hyperlien"/>
            <w:noProof/>
          </w:rPr>
          <w:t xml:space="preserve">Figure 7. </w:t>
        </w:r>
        <w:r w:rsidR="00150D25">
          <w:rPr>
            <w:rStyle w:val="Hyperlien"/>
            <w:noProof/>
          </w:rPr>
          <w:tab/>
        </w:r>
        <w:r w:rsidR="00150D25" w:rsidRPr="00B529AD">
          <w:rPr>
            <w:rStyle w:val="Hyperlien"/>
            <w:noProof/>
          </w:rPr>
          <w:t>Method comparison of landscape prevalence estimates through an increasing random</w:t>
        </w:r>
        <w:r w:rsidR="00150D25">
          <w:rPr>
            <w:rStyle w:val="Hyperlien"/>
            <w:noProof/>
          </w:rPr>
          <w:t xml:space="preserve"> </w:t>
        </w:r>
        <w:r w:rsidR="00150D25" w:rsidRPr="00B529AD">
          <w:rPr>
            <w:rStyle w:val="Hyperlien"/>
            <w:noProof/>
          </w:rPr>
          <w:t>sampling effort</w:t>
        </w:r>
        <w:r w:rsidR="00150D25">
          <w:rPr>
            <w:noProof/>
            <w:webHidden/>
          </w:rPr>
          <w:tab/>
        </w:r>
        <w:r w:rsidR="00150D25">
          <w:rPr>
            <w:noProof/>
            <w:webHidden/>
          </w:rPr>
          <w:fldChar w:fldCharType="begin"/>
        </w:r>
        <w:r w:rsidR="00150D25">
          <w:rPr>
            <w:noProof/>
            <w:webHidden/>
          </w:rPr>
          <w:instrText xml:space="preserve"> PAGEREF _Toc159488133 \h </w:instrText>
        </w:r>
        <w:r w:rsidR="00150D25">
          <w:rPr>
            <w:noProof/>
            <w:webHidden/>
          </w:rPr>
        </w:r>
        <w:r w:rsidR="00150D25">
          <w:rPr>
            <w:noProof/>
            <w:webHidden/>
          </w:rPr>
          <w:fldChar w:fldCharType="separate"/>
        </w:r>
        <w:r w:rsidR="00150D25">
          <w:rPr>
            <w:noProof/>
            <w:webHidden/>
          </w:rPr>
          <w:t>46</w:t>
        </w:r>
        <w:r w:rsidR="00150D25">
          <w:rPr>
            <w:noProof/>
            <w:webHidden/>
          </w:rPr>
          <w:fldChar w:fldCharType="end"/>
        </w:r>
      </w:hyperlink>
    </w:p>
    <w:p w14:paraId="7BD343F4" w14:textId="77777777" w:rsidR="00E30E7B" w:rsidRPr="0080226A" w:rsidRDefault="00E30E7B" w:rsidP="00E30E7B">
      <w:pPr>
        <w:rPr>
          <w:sz w:val="21"/>
          <w:szCs w:val="21"/>
        </w:rPr>
      </w:pPr>
    </w:p>
    <w:p w14:paraId="075C465C" w14:textId="6CF773C4" w:rsidR="00E30E7B" w:rsidRDefault="00000000" w:rsidP="0080226A">
      <w:pPr>
        <w:pStyle w:val="Tabledesillustrations"/>
        <w:tabs>
          <w:tab w:val="right" w:leader="dot" w:pos="9394"/>
        </w:tabs>
        <w:ind w:left="1360" w:hanging="1360"/>
        <w:rPr>
          <w:rStyle w:val="Hyperlien"/>
          <w:noProof/>
        </w:rPr>
      </w:pPr>
      <w:hyperlink w:anchor="_Toc159488135" w:history="1">
        <w:r w:rsidR="00E30E7B" w:rsidRPr="00B529AD">
          <w:rPr>
            <w:rStyle w:val="Hyperlien"/>
            <w:noProof/>
          </w:rPr>
          <w:t>Figure 8.</w:t>
        </w:r>
        <w:r w:rsidR="0080226A">
          <w:rPr>
            <w:rStyle w:val="Hyperlien"/>
            <w:noProof/>
          </w:rPr>
          <w:tab/>
        </w:r>
        <w:r w:rsidR="00E30E7B" w:rsidRPr="00B529AD">
          <w:rPr>
            <w:rStyle w:val="Hyperlien"/>
            <w:noProof/>
          </w:rPr>
          <w:t>Relationships between the site-scale community infection prevalence and selected environmental drivers</w:t>
        </w:r>
        <w:r w:rsidR="00E30E7B">
          <w:rPr>
            <w:noProof/>
            <w:webHidden/>
          </w:rPr>
          <w:tab/>
        </w:r>
        <w:r w:rsidR="00E30E7B">
          <w:rPr>
            <w:noProof/>
            <w:webHidden/>
          </w:rPr>
          <w:fldChar w:fldCharType="begin"/>
        </w:r>
        <w:r w:rsidR="00E30E7B">
          <w:rPr>
            <w:noProof/>
            <w:webHidden/>
          </w:rPr>
          <w:instrText xml:space="preserve"> PAGEREF _Toc159488135 \h </w:instrText>
        </w:r>
        <w:r w:rsidR="00E30E7B">
          <w:rPr>
            <w:noProof/>
            <w:webHidden/>
          </w:rPr>
        </w:r>
        <w:r w:rsidR="00E30E7B">
          <w:rPr>
            <w:noProof/>
            <w:webHidden/>
          </w:rPr>
          <w:fldChar w:fldCharType="separate"/>
        </w:r>
        <w:r w:rsidR="00E30E7B">
          <w:rPr>
            <w:noProof/>
            <w:webHidden/>
          </w:rPr>
          <w:t>49</w:t>
        </w:r>
        <w:r w:rsidR="00E30E7B">
          <w:rPr>
            <w:noProof/>
            <w:webHidden/>
          </w:rPr>
          <w:fldChar w:fldCharType="end"/>
        </w:r>
      </w:hyperlink>
    </w:p>
    <w:p w14:paraId="02AF0035" w14:textId="77777777" w:rsidR="00E30E7B" w:rsidRPr="0080226A" w:rsidRDefault="00E30E7B" w:rsidP="00E30E7B">
      <w:pPr>
        <w:rPr>
          <w:sz w:val="21"/>
          <w:szCs w:val="21"/>
        </w:rPr>
      </w:pPr>
    </w:p>
    <w:p w14:paraId="7A03DC49" w14:textId="1336DBCB" w:rsidR="00E30E7B" w:rsidRDefault="00000000" w:rsidP="0080226A">
      <w:pPr>
        <w:pStyle w:val="Tabledesillustrations"/>
        <w:tabs>
          <w:tab w:val="right" w:leader="dot" w:pos="9394"/>
        </w:tabs>
        <w:ind w:left="1360" w:hanging="1360"/>
        <w:rPr>
          <w:rStyle w:val="Hyperlien"/>
          <w:noProof/>
        </w:rPr>
      </w:pPr>
      <w:hyperlink w:anchor="_Toc159488136" w:history="1">
        <w:r w:rsidR="00E30E7B" w:rsidRPr="00B529AD">
          <w:rPr>
            <w:rStyle w:val="Hyperlien"/>
            <w:noProof/>
          </w:rPr>
          <w:t>Figure S1.</w:t>
        </w:r>
        <w:r w:rsidR="0080226A">
          <w:rPr>
            <w:rStyle w:val="Hyperlien"/>
            <w:noProof/>
          </w:rPr>
          <w:tab/>
        </w:r>
        <w:r w:rsidR="00E30E7B" w:rsidRPr="00B529AD">
          <w:rPr>
            <w:rStyle w:val="Hyperlien"/>
            <w:noProof/>
          </w:rPr>
          <w:t>Transect-scale environmental predictor correlation</w:t>
        </w:r>
        <w:r w:rsidR="00E30E7B">
          <w:rPr>
            <w:noProof/>
            <w:webHidden/>
          </w:rPr>
          <w:tab/>
        </w:r>
        <w:r w:rsidR="00E30E7B">
          <w:rPr>
            <w:noProof/>
            <w:webHidden/>
          </w:rPr>
          <w:fldChar w:fldCharType="begin"/>
        </w:r>
        <w:r w:rsidR="00E30E7B">
          <w:rPr>
            <w:noProof/>
            <w:webHidden/>
          </w:rPr>
          <w:instrText xml:space="preserve"> PAGEREF _Toc159488136 \h </w:instrText>
        </w:r>
        <w:r w:rsidR="00E30E7B">
          <w:rPr>
            <w:noProof/>
            <w:webHidden/>
          </w:rPr>
        </w:r>
        <w:r w:rsidR="00E30E7B">
          <w:rPr>
            <w:noProof/>
            <w:webHidden/>
          </w:rPr>
          <w:fldChar w:fldCharType="separate"/>
        </w:r>
        <w:r w:rsidR="00E30E7B">
          <w:rPr>
            <w:noProof/>
            <w:webHidden/>
          </w:rPr>
          <w:t>69</w:t>
        </w:r>
        <w:r w:rsidR="00E30E7B">
          <w:rPr>
            <w:noProof/>
            <w:webHidden/>
          </w:rPr>
          <w:fldChar w:fldCharType="end"/>
        </w:r>
      </w:hyperlink>
    </w:p>
    <w:p w14:paraId="4FCC3297" w14:textId="77777777" w:rsidR="00E30E7B" w:rsidRPr="0080226A" w:rsidRDefault="00E30E7B" w:rsidP="00E30E7B">
      <w:pPr>
        <w:rPr>
          <w:sz w:val="21"/>
          <w:szCs w:val="21"/>
        </w:rPr>
      </w:pPr>
    </w:p>
    <w:p w14:paraId="0126C473" w14:textId="510161CA" w:rsidR="00E30E7B" w:rsidRDefault="00000000" w:rsidP="001F7142">
      <w:pPr>
        <w:pStyle w:val="Tabledesillustrations"/>
        <w:tabs>
          <w:tab w:val="right" w:leader="dot" w:pos="9394"/>
        </w:tabs>
        <w:ind w:left="1360" w:hanging="1360"/>
        <w:rPr>
          <w:rFonts w:eastAsiaTheme="minorEastAsia" w:cstheme="minorBidi"/>
          <w:smallCaps/>
          <w:noProof/>
          <w:szCs w:val="24"/>
          <w:lang w:eastAsia="fr-CA"/>
        </w:rPr>
      </w:pPr>
      <w:hyperlink w:anchor="_Toc159488137" w:history="1">
        <w:r w:rsidR="00E30E7B" w:rsidRPr="00B529AD">
          <w:rPr>
            <w:rStyle w:val="Hyperlien"/>
            <w:noProof/>
          </w:rPr>
          <w:t>Figure A1.</w:t>
        </w:r>
        <w:r w:rsidR="001F7142">
          <w:rPr>
            <w:rStyle w:val="Hyperlien"/>
            <w:noProof/>
          </w:rPr>
          <w:tab/>
        </w:r>
        <w:r w:rsidR="00E30E7B" w:rsidRPr="00B529AD">
          <w:rPr>
            <w:rStyle w:val="Hyperlien"/>
            <w:noProof/>
          </w:rPr>
          <w:t>Relations entre la longueur et les paramètres d’infection chez le crapet-soleil (</w:t>
        </w:r>
        <w:r w:rsidR="00E30E7B" w:rsidRPr="00B529AD">
          <w:rPr>
            <w:rStyle w:val="Hyperlien"/>
            <w:i/>
            <w:iCs/>
            <w:noProof/>
          </w:rPr>
          <w:t>Lepomis</w:t>
        </w:r>
        <w:r w:rsidR="001F7142">
          <w:rPr>
            <w:rStyle w:val="Hyperlien"/>
            <w:i/>
            <w:iCs/>
            <w:noProof/>
          </w:rPr>
          <w:t xml:space="preserve"> </w:t>
        </w:r>
        <w:r w:rsidR="00E30E7B" w:rsidRPr="00B529AD">
          <w:rPr>
            <w:rStyle w:val="Hyperlien"/>
            <w:i/>
            <w:iCs/>
            <w:noProof/>
          </w:rPr>
          <w:t>gibbosus</w:t>
        </w:r>
        <w:r w:rsidR="00E30E7B" w:rsidRPr="00B529AD">
          <w:rPr>
            <w:rStyle w:val="Hyperlien"/>
            <w:noProof/>
          </w:rPr>
          <w:t>) et la perchaude (</w:t>
        </w:r>
        <w:r w:rsidR="00E30E7B" w:rsidRPr="00B529AD">
          <w:rPr>
            <w:rStyle w:val="Hyperlien"/>
            <w:i/>
            <w:iCs/>
            <w:noProof/>
          </w:rPr>
          <w:t>Perca flavescens</w:t>
        </w:r>
        <w:r w:rsidR="00E30E7B" w:rsidRPr="00B529AD">
          <w:rPr>
            <w:rStyle w:val="Hyperlien"/>
            <w:noProof/>
          </w:rPr>
          <w:t>)</w:t>
        </w:r>
        <w:r w:rsidR="00E30E7B">
          <w:rPr>
            <w:noProof/>
            <w:webHidden/>
          </w:rPr>
          <w:tab/>
        </w:r>
        <w:r w:rsidR="00E30E7B">
          <w:rPr>
            <w:noProof/>
            <w:webHidden/>
          </w:rPr>
          <w:fldChar w:fldCharType="begin"/>
        </w:r>
        <w:r w:rsidR="00E30E7B">
          <w:rPr>
            <w:noProof/>
            <w:webHidden/>
          </w:rPr>
          <w:instrText xml:space="preserve"> PAGEREF _Toc159488137 \h </w:instrText>
        </w:r>
        <w:r w:rsidR="00E30E7B">
          <w:rPr>
            <w:noProof/>
            <w:webHidden/>
          </w:rPr>
        </w:r>
        <w:r w:rsidR="00E30E7B">
          <w:rPr>
            <w:noProof/>
            <w:webHidden/>
          </w:rPr>
          <w:fldChar w:fldCharType="separate"/>
        </w:r>
        <w:r w:rsidR="00E30E7B">
          <w:rPr>
            <w:noProof/>
            <w:webHidden/>
          </w:rPr>
          <w:t>89</w:t>
        </w:r>
        <w:r w:rsidR="00E30E7B">
          <w:rPr>
            <w:noProof/>
            <w:webHidden/>
          </w:rPr>
          <w:fldChar w:fldCharType="end"/>
        </w:r>
      </w:hyperlink>
    </w:p>
    <w:p w14:paraId="6A982822" w14:textId="747C9B7F" w:rsidR="009214FE" w:rsidRPr="005F75C0" w:rsidRDefault="00E30E7B" w:rsidP="001F7142">
      <w:pPr>
        <w:spacing w:line="360" w:lineRule="auto"/>
        <w:jc w:val="both"/>
        <w:rPr>
          <w:rFonts w:cstheme="majorHAnsi"/>
        </w:rPr>
      </w:pPr>
      <w:r>
        <w:rPr>
          <w:rFonts w:cstheme="majorHAnsi"/>
        </w:rPr>
        <w:fldChar w:fldCharType="end"/>
      </w:r>
    </w:p>
    <w:p w14:paraId="334FB265" w14:textId="3B34F954" w:rsidR="009214FE" w:rsidRDefault="009214FE" w:rsidP="0091305E">
      <w:pPr>
        <w:jc w:val="both"/>
        <w:rPr>
          <w:rFonts w:cstheme="majorHAnsi"/>
        </w:rPr>
      </w:pPr>
      <w:r>
        <w:rPr>
          <w:rFonts w:cstheme="majorHAnsi"/>
        </w:rPr>
        <w:br w:type="page"/>
      </w:r>
    </w:p>
    <w:p w14:paraId="7A4DE2A7" w14:textId="516A718D" w:rsidR="00BD34EA" w:rsidRDefault="009214FE" w:rsidP="00E43E23">
      <w:pPr>
        <w:pStyle w:val="Titre1"/>
        <w:rPr>
          <w:lang w:val="fr-CA"/>
        </w:rPr>
      </w:pPr>
      <w:bookmarkStart w:id="10" w:name="_Toc159360066"/>
      <w:bookmarkStart w:id="11" w:name="_Toc159407058"/>
      <w:bookmarkStart w:id="12" w:name="_Toc159491658"/>
      <w:r w:rsidRPr="00760711">
        <w:rPr>
          <w:lang w:val="fr-CA"/>
        </w:rPr>
        <w:lastRenderedPageBreak/>
        <w:t>LISTE DES SIGLES ET ABRÉVIATIONS</w:t>
      </w:r>
      <w:bookmarkEnd w:id="10"/>
      <w:bookmarkEnd w:id="11"/>
      <w:bookmarkEnd w:id="12"/>
    </w:p>
    <w:p w14:paraId="5563A00F" w14:textId="77777777" w:rsidR="00E43E23" w:rsidRPr="00E43E23" w:rsidRDefault="00E43E23" w:rsidP="00E43E23"/>
    <w:p w14:paraId="0FAA6B9A" w14:textId="17EE9CC2" w:rsidR="00E43E23" w:rsidRDefault="008323F8" w:rsidP="00E43E23">
      <w:pPr>
        <w:pStyle w:val="Titre2"/>
      </w:pPr>
      <w:bookmarkStart w:id="13" w:name="_Toc159407059"/>
      <w:bookmarkStart w:id="14" w:name="_Toc159491659"/>
      <w:r w:rsidRPr="008323F8">
        <w:t>Noms et concepts</w:t>
      </w:r>
      <w:bookmarkEnd w:id="13"/>
      <w:bookmarkEnd w:id="14"/>
    </w:p>
    <w:p w14:paraId="062B97C7" w14:textId="77777777" w:rsidR="00E43E23" w:rsidRPr="00E43E23" w:rsidRDefault="00E43E23" w:rsidP="00E43E23"/>
    <w:p w14:paraId="4A1CC2F9" w14:textId="09B9796E" w:rsidR="00E370D1" w:rsidRPr="008323F8" w:rsidRDefault="00E370D1" w:rsidP="0091305E">
      <w:pPr>
        <w:spacing w:line="360" w:lineRule="auto"/>
        <w:jc w:val="both"/>
        <w:rPr>
          <w:rFonts w:cstheme="majorHAnsi"/>
        </w:rPr>
      </w:pPr>
      <w:r w:rsidRPr="008323F8">
        <w:rPr>
          <w:rFonts w:cstheme="majorHAnsi"/>
        </w:rPr>
        <w:t>BPC</w:t>
      </w:r>
      <w:r w:rsidRPr="008323F8">
        <w:rPr>
          <w:rFonts w:cstheme="majorHAnsi"/>
        </w:rPr>
        <w:tab/>
      </w:r>
      <w:r w:rsidRPr="008323F8">
        <w:rPr>
          <w:rFonts w:cstheme="majorHAnsi"/>
        </w:rPr>
        <w:tab/>
      </w:r>
      <w:proofErr w:type="spellStart"/>
      <w:r w:rsidRPr="008323F8">
        <w:rPr>
          <w:rFonts w:cstheme="majorHAnsi"/>
        </w:rPr>
        <w:t>Biphényles</w:t>
      </w:r>
      <w:proofErr w:type="spellEnd"/>
      <w:r w:rsidRPr="008323F8">
        <w:rPr>
          <w:rFonts w:cstheme="majorHAnsi"/>
        </w:rPr>
        <w:t xml:space="preserve"> </w:t>
      </w:r>
      <w:proofErr w:type="spellStart"/>
      <w:r w:rsidRPr="008323F8">
        <w:rPr>
          <w:rFonts w:cstheme="majorHAnsi"/>
        </w:rPr>
        <w:t>polychlorés</w:t>
      </w:r>
      <w:proofErr w:type="spellEnd"/>
    </w:p>
    <w:p w14:paraId="51840FC9" w14:textId="23A01526" w:rsidR="00006665" w:rsidRPr="008323F8" w:rsidRDefault="00006665" w:rsidP="0091305E">
      <w:pPr>
        <w:spacing w:line="360" w:lineRule="auto"/>
        <w:jc w:val="both"/>
        <w:rPr>
          <w:rFonts w:cstheme="majorHAnsi"/>
        </w:rPr>
      </w:pPr>
      <w:r w:rsidRPr="008323F8">
        <w:rPr>
          <w:rFonts w:cstheme="majorHAnsi"/>
        </w:rPr>
        <w:t>D</w:t>
      </w:r>
      <w:r w:rsidRPr="008323F8">
        <w:rPr>
          <w:rFonts w:cstheme="majorHAnsi"/>
          <w:vertAlign w:val="superscript"/>
        </w:rPr>
        <w:t>2</w:t>
      </w:r>
      <w:r w:rsidRPr="008323F8">
        <w:rPr>
          <w:rFonts w:cstheme="majorHAnsi"/>
        </w:rPr>
        <w:tab/>
      </w:r>
      <w:r w:rsidRPr="008323F8">
        <w:rPr>
          <w:rFonts w:cstheme="majorHAnsi"/>
        </w:rPr>
        <w:tab/>
      </w:r>
      <w:r w:rsidR="008323F8" w:rsidRPr="008323F8">
        <w:rPr>
          <w:rFonts w:cstheme="majorHAnsi"/>
        </w:rPr>
        <w:t>Déviance expliquée</w:t>
      </w:r>
    </w:p>
    <w:p w14:paraId="36948A90" w14:textId="4F582B5F" w:rsidR="008323F8" w:rsidRPr="00E43E23" w:rsidRDefault="008323F8" w:rsidP="0091305E">
      <w:pPr>
        <w:spacing w:line="360" w:lineRule="auto"/>
        <w:jc w:val="both"/>
        <w:rPr>
          <w:rFonts w:cstheme="majorHAnsi"/>
          <w:lang w:val="en-US"/>
        </w:rPr>
      </w:pPr>
      <w:r w:rsidRPr="00E43E23">
        <w:rPr>
          <w:rFonts w:cstheme="majorHAnsi"/>
          <w:lang w:val="en-US"/>
        </w:rPr>
        <w:t>DO</w:t>
      </w:r>
      <w:r w:rsidRPr="00E43E23">
        <w:rPr>
          <w:rFonts w:cstheme="majorHAnsi"/>
          <w:lang w:val="en-US"/>
        </w:rPr>
        <w:tab/>
      </w:r>
      <w:r w:rsidRPr="00E43E23">
        <w:rPr>
          <w:rFonts w:cstheme="majorHAnsi"/>
          <w:lang w:val="en-US"/>
        </w:rPr>
        <w:tab/>
      </w:r>
      <w:proofErr w:type="spellStart"/>
      <w:r w:rsidRPr="00E43E23">
        <w:rPr>
          <w:rFonts w:cstheme="majorHAnsi"/>
          <w:lang w:val="en-US"/>
        </w:rPr>
        <w:t>Oxygène</w:t>
      </w:r>
      <w:proofErr w:type="spellEnd"/>
      <w:r w:rsidRPr="00E43E23">
        <w:rPr>
          <w:rFonts w:cstheme="majorHAnsi"/>
          <w:lang w:val="en-US"/>
        </w:rPr>
        <w:t xml:space="preserve"> </w:t>
      </w:r>
      <w:proofErr w:type="spellStart"/>
      <w:proofErr w:type="gramStart"/>
      <w:r w:rsidRPr="00E43E23">
        <w:rPr>
          <w:rFonts w:cstheme="majorHAnsi"/>
          <w:lang w:val="en-US"/>
        </w:rPr>
        <w:t>dissous</w:t>
      </w:r>
      <w:proofErr w:type="spellEnd"/>
      <w:proofErr w:type="gramEnd"/>
    </w:p>
    <w:p w14:paraId="6F647F49" w14:textId="48AAE828" w:rsidR="00594A3F" w:rsidRPr="00E43E23" w:rsidRDefault="00594A3F" w:rsidP="0091305E">
      <w:pPr>
        <w:spacing w:line="360" w:lineRule="auto"/>
        <w:jc w:val="both"/>
        <w:rPr>
          <w:rFonts w:cstheme="majorHAnsi"/>
          <w:lang w:val="en-US"/>
        </w:rPr>
      </w:pPr>
      <w:proofErr w:type="spellStart"/>
      <w:r w:rsidRPr="00E43E23">
        <w:rPr>
          <w:rFonts w:cstheme="majorHAnsi"/>
          <w:lang w:val="en-US"/>
        </w:rPr>
        <w:t>edf</w:t>
      </w:r>
      <w:proofErr w:type="spellEnd"/>
      <w:r w:rsidRPr="00E43E23">
        <w:rPr>
          <w:rFonts w:cstheme="majorHAnsi"/>
          <w:lang w:val="en-US"/>
        </w:rPr>
        <w:tab/>
      </w:r>
      <w:r w:rsidRPr="00E43E23">
        <w:rPr>
          <w:rFonts w:cstheme="majorHAnsi"/>
          <w:lang w:val="en-US"/>
        </w:rPr>
        <w:tab/>
      </w:r>
      <w:r w:rsidR="00E43E23" w:rsidRPr="00E43E23">
        <w:rPr>
          <w:rFonts w:cstheme="majorHAnsi"/>
          <w:lang w:val="en-US"/>
        </w:rPr>
        <w:t>E</w:t>
      </w:r>
      <w:r w:rsidRPr="00E43E23">
        <w:rPr>
          <w:rFonts w:cstheme="majorHAnsi"/>
          <w:lang w:val="en-US"/>
        </w:rPr>
        <w:t>ffective degrees of freedom</w:t>
      </w:r>
    </w:p>
    <w:p w14:paraId="3DFE668B" w14:textId="5F991A00" w:rsidR="00594A3F" w:rsidRDefault="00E370D1" w:rsidP="0091305E">
      <w:pPr>
        <w:spacing w:line="360" w:lineRule="auto"/>
        <w:jc w:val="both"/>
        <w:rPr>
          <w:rFonts w:cstheme="majorHAnsi"/>
        </w:rPr>
      </w:pPr>
      <w:r w:rsidRPr="00E370D1">
        <w:rPr>
          <w:rFonts w:cstheme="majorHAnsi"/>
        </w:rPr>
        <w:t>e.g.</w:t>
      </w:r>
      <w:r w:rsidRPr="00E370D1">
        <w:rPr>
          <w:rFonts w:cstheme="majorHAnsi"/>
        </w:rPr>
        <w:tab/>
      </w:r>
      <w:r w:rsidRPr="00E370D1">
        <w:rPr>
          <w:rFonts w:cstheme="majorHAnsi"/>
        </w:rPr>
        <w:tab/>
      </w:r>
      <w:proofErr w:type="spellStart"/>
      <w:r w:rsidRPr="00E370D1">
        <w:rPr>
          <w:rFonts w:cstheme="majorHAnsi"/>
          <w:i/>
          <w:iCs/>
        </w:rPr>
        <w:t>Exempli</w:t>
      </w:r>
      <w:proofErr w:type="spellEnd"/>
      <w:r w:rsidRPr="00E370D1">
        <w:rPr>
          <w:rFonts w:cstheme="majorHAnsi"/>
          <w:i/>
          <w:iCs/>
        </w:rPr>
        <w:t xml:space="preserve"> </w:t>
      </w:r>
      <w:proofErr w:type="spellStart"/>
      <w:r w:rsidRPr="00E370D1">
        <w:rPr>
          <w:rFonts w:cstheme="majorHAnsi"/>
          <w:i/>
          <w:iCs/>
        </w:rPr>
        <w:t>gratia</w:t>
      </w:r>
      <w:proofErr w:type="spellEnd"/>
      <w:r w:rsidRPr="00E370D1">
        <w:rPr>
          <w:rFonts w:cstheme="majorHAnsi"/>
        </w:rPr>
        <w:t>, par exemple</w:t>
      </w:r>
    </w:p>
    <w:p w14:paraId="15544438" w14:textId="44CC9CA2" w:rsidR="00594A3F" w:rsidRPr="00E43E23" w:rsidRDefault="00594A3F" w:rsidP="0091305E">
      <w:pPr>
        <w:spacing w:line="360" w:lineRule="auto"/>
        <w:jc w:val="both"/>
        <w:rPr>
          <w:rFonts w:cstheme="majorHAnsi"/>
          <w:lang w:val="en-US"/>
        </w:rPr>
      </w:pPr>
      <w:r w:rsidRPr="00E43E23">
        <w:rPr>
          <w:rFonts w:cstheme="majorHAnsi"/>
          <w:lang w:val="en-US"/>
        </w:rPr>
        <w:t>EPA</w:t>
      </w:r>
      <w:r w:rsidRPr="00E43E23">
        <w:rPr>
          <w:rFonts w:cstheme="majorHAnsi"/>
          <w:lang w:val="en-US"/>
        </w:rPr>
        <w:tab/>
      </w:r>
      <w:r w:rsidRPr="00E43E23">
        <w:rPr>
          <w:rFonts w:cstheme="majorHAnsi"/>
          <w:lang w:val="en-US"/>
        </w:rPr>
        <w:tab/>
        <w:t>Environmental Protection Agency (US)</w:t>
      </w:r>
    </w:p>
    <w:p w14:paraId="3418D04B" w14:textId="0F87592E" w:rsidR="00006665" w:rsidRDefault="00006665" w:rsidP="0091305E">
      <w:pPr>
        <w:spacing w:line="360" w:lineRule="auto"/>
        <w:jc w:val="both"/>
        <w:rPr>
          <w:rFonts w:cstheme="majorHAnsi"/>
          <w:lang w:val="en-US"/>
        </w:rPr>
      </w:pPr>
      <w:r w:rsidRPr="00E370D1">
        <w:rPr>
          <w:rFonts w:cstheme="majorHAnsi"/>
          <w:lang w:val="en-US"/>
        </w:rPr>
        <w:t>GAMM</w:t>
      </w:r>
      <w:r w:rsidRPr="00E370D1">
        <w:rPr>
          <w:rFonts w:cstheme="majorHAnsi"/>
          <w:lang w:val="en-US"/>
        </w:rPr>
        <w:tab/>
      </w:r>
      <w:r w:rsidRPr="00E370D1">
        <w:rPr>
          <w:rFonts w:cstheme="majorHAnsi"/>
          <w:lang w:val="en-US"/>
        </w:rPr>
        <w:tab/>
        <w:t xml:space="preserve">Generalized additive mixed </w:t>
      </w:r>
      <w:proofErr w:type="gramStart"/>
      <w:r w:rsidRPr="00E370D1">
        <w:rPr>
          <w:rFonts w:cstheme="majorHAnsi"/>
          <w:lang w:val="en-US"/>
        </w:rPr>
        <w:t>model</w:t>
      </w:r>
      <w:proofErr w:type="gramEnd"/>
    </w:p>
    <w:p w14:paraId="075B6497" w14:textId="5674F1C2" w:rsidR="00594A3F" w:rsidRPr="00006665" w:rsidRDefault="00594A3F" w:rsidP="0091305E">
      <w:pPr>
        <w:spacing w:line="360" w:lineRule="auto"/>
        <w:jc w:val="both"/>
        <w:rPr>
          <w:rFonts w:cstheme="majorHAnsi"/>
          <w:lang w:val="en-US"/>
        </w:rPr>
      </w:pPr>
      <w:r>
        <w:rPr>
          <w:rFonts w:cstheme="majorHAnsi"/>
          <w:lang w:val="en-US"/>
        </w:rPr>
        <w:t>HDPE</w:t>
      </w:r>
      <w:r>
        <w:rPr>
          <w:rFonts w:cstheme="majorHAnsi"/>
          <w:lang w:val="en-US"/>
        </w:rPr>
        <w:tab/>
      </w:r>
      <w:r>
        <w:rPr>
          <w:rFonts w:cstheme="majorHAnsi"/>
          <w:lang w:val="en-US"/>
        </w:rPr>
        <w:tab/>
        <w:t>High-density polyethylene</w:t>
      </w:r>
    </w:p>
    <w:p w14:paraId="1F938B26" w14:textId="5F6B7438" w:rsidR="00E370D1" w:rsidRPr="00792A22" w:rsidRDefault="00E370D1" w:rsidP="0091305E">
      <w:pPr>
        <w:spacing w:line="360" w:lineRule="auto"/>
        <w:jc w:val="both"/>
        <w:rPr>
          <w:rFonts w:cstheme="majorHAnsi"/>
        </w:rPr>
      </w:pPr>
      <w:r w:rsidRPr="00332822">
        <w:rPr>
          <w:rFonts w:cstheme="majorHAnsi"/>
          <w:lang w:val="en-US"/>
        </w:rPr>
        <w:t>i.e.</w:t>
      </w:r>
      <w:r w:rsidRPr="00332822">
        <w:rPr>
          <w:rFonts w:cstheme="majorHAnsi"/>
          <w:lang w:val="en-US"/>
        </w:rPr>
        <w:tab/>
      </w:r>
      <w:r w:rsidRPr="00332822">
        <w:rPr>
          <w:rFonts w:cstheme="majorHAnsi"/>
          <w:lang w:val="en-US"/>
        </w:rPr>
        <w:tab/>
      </w:r>
      <w:r w:rsidRPr="00792A22">
        <w:rPr>
          <w:rFonts w:cstheme="majorHAnsi"/>
          <w:i/>
          <w:iCs/>
        </w:rPr>
        <w:t>Id est</w:t>
      </w:r>
      <w:r w:rsidRPr="00792A22">
        <w:rPr>
          <w:rFonts w:cstheme="majorHAnsi"/>
        </w:rPr>
        <w:t>, c’est-à-dire</w:t>
      </w:r>
    </w:p>
    <w:p w14:paraId="14D9B9EA" w14:textId="385672E4" w:rsidR="00006665" w:rsidRPr="007F6F5F" w:rsidRDefault="00006665" w:rsidP="0091305E">
      <w:pPr>
        <w:spacing w:line="360" w:lineRule="auto"/>
        <w:jc w:val="both"/>
        <w:rPr>
          <w:rFonts w:cstheme="majorHAnsi"/>
        </w:rPr>
      </w:pPr>
      <w:r w:rsidRPr="007F6F5F">
        <w:rPr>
          <w:rFonts w:cstheme="majorHAnsi"/>
        </w:rPr>
        <w:t>N</w:t>
      </w:r>
      <w:r w:rsidRPr="007F6F5F">
        <w:rPr>
          <w:rFonts w:cstheme="majorHAnsi"/>
        </w:rPr>
        <w:tab/>
      </w:r>
      <w:r w:rsidRPr="007F6F5F">
        <w:rPr>
          <w:rFonts w:cstheme="majorHAnsi"/>
        </w:rPr>
        <w:tab/>
      </w:r>
      <w:r w:rsidR="00E43E23" w:rsidRPr="007F6F5F">
        <w:rPr>
          <w:rFonts w:cstheme="majorHAnsi"/>
        </w:rPr>
        <w:t>Nombre d’échantillon</w:t>
      </w:r>
    </w:p>
    <w:p w14:paraId="4A9480DF" w14:textId="290022C6" w:rsidR="00C01747" w:rsidRDefault="00C01747" w:rsidP="00C01747">
      <w:pPr>
        <w:spacing w:line="360" w:lineRule="auto"/>
        <w:ind w:left="1416" w:hanging="1416"/>
        <w:jc w:val="both"/>
        <w:rPr>
          <w:rFonts w:cstheme="majorHAnsi"/>
        </w:rPr>
      </w:pPr>
      <w:r>
        <w:rPr>
          <w:rFonts w:cstheme="majorHAnsi"/>
        </w:rPr>
        <w:t>MELCCFP</w:t>
      </w:r>
      <w:r>
        <w:rPr>
          <w:rFonts w:cstheme="majorHAnsi"/>
        </w:rPr>
        <w:tab/>
      </w:r>
      <w:proofErr w:type="gramStart"/>
      <w:r>
        <w:rPr>
          <w:rFonts w:cstheme="majorHAnsi"/>
        </w:rPr>
        <w:t>Ministère de l’Environnement</w:t>
      </w:r>
      <w:proofErr w:type="gramEnd"/>
      <w:r>
        <w:rPr>
          <w:rFonts w:cstheme="majorHAnsi"/>
        </w:rPr>
        <w:t>, de la Lutte contre les changements climatiques, de la Faune et des Parcs</w:t>
      </w:r>
    </w:p>
    <w:p w14:paraId="32D1D786" w14:textId="1B8FE180" w:rsidR="00594A3F" w:rsidRPr="00792A22" w:rsidRDefault="00594A3F" w:rsidP="00C01747">
      <w:pPr>
        <w:spacing w:line="360" w:lineRule="auto"/>
        <w:ind w:left="1416" w:hanging="1416"/>
        <w:jc w:val="both"/>
        <w:rPr>
          <w:rFonts w:cstheme="majorHAnsi"/>
        </w:rPr>
      </w:pPr>
      <w:r w:rsidRPr="00792A22">
        <w:rPr>
          <w:rFonts w:cstheme="majorHAnsi"/>
        </w:rPr>
        <w:t>ML</w:t>
      </w:r>
      <w:r w:rsidRPr="00792A22">
        <w:rPr>
          <w:rFonts w:cstheme="majorHAnsi"/>
        </w:rPr>
        <w:tab/>
        <w:t xml:space="preserve">Maximum </w:t>
      </w:r>
      <w:proofErr w:type="spellStart"/>
      <w:r w:rsidRPr="00792A22">
        <w:rPr>
          <w:rFonts w:cstheme="majorHAnsi"/>
        </w:rPr>
        <w:t>likelihood</w:t>
      </w:r>
      <w:proofErr w:type="spellEnd"/>
    </w:p>
    <w:p w14:paraId="24DCC960" w14:textId="28E484CB" w:rsidR="00E370D1" w:rsidRPr="00792A22" w:rsidRDefault="00E370D1" w:rsidP="0091305E">
      <w:pPr>
        <w:spacing w:line="360" w:lineRule="auto"/>
        <w:jc w:val="both"/>
        <w:rPr>
          <w:rFonts w:cstheme="majorHAnsi"/>
        </w:rPr>
      </w:pPr>
      <w:proofErr w:type="gramStart"/>
      <w:r w:rsidRPr="00792A22">
        <w:rPr>
          <w:rFonts w:cstheme="majorHAnsi"/>
        </w:rPr>
        <w:t>pH</w:t>
      </w:r>
      <w:proofErr w:type="gramEnd"/>
      <w:r w:rsidRPr="00792A22">
        <w:rPr>
          <w:rFonts w:cstheme="majorHAnsi"/>
        </w:rPr>
        <w:tab/>
      </w:r>
      <w:r w:rsidRPr="00792A22">
        <w:rPr>
          <w:rFonts w:cstheme="majorHAnsi"/>
        </w:rPr>
        <w:tab/>
        <w:t>Potentiel hydrogène</w:t>
      </w:r>
    </w:p>
    <w:p w14:paraId="09217580" w14:textId="61C719F7" w:rsidR="00C01747" w:rsidRPr="00792A22" w:rsidRDefault="00C01747" w:rsidP="0091305E">
      <w:pPr>
        <w:spacing w:line="360" w:lineRule="auto"/>
        <w:jc w:val="both"/>
        <w:rPr>
          <w:rFonts w:cstheme="majorHAnsi"/>
        </w:rPr>
      </w:pPr>
      <w:r w:rsidRPr="00792A22">
        <w:rPr>
          <w:rFonts w:cstheme="majorHAnsi"/>
        </w:rPr>
        <w:t>PM</w:t>
      </w:r>
      <w:r w:rsidRPr="00792A22">
        <w:rPr>
          <w:rFonts w:cstheme="majorHAnsi"/>
        </w:rPr>
        <w:tab/>
      </w:r>
      <w:r w:rsidRPr="00792A22">
        <w:rPr>
          <w:rFonts w:cstheme="majorHAnsi"/>
        </w:rPr>
        <w:tab/>
      </w:r>
      <w:r w:rsidRPr="00792A22">
        <w:rPr>
          <w:rFonts w:cstheme="majorHAnsi"/>
          <w:i/>
          <w:iCs/>
        </w:rPr>
        <w:t xml:space="preserve">Post </w:t>
      </w:r>
      <w:proofErr w:type="spellStart"/>
      <w:r w:rsidRPr="00792A22">
        <w:rPr>
          <w:rFonts w:cstheme="majorHAnsi"/>
          <w:i/>
          <w:iCs/>
        </w:rPr>
        <w:t>meridiem</w:t>
      </w:r>
      <w:proofErr w:type="spellEnd"/>
      <w:r w:rsidRPr="00792A22">
        <w:rPr>
          <w:rFonts w:cstheme="majorHAnsi"/>
        </w:rPr>
        <w:t>, après-midi</w:t>
      </w:r>
    </w:p>
    <w:p w14:paraId="164EA38A" w14:textId="2F9C8B7D" w:rsidR="00E43E23" w:rsidRPr="00E43E23" w:rsidRDefault="00E43E23" w:rsidP="0091305E">
      <w:pPr>
        <w:spacing w:line="360" w:lineRule="auto"/>
        <w:jc w:val="both"/>
        <w:rPr>
          <w:rFonts w:cstheme="majorHAnsi"/>
        </w:rPr>
      </w:pPr>
      <w:r w:rsidRPr="00E43E23">
        <w:rPr>
          <w:rFonts w:cstheme="majorHAnsi"/>
        </w:rPr>
        <w:t>SBL</w:t>
      </w:r>
      <w:r w:rsidRPr="00E43E23">
        <w:rPr>
          <w:rFonts w:cstheme="majorHAnsi"/>
        </w:rPr>
        <w:tab/>
      </w:r>
      <w:r w:rsidRPr="00E43E23">
        <w:rPr>
          <w:rFonts w:cstheme="majorHAnsi"/>
        </w:rPr>
        <w:tab/>
        <w:t>Station de biologie d</w:t>
      </w:r>
      <w:r>
        <w:rPr>
          <w:rFonts w:cstheme="majorHAnsi"/>
        </w:rPr>
        <w:t>es Laurentides</w:t>
      </w:r>
    </w:p>
    <w:p w14:paraId="4BA239EE" w14:textId="61B1F957" w:rsidR="00E370D1" w:rsidRPr="00E370D1" w:rsidRDefault="00E370D1" w:rsidP="0091305E">
      <w:pPr>
        <w:spacing w:line="360" w:lineRule="auto"/>
        <w:jc w:val="both"/>
        <w:rPr>
          <w:rFonts w:cstheme="majorHAnsi"/>
        </w:rPr>
      </w:pPr>
      <w:proofErr w:type="spellStart"/>
      <w:proofErr w:type="gramStart"/>
      <w:r w:rsidRPr="00792A22">
        <w:rPr>
          <w:rFonts w:cstheme="majorHAnsi"/>
        </w:rPr>
        <w:t>sp</w:t>
      </w:r>
      <w:proofErr w:type="spellEnd"/>
      <w:proofErr w:type="gramEnd"/>
      <w:r w:rsidRPr="00792A22">
        <w:rPr>
          <w:rFonts w:cstheme="majorHAnsi"/>
        </w:rPr>
        <w:t>.</w:t>
      </w:r>
      <w:r w:rsidRPr="00792A22">
        <w:rPr>
          <w:rFonts w:cstheme="majorHAnsi"/>
        </w:rPr>
        <w:tab/>
      </w:r>
      <w:r w:rsidRPr="00792A22">
        <w:rPr>
          <w:rFonts w:cstheme="majorHAnsi"/>
        </w:rPr>
        <w:tab/>
      </w:r>
      <w:proofErr w:type="spellStart"/>
      <w:r>
        <w:rPr>
          <w:rFonts w:cstheme="majorHAnsi"/>
          <w:i/>
          <w:iCs/>
        </w:rPr>
        <w:t>S</w:t>
      </w:r>
      <w:r w:rsidRPr="00E370D1">
        <w:rPr>
          <w:rFonts w:cstheme="majorHAnsi"/>
          <w:i/>
          <w:iCs/>
        </w:rPr>
        <w:t>pecies</w:t>
      </w:r>
      <w:proofErr w:type="spellEnd"/>
      <w:r w:rsidRPr="00E370D1">
        <w:rPr>
          <w:rFonts w:cstheme="majorHAnsi"/>
          <w:i/>
          <w:iCs/>
        </w:rPr>
        <w:t xml:space="preserve"> </w:t>
      </w:r>
      <w:proofErr w:type="spellStart"/>
      <w:r>
        <w:rPr>
          <w:rFonts w:cstheme="majorHAnsi"/>
          <w:i/>
          <w:iCs/>
        </w:rPr>
        <w:t>singular</w:t>
      </w:r>
      <w:proofErr w:type="spellEnd"/>
      <w:r>
        <w:rPr>
          <w:rFonts w:cstheme="majorHAnsi"/>
        </w:rPr>
        <w:t>, une espèce</w:t>
      </w:r>
    </w:p>
    <w:p w14:paraId="24FA2EA1" w14:textId="22BCEC93" w:rsidR="00E370D1" w:rsidRPr="00E370D1" w:rsidRDefault="00E370D1" w:rsidP="0091305E">
      <w:pPr>
        <w:spacing w:line="360" w:lineRule="auto"/>
        <w:jc w:val="both"/>
        <w:rPr>
          <w:rFonts w:cstheme="majorHAnsi"/>
        </w:rPr>
      </w:pPr>
      <w:proofErr w:type="spellStart"/>
      <w:proofErr w:type="gramStart"/>
      <w:r w:rsidRPr="00E370D1">
        <w:rPr>
          <w:rFonts w:cstheme="majorHAnsi"/>
        </w:rPr>
        <w:t>spp</w:t>
      </w:r>
      <w:proofErr w:type="spellEnd"/>
      <w:proofErr w:type="gramEnd"/>
      <w:r w:rsidRPr="00E370D1">
        <w:rPr>
          <w:rFonts w:cstheme="majorHAnsi"/>
        </w:rPr>
        <w:t>.</w:t>
      </w:r>
      <w:r w:rsidRPr="00E370D1">
        <w:rPr>
          <w:rFonts w:cstheme="majorHAnsi"/>
        </w:rPr>
        <w:tab/>
      </w:r>
      <w:r w:rsidRPr="00E370D1">
        <w:rPr>
          <w:rFonts w:cstheme="majorHAnsi"/>
        </w:rPr>
        <w:tab/>
      </w:r>
      <w:proofErr w:type="spellStart"/>
      <w:r w:rsidRPr="00E370D1">
        <w:rPr>
          <w:rFonts w:cstheme="majorHAnsi"/>
          <w:i/>
          <w:iCs/>
        </w:rPr>
        <w:t>Species</w:t>
      </w:r>
      <w:proofErr w:type="spellEnd"/>
      <w:r w:rsidRPr="00E370D1">
        <w:rPr>
          <w:rFonts w:cstheme="majorHAnsi"/>
          <w:i/>
          <w:iCs/>
        </w:rPr>
        <w:t xml:space="preserve"> </w:t>
      </w:r>
      <w:proofErr w:type="spellStart"/>
      <w:r w:rsidRPr="00E370D1">
        <w:rPr>
          <w:rFonts w:cstheme="majorHAnsi"/>
          <w:i/>
          <w:iCs/>
        </w:rPr>
        <w:t>pluralis</w:t>
      </w:r>
      <w:proofErr w:type="spellEnd"/>
      <w:r>
        <w:rPr>
          <w:rFonts w:cstheme="majorHAnsi"/>
        </w:rPr>
        <w:t>, plusieurs e</w:t>
      </w:r>
      <w:r w:rsidRPr="00E370D1">
        <w:rPr>
          <w:rFonts w:cstheme="majorHAnsi"/>
        </w:rPr>
        <w:t>spèces</w:t>
      </w:r>
    </w:p>
    <w:p w14:paraId="16720043" w14:textId="2E3BF7BE" w:rsidR="00006665" w:rsidRDefault="00006665" w:rsidP="00006665">
      <w:pPr>
        <w:spacing w:line="360" w:lineRule="auto"/>
        <w:jc w:val="both"/>
        <w:rPr>
          <w:rFonts w:cstheme="majorHAnsi"/>
        </w:rPr>
      </w:pPr>
      <w:proofErr w:type="spellStart"/>
      <w:proofErr w:type="gramStart"/>
      <w:r>
        <w:rPr>
          <w:rFonts w:cstheme="majorHAnsi"/>
        </w:rPr>
        <w:t>sd</w:t>
      </w:r>
      <w:proofErr w:type="spellEnd"/>
      <w:proofErr w:type="gramEnd"/>
      <w:r>
        <w:rPr>
          <w:rFonts w:cstheme="majorHAnsi"/>
        </w:rPr>
        <w:tab/>
      </w:r>
      <w:r>
        <w:rPr>
          <w:rFonts w:cstheme="majorHAnsi"/>
        </w:rPr>
        <w:tab/>
      </w:r>
      <w:r w:rsidR="00E43E23">
        <w:rPr>
          <w:rFonts w:cstheme="majorHAnsi"/>
        </w:rPr>
        <w:t>Déviation standard</w:t>
      </w:r>
    </w:p>
    <w:p w14:paraId="238FEA4A" w14:textId="4D9BF3C9" w:rsidR="00594A3F" w:rsidRPr="00E43E23" w:rsidRDefault="00594A3F" w:rsidP="00006665">
      <w:pPr>
        <w:spacing w:line="360" w:lineRule="auto"/>
        <w:jc w:val="both"/>
        <w:rPr>
          <w:rFonts w:cstheme="majorHAnsi"/>
        </w:rPr>
      </w:pPr>
      <w:r w:rsidRPr="00E43E23">
        <w:rPr>
          <w:rFonts w:cstheme="majorHAnsi"/>
        </w:rPr>
        <w:t>TN</w:t>
      </w:r>
      <w:r w:rsidRPr="00E43E23">
        <w:rPr>
          <w:rFonts w:cstheme="majorHAnsi"/>
        </w:rPr>
        <w:tab/>
      </w:r>
      <w:r w:rsidRPr="00E43E23">
        <w:rPr>
          <w:rFonts w:cstheme="majorHAnsi"/>
        </w:rPr>
        <w:tab/>
      </w:r>
      <w:r w:rsidR="008323F8" w:rsidRPr="00E43E23">
        <w:rPr>
          <w:rFonts w:cstheme="majorHAnsi"/>
        </w:rPr>
        <w:t>Azote total</w:t>
      </w:r>
    </w:p>
    <w:p w14:paraId="7F0A79C7" w14:textId="72E455F6" w:rsidR="00594A3F" w:rsidRPr="00214C27" w:rsidRDefault="00594A3F" w:rsidP="00006665">
      <w:pPr>
        <w:spacing w:line="360" w:lineRule="auto"/>
        <w:jc w:val="both"/>
        <w:rPr>
          <w:rFonts w:cstheme="majorHAnsi"/>
        </w:rPr>
      </w:pPr>
      <w:r w:rsidRPr="00214C27">
        <w:rPr>
          <w:rFonts w:cstheme="majorHAnsi"/>
        </w:rPr>
        <w:t>TOC</w:t>
      </w:r>
      <w:r w:rsidRPr="00214C27">
        <w:rPr>
          <w:rFonts w:cstheme="majorHAnsi"/>
        </w:rPr>
        <w:tab/>
      </w:r>
      <w:r w:rsidRPr="00214C27">
        <w:rPr>
          <w:rFonts w:cstheme="majorHAnsi"/>
        </w:rPr>
        <w:tab/>
      </w:r>
      <w:r w:rsidR="008323F8" w:rsidRPr="00214C27">
        <w:rPr>
          <w:rFonts w:cstheme="majorHAnsi"/>
        </w:rPr>
        <w:t>Carbone organique total</w:t>
      </w:r>
    </w:p>
    <w:p w14:paraId="400367C2" w14:textId="3CC2A671" w:rsidR="00E370D1" w:rsidRPr="00214C27" w:rsidRDefault="00594A3F" w:rsidP="0091305E">
      <w:pPr>
        <w:spacing w:line="360" w:lineRule="auto"/>
        <w:jc w:val="both"/>
        <w:rPr>
          <w:rFonts w:cstheme="majorHAnsi"/>
        </w:rPr>
      </w:pPr>
      <w:r w:rsidRPr="00214C27">
        <w:rPr>
          <w:rFonts w:cstheme="majorHAnsi"/>
        </w:rPr>
        <w:t>TP</w:t>
      </w:r>
      <w:r w:rsidRPr="00214C27">
        <w:rPr>
          <w:rFonts w:cstheme="majorHAnsi"/>
        </w:rPr>
        <w:tab/>
      </w:r>
      <w:r w:rsidRPr="00214C27">
        <w:rPr>
          <w:rFonts w:cstheme="majorHAnsi"/>
        </w:rPr>
        <w:tab/>
      </w:r>
      <w:r w:rsidR="008323F8" w:rsidRPr="00214C27">
        <w:rPr>
          <w:rFonts w:cstheme="majorHAnsi"/>
        </w:rPr>
        <w:t>Phosphore total</w:t>
      </w:r>
    </w:p>
    <w:p w14:paraId="5DE4CE70" w14:textId="77777777" w:rsidR="00594A3F" w:rsidRPr="00214C27" w:rsidRDefault="00594A3F" w:rsidP="0091305E">
      <w:pPr>
        <w:spacing w:line="360" w:lineRule="auto"/>
        <w:jc w:val="both"/>
        <w:rPr>
          <w:rFonts w:cstheme="majorHAnsi"/>
        </w:rPr>
      </w:pPr>
    </w:p>
    <w:p w14:paraId="0E17B822" w14:textId="77777777" w:rsidR="00E43E23" w:rsidRDefault="00E43E23">
      <w:pPr>
        <w:rPr>
          <w:rFonts w:cstheme="majorHAnsi"/>
          <w:b/>
          <w:bCs/>
        </w:rPr>
      </w:pPr>
      <w:r>
        <w:rPr>
          <w:rFonts w:cstheme="majorHAnsi"/>
          <w:b/>
          <w:bCs/>
        </w:rPr>
        <w:br w:type="page"/>
      </w:r>
    </w:p>
    <w:p w14:paraId="0518601A" w14:textId="45E57073" w:rsidR="008323F8" w:rsidRDefault="008323F8" w:rsidP="00E43E23">
      <w:pPr>
        <w:pStyle w:val="Titre2"/>
      </w:pPr>
      <w:bookmarkStart w:id="15" w:name="_Toc159407060"/>
      <w:bookmarkStart w:id="16" w:name="_Toc159491660"/>
      <w:r w:rsidRPr="008323F8">
        <w:lastRenderedPageBreak/>
        <w:t>Sigles et unités de mesure</w:t>
      </w:r>
      <w:bookmarkEnd w:id="15"/>
      <w:bookmarkEnd w:id="16"/>
    </w:p>
    <w:p w14:paraId="2C651F4B" w14:textId="77777777" w:rsidR="00E43E23" w:rsidRPr="00E43E23" w:rsidRDefault="00E43E23" w:rsidP="00E43E23"/>
    <w:p w14:paraId="531DB88F" w14:textId="1278226F" w:rsidR="00E370D1" w:rsidRDefault="00E370D1" w:rsidP="0091305E">
      <w:pPr>
        <w:spacing w:line="360" w:lineRule="auto"/>
        <w:jc w:val="both"/>
        <w:rPr>
          <w:rFonts w:cstheme="majorHAnsi"/>
        </w:rPr>
      </w:pPr>
      <w:r w:rsidRPr="00006665">
        <w:rPr>
          <w:rFonts w:cstheme="majorHAnsi"/>
        </w:rPr>
        <w:t>&gt;</w:t>
      </w:r>
      <w:r w:rsidRPr="00006665">
        <w:rPr>
          <w:rFonts w:cstheme="majorHAnsi"/>
        </w:rPr>
        <w:tab/>
      </w:r>
      <w:r w:rsidRPr="00006665">
        <w:rPr>
          <w:rFonts w:cstheme="majorHAnsi"/>
        </w:rPr>
        <w:tab/>
        <w:t>Plus grand que</w:t>
      </w:r>
    </w:p>
    <w:p w14:paraId="485E2A4D" w14:textId="25CDA696" w:rsidR="008323F8" w:rsidRPr="00006665" w:rsidRDefault="008323F8" w:rsidP="0091305E">
      <w:pPr>
        <w:spacing w:line="360" w:lineRule="auto"/>
        <w:jc w:val="both"/>
        <w:rPr>
          <w:rFonts w:cstheme="majorHAnsi"/>
        </w:rPr>
      </w:pPr>
      <w:r>
        <w:rPr>
          <w:rFonts w:cstheme="majorHAnsi"/>
        </w:rPr>
        <w:sym w:font="Symbol" w:char="F0B1"/>
      </w:r>
      <w:r>
        <w:rPr>
          <w:rFonts w:cstheme="majorHAnsi"/>
        </w:rPr>
        <w:tab/>
      </w:r>
      <w:r>
        <w:rPr>
          <w:rFonts w:cstheme="majorHAnsi"/>
        </w:rPr>
        <w:tab/>
        <w:t>Plus ou moins</w:t>
      </w:r>
    </w:p>
    <w:p w14:paraId="5715998F" w14:textId="62A5406A" w:rsidR="00E370D1" w:rsidRPr="00214C27" w:rsidRDefault="00E370D1" w:rsidP="0091305E">
      <w:pPr>
        <w:spacing w:line="360" w:lineRule="auto"/>
        <w:jc w:val="both"/>
        <w:rPr>
          <w:rFonts w:cstheme="majorHAnsi"/>
          <w:lang w:val="en-US"/>
        </w:rPr>
      </w:pPr>
      <w:r w:rsidRPr="00214C27">
        <w:rPr>
          <w:rFonts w:cstheme="majorHAnsi"/>
          <w:lang w:val="en-US"/>
        </w:rPr>
        <w:t>%</w:t>
      </w:r>
      <w:r w:rsidRPr="00214C27">
        <w:rPr>
          <w:rFonts w:cstheme="majorHAnsi"/>
          <w:lang w:val="en-US"/>
        </w:rPr>
        <w:tab/>
      </w:r>
      <w:r w:rsidRPr="00214C27">
        <w:rPr>
          <w:rFonts w:cstheme="majorHAnsi"/>
          <w:lang w:val="en-US"/>
        </w:rPr>
        <w:tab/>
      </w:r>
      <w:proofErr w:type="spellStart"/>
      <w:r w:rsidRPr="00214C27">
        <w:rPr>
          <w:rFonts w:cstheme="majorHAnsi"/>
          <w:lang w:val="en-US"/>
        </w:rPr>
        <w:t>Pourcent</w:t>
      </w:r>
      <w:proofErr w:type="spellEnd"/>
    </w:p>
    <w:p w14:paraId="0BCC907B" w14:textId="5D7C8D0D" w:rsidR="008323F8" w:rsidRPr="008323F8" w:rsidRDefault="008323F8" w:rsidP="00E43E23">
      <w:pPr>
        <w:spacing w:line="360" w:lineRule="auto"/>
        <w:ind w:left="1416" w:hanging="1416"/>
        <w:jc w:val="both"/>
        <w:rPr>
          <w:rFonts w:cstheme="majorHAnsi"/>
          <w:lang w:val="en-US"/>
        </w:rPr>
      </w:pPr>
      <w:r>
        <w:rPr>
          <w:rFonts w:cstheme="majorHAnsi"/>
        </w:rPr>
        <w:sym w:font="Symbol" w:char="F06C"/>
      </w:r>
      <w:r w:rsidRPr="008323F8">
        <w:rPr>
          <w:rFonts w:cstheme="majorHAnsi"/>
          <w:lang w:val="en-US"/>
        </w:rPr>
        <w:tab/>
        <w:t>Smoothing parameter of the smooth</w:t>
      </w:r>
      <w:r>
        <w:rPr>
          <w:rFonts w:cstheme="majorHAnsi"/>
          <w:lang w:val="en-US"/>
        </w:rPr>
        <w:t xml:space="preserve"> function</w:t>
      </w:r>
    </w:p>
    <w:p w14:paraId="447959BD" w14:textId="30D649AA" w:rsidR="003520AA" w:rsidRPr="008323F8" w:rsidRDefault="00006665" w:rsidP="0091305E">
      <w:pPr>
        <w:spacing w:line="360" w:lineRule="auto"/>
        <w:jc w:val="both"/>
        <w:rPr>
          <w:rFonts w:cstheme="majorHAnsi"/>
        </w:rPr>
      </w:pPr>
      <w:r w:rsidRPr="008323F8">
        <w:rPr>
          <w:rFonts w:cstheme="majorHAnsi"/>
        </w:rPr>
        <w:t>°C</w:t>
      </w:r>
      <w:r w:rsidRPr="008323F8">
        <w:rPr>
          <w:rFonts w:cstheme="majorHAnsi"/>
        </w:rPr>
        <w:tab/>
      </w:r>
      <w:r w:rsidRPr="008323F8">
        <w:rPr>
          <w:rFonts w:cstheme="majorHAnsi"/>
        </w:rPr>
        <w:tab/>
        <w:t xml:space="preserve">Degré </w:t>
      </w:r>
      <w:r w:rsidR="00214C27" w:rsidRPr="008323F8">
        <w:rPr>
          <w:rFonts w:cstheme="majorHAnsi"/>
        </w:rPr>
        <w:t>Celsius</w:t>
      </w:r>
      <w:r w:rsidRPr="008323F8">
        <w:rPr>
          <w:rFonts w:cstheme="majorHAnsi"/>
        </w:rPr>
        <w:t>, unité de température</w:t>
      </w:r>
    </w:p>
    <w:p w14:paraId="4C297248" w14:textId="1BB42D0E" w:rsidR="00006665" w:rsidRPr="00006665" w:rsidRDefault="00006665" w:rsidP="0091305E">
      <w:pPr>
        <w:spacing w:line="360" w:lineRule="auto"/>
        <w:jc w:val="both"/>
        <w:rPr>
          <w:rFonts w:cstheme="majorHAnsi"/>
        </w:rPr>
      </w:pPr>
      <w:proofErr w:type="gramStart"/>
      <w:r>
        <w:rPr>
          <w:rFonts w:cstheme="majorHAnsi"/>
        </w:rPr>
        <w:t>cm</w:t>
      </w:r>
      <w:proofErr w:type="gramEnd"/>
      <w:r>
        <w:rPr>
          <w:rFonts w:cstheme="majorHAnsi"/>
        </w:rPr>
        <w:tab/>
      </w:r>
      <w:r>
        <w:rPr>
          <w:rFonts w:cstheme="majorHAnsi"/>
        </w:rPr>
        <w:tab/>
        <w:t>Centimètre, unité de distance</w:t>
      </w:r>
    </w:p>
    <w:p w14:paraId="7A6B6F68" w14:textId="60161F63" w:rsidR="00006665" w:rsidRPr="00006665" w:rsidRDefault="00006665" w:rsidP="0091305E">
      <w:pPr>
        <w:spacing w:line="360" w:lineRule="auto"/>
        <w:jc w:val="both"/>
        <w:rPr>
          <w:rFonts w:cstheme="majorHAnsi"/>
        </w:rPr>
      </w:pPr>
      <w:proofErr w:type="gramStart"/>
      <w:r w:rsidRPr="00006665">
        <w:rPr>
          <w:rFonts w:cstheme="majorHAnsi"/>
        </w:rPr>
        <w:t>m</w:t>
      </w:r>
      <w:proofErr w:type="gramEnd"/>
      <w:r w:rsidRPr="00006665">
        <w:rPr>
          <w:rFonts w:cstheme="majorHAnsi"/>
        </w:rPr>
        <w:tab/>
      </w:r>
      <w:r w:rsidRPr="00006665">
        <w:rPr>
          <w:rFonts w:cstheme="majorHAnsi"/>
        </w:rPr>
        <w:tab/>
        <w:t>Mètre</w:t>
      </w:r>
      <w:r>
        <w:rPr>
          <w:rFonts w:cstheme="majorHAnsi"/>
        </w:rPr>
        <w:t>, unité de distance</w:t>
      </w:r>
    </w:p>
    <w:p w14:paraId="61589FE3" w14:textId="7A5590EC" w:rsidR="00006665" w:rsidRDefault="00006665" w:rsidP="0091305E">
      <w:pPr>
        <w:spacing w:line="360" w:lineRule="auto"/>
        <w:jc w:val="both"/>
        <w:rPr>
          <w:rFonts w:cstheme="majorHAnsi"/>
        </w:rPr>
      </w:pPr>
      <w:proofErr w:type="gramStart"/>
      <w:r w:rsidRPr="00006665">
        <w:rPr>
          <w:rFonts w:cstheme="majorHAnsi"/>
        </w:rPr>
        <w:t>km</w:t>
      </w:r>
      <w:proofErr w:type="gramEnd"/>
      <w:r w:rsidRPr="00006665">
        <w:rPr>
          <w:rFonts w:cstheme="majorHAnsi"/>
        </w:rPr>
        <w:tab/>
      </w:r>
      <w:r w:rsidRPr="00006665">
        <w:rPr>
          <w:rFonts w:cstheme="majorHAnsi"/>
        </w:rPr>
        <w:tab/>
        <w:t>Kilomètre</w:t>
      </w:r>
      <w:r>
        <w:rPr>
          <w:rFonts w:cstheme="majorHAnsi"/>
        </w:rPr>
        <w:t>, unité de distance</w:t>
      </w:r>
    </w:p>
    <w:p w14:paraId="0EA31732" w14:textId="0A487045" w:rsidR="00594A3F" w:rsidRDefault="00594A3F" w:rsidP="0091305E">
      <w:pPr>
        <w:spacing w:line="360" w:lineRule="auto"/>
        <w:jc w:val="both"/>
        <w:rPr>
          <w:rFonts w:cstheme="majorHAnsi"/>
        </w:rPr>
      </w:pPr>
      <w:proofErr w:type="spellStart"/>
      <w:proofErr w:type="gramStart"/>
      <w:r>
        <w:rPr>
          <w:rFonts w:cstheme="majorHAnsi"/>
        </w:rPr>
        <w:t>mL</w:t>
      </w:r>
      <w:proofErr w:type="spellEnd"/>
      <w:proofErr w:type="gramEnd"/>
      <w:r>
        <w:rPr>
          <w:rFonts w:cstheme="majorHAnsi"/>
        </w:rPr>
        <w:tab/>
      </w:r>
      <w:r>
        <w:rPr>
          <w:rFonts w:cstheme="majorHAnsi"/>
        </w:rPr>
        <w:tab/>
      </w:r>
      <w:r w:rsidR="00214C27">
        <w:rPr>
          <w:rFonts w:cstheme="majorHAnsi"/>
        </w:rPr>
        <w:t>Millilitre</w:t>
      </w:r>
    </w:p>
    <w:p w14:paraId="45C4ACEE" w14:textId="52BDBA53" w:rsidR="00594A3F" w:rsidRDefault="00594A3F" w:rsidP="0091305E">
      <w:pPr>
        <w:spacing w:line="360" w:lineRule="auto"/>
        <w:jc w:val="both"/>
        <w:rPr>
          <w:rFonts w:cstheme="majorHAnsi"/>
        </w:rPr>
      </w:pPr>
      <w:proofErr w:type="spellStart"/>
      <w:r>
        <w:rPr>
          <w:rFonts w:cstheme="majorHAnsi"/>
        </w:rPr>
        <w:t>L</w:t>
      </w:r>
      <w:proofErr w:type="spellEnd"/>
      <w:r>
        <w:rPr>
          <w:rFonts w:cstheme="majorHAnsi"/>
        </w:rPr>
        <w:tab/>
      </w:r>
      <w:r>
        <w:rPr>
          <w:rFonts w:cstheme="majorHAnsi"/>
        </w:rPr>
        <w:tab/>
        <w:t>Litre</w:t>
      </w:r>
    </w:p>
    <w:p w14:paraId="4979EE4F" w14:textId="15E2A54D" w:rsidR="00006665" w:rsidRDefault="00006665" w:rsidP="0091305E">
      <w:pPr>
        <w:spacing w:line="360" w:lineRule="auto"/>
        <w:jc w:val="both"/>
        <w:rPr>
          <w:rFonts w:cstheme="majorHAnsi"/>
        </w:rPr>
      </w:pPr>
      <w:proofErr w:type="gramStart"/>
      <w:r>
        <w:rPr>
          <w:rFonts w:cstheme="majorHAnsi"/>
        </w:rPr>
        <w:t>mg</w:t>
      </w:r>
      <w:proofErr w:type="gramEnd"/>
      <w:r>
        <w:rPr>
          <w:rFonts w:cstheme="majorHAnsi"/>
        </w:rPr>
        <w:t>/L</w:t>
      </w:r>
      <w:r>
        <w:rPr>
          <w:rFonts w:cstheme="majorHAnsi"/>
        </w:rPr>
        <w:tab/>
      </w:r>
      <w:r>
        <w:rPr>
          <w:rFonts w:cstheme="majorHAnsi"/>
        </w:rPr>
        <w:tab/>
      </w:r>
      <w:r w:rsidR="00214C27">
        <w:rPr>
          <w:rFonts w:cstheme="majorHAnsi"/>
        </w:rPr>
        <w:t>Milligramme</w:t>
      </w:r>
      <w:r>
        <w:rPr>
          <w:rFonts w:cstheme="majorHAnsi"/>
        </w:rPr>
        <w:t xml:space="preserve"> par litre, unité de concentration</w:t>
      </w:r>
    </w:p>
    <w:p w14:paraId="6D38793B" w14:textId="120D7ABD" w:rsidR="00006665" w:rsidRDefault="00006665" w:rsidP="0091305E">
      <w:pPr>
        <w:spacing w:line="360" w:lineRule="auto"/>
        <w:jc w:val="both"/>
        <w:rPr>
          <w:rFonts w:cstheme="majorHAnsi"/>
        </w:rPr>
      </w:pPr>
      <w:r>
        <w:rPr>
          <w:rFonts w:cstheme="majorHAnsi"/>
        </w:rPr>
        <w:sym w:font="Symbol" w:char="F06D"/>
      </w:r>
      <w:r>
        <w:rPr>
          <w:rFonts w:cstheme="majorHAnsi"/>
        </w:rPr>
        <w:t>S/cm</w:t>
      </w:r>
      <w:r>
        <w:rPr>
          <w:rFonts w:cstheme="majorHAnsi"/>
        </w:rPr>
        <w:tab/>
      </w:r>
      <w:r>
        <w:rPr>
          <w:rFonts w:cstheme="majorHAnsi"/>
        </w:rPr>
        <w:tab/>
        <w:t>Microsiemens par centimètre, unité de conductivité électrique</w:t>
      </w:r>
    </w:p>
    <w:p w14:paraId="5BE55572" w14:textId="43D09345" w:rsidR="00006665" w:rsidRPr="00006665" w:rsidRDefault="00006665" w:rsidP="0091305E">
      <w:pPr>
        <w:spacing w:line="360" w:lineRule="auto"/>
        <w:jc w:val="both"/>
        <w:rPr>
          <w:rFonts w:cstheme="majorHAnsi"/>
        </w:rPr>
      </w:pPr>
      <w:r>
        <w:rPr>
          <w:rFonts w:cstheme="majorHAnsi"/>
        </w:rPr>
        <w:t>NTU</w:t>
      </w:r>
      <w:r>
        <w:rPr>
          <w:rFonts w:cstheme="majorHAnsi"/>
        </w:rPr>
        <w:tab/>
      </w:r>
      <w:r>
        <w:rPr>
          <w:rFonts w:cstheme="majorHAnsi"/>
        </w:rPr>
        <w:tab/>
      </w:r>
      <w:proofErr w:type="spellStart"/>
      <w:r>
        <w:rPr>
          <w:rFonts w:cstheme="majorHAnsi"/>
        </w:rPr>
        <w:t>Nephelometric</w:t>
      </w:r>
      <w:proofErr w:type="spellEnd"/>
      <w:r>
        <w:rPr>
          <w:rFonts w:cstheme="majorHAnsi"/>
        </w:rPr>
        <w:t xml:space="preserve"> </w:t>
      </w:r>
      <w:proofErr w:type="spellStart"/>
      <w:r>
        <w:rPr>
          <w:rFonts w:cstheme="majorHAnsi"/>
        </w:rPr>
        <w:t>turbidity</w:t>
      </w:r>
      <w:proofErr w:type="spellEnd"/>
      <w:r>
        <w:rPr>
          <w:rFonts w:cstheme="majorHAnsi"/>
        </w:rPr>
        <w:t xml:space="preserve"> </w:t>
      </w:r>
      <w:proofErr w:type="spellStart"/>
      <w:r>
        <w:rPr>
          <w:rFonts w:cstheme="majorHAnsi"/>
        </w:rPr>
        <w:t>units</w:t>
      </w:r>
      <w:proofErr w:type="spellEnd"/>
      <w:r>
        <w:rPr>
          <w:rFonts w:cstheme="majorHAnsi"/>
        </w:rPr>
        <w:t>, unité de turbidité</w:t>
      </w:r>
    </w:p>
    <w:p w14:paraId="5839AA6B" w14:textId="374BB499" w:rsidR="003520AA" w:rsidRPr="00006665" w:rsidRDefault="003520AA" w:rsidP="0091305E">
      <w:pPr>
        <w:jc w:val="both"/>
        <w:rPr>
          <w:rFonts w:cstheme="majorHAnsi"/>
        </w:rPr>
      </w:pPr>
      <w:r w:rsidRPr="00006665">
        <w:rPr>
          <w:rFonts w:cstheme="majorHAnsi"/>
        </w:rPr>
        <w:br w:type="page"/>
      </w:r>
    </w:p>
    <w:p w14:paraId="530369C5" w14:textId="77777777" w:rsidR="003533CC" w:rsidRPr="00760711" w:rsidRDefault="003533CC" w:rsidP="0091305E">
      <w:pPr>
        <w:pStyle w:val="Titre1"/>
        <w:rPr>
          <w:lang w:val="fr-CA"/>
        </w:rPr>
      </w:pPr>
      <w:bookmarkStart w:id="17" w:name="_Toc159360067"/>
      <w:bookmarkStart w:id="18" w:name="_Toc159407061"/>
      <w:bookmarkStart w:id="19" w:name="_Toc159491661"/>
      <w:r w:rsidRPr="00760711">
        <w:rPr>
          <w:lang w:val="fr-CA"/>
        </w:rPr>
        <w:lastRenderedPageBreak/>
        <w:t>REMERCIEMENTS</w:t>
      </w:r>
      <w:bookmarkEnd w:id="17"/>
      <w:bookmarkEnd w:id="18"/>
      <w:bookmarkEnd w:id="19"/>
    </w:p>
    <w:p w14:paraId="4B6BCB5C" w14:textId="47F1187C" w:rsidR="003533CC" w:rsidRPr="003533CC" w:rsidRDefault="003533CC" w:rsidP="0091305E">
      <w:pPr>
        <w:jc w:val="both"/>
        <w:rPr>
          <w:rFonts w:cstheme="majorHAnsi"/>
        </w:rPr>
      </w:pPr>
    </w:p>
    <w:p w14:paraId="3BC2BFE6" w14:textId="5BB6C394" w:rsidR="0011328F" w:rsidRDefault="00D241DF" w:rsidP="00BF0B34">
      <w:pPr>
        <w:spacing w:line="360" w:lineRule="auto"/>
        <w:jc w:val="both"/>
        <w:rPr>
          <w:rFonts w:cstheme="majorHAnsi"/>
        </w:rPr>
      </w:pPr>
      <w:r w:rsidRPr="0011328F">
        <w:rPr>
          <w:rFonts w:cstheme="majorHAnsi"/>
        </w:rPr>
        <w:t xml:space="preserve">Je tiens tout d’abord à remercier mon directeur Éric Harvey et ma co-directrice Sandra </w:t>
      </w:r>
      <w:proofErr w:type="spellStart"/>
      <w:r w:rsidRPr="0011328F">
        <w:rPr>
          <w:rFonts w:cstheme="majorHAnsi"/>
        </w:rPr>
        <w:t>Binning</w:t>
      </w:r>
      <w:proofErr w:type="spellEnd"/>
      <w:r w:rsidRPr="0011328F">
        <w:rPr>
          <w:rFonts w:cstheme="majorHAnsi"/>
        </w:rPr>
        <w:t xml:space="preserve"> de m’avoir offert cette opportunité qui a su répondre à toutes mes attentes. Merci d’avoir eu l’audace se sortir de votre zone de confort dans cette merveilleuse collaboration qui m’a fait découvrir le monde de la recherche dans une ambiance inclusive et indulgente. Merci Éric pour ta flexibilité, les </w:t>
      </w:r>
      <w:r w:rsidR="00B64DBD" w:rsidRPr="0011328F">
        <w:rPr>
          <w:rFonts w:cstheme="majorHAnsi"/>
        </w:rPr>
        <w:t>dessins</w:t>
      </w:r>
      <w:r w:rsidRPr="0011328F">
        <w:rPr>
          <w:rFonts w:cstheme="majorHAnsi"/>
        </w:rPr>
        <w:t xml:space="preserve"> au tableau et les coups de pouce en statistique. Ton aide et tes commentaires positifs ont su me remonter le moral plus d’une fois. </w:t>
      </w:r>
      <w:r w:rsidR="00B64DBD" w:rsidRPr="0011328F">
        <w:rPr>
          <w:rFonts w:cstheme="majorHAnsi"/>
        </w:rPr>
        <w:t>Merci Sandra pour ton support, ta générosité et une dynamique de laboratoire sympathique et inclusive. Un énorme merci également aux merveilleuses personnes qui m’ont assisté sur le terrain, Charles Gagnon et Léa Carrère. Merci à vous deux d</w:t>
      </w:r>
      <w:r w:rsidR="00B9117A" w:rsidRPr="0011328F">
        <w:rPr>
          <w:rFonts w:cstheme="majorHAnsi"/>
        </w:rPr>
        <w:t xml:space="preserve">e vous avoir appliqué à la tâche malgré un doigt cassé et une allergie à l’eau froide. </w:t>
      </w:r>
      <w:r w:rsidR="00BF0B34">
        <w:rPr>
          <w:rFonts w:cstheme="majorHAnsi"/>
        </w:rPr>
        <w:t>Je tiens</w:t>
      </w:r>
      <w:r w:rsidR="00B9117A" w:rsidRPr="0011328F">
        <w:rPr>
          <w:rFonts w:cstheme="majorHAnsi"/>
        </w:rPr>
        <w:t xml:space="preserve"> également à </w:t>
      </w:r>
      <w:r w:rsidR="00BF0B34">
        <w:rPr>
          <w:rFonts w:cstheme="majorHAnsi"/>
        </w:rPr>
        <w:t xml:space="preserve">remercier </w:t>
      </w:r>
      <w:r w:rsidR="00B9117A" w:rsidRPr="0011328F">
        <w:rPr>
          <w:rFonts w:cstheme="majorHAnsi"/>
        </w:rPr>
        <w:t xml:space="preserve">mes collègues Charlie Sarran, Louis-Philippe Beauchamp, Georges-Étienne Charrette et Ariane Côté qui sont venus donner un coup de main </w:t>
      </w:r>
      <w:r w:rsidR="00B1606D">
        <w:rPr>
          <w:rFonts w:cstheme="majorHAnsi"/>
        </w:rPr>
        <w:t>lors</w:t>
      </w:r>
      <w:r w:rsidR="00B9117A" w:rsidRPr="0011328F">
        <w:rPr>
          <w:rFonts w:cstheme="majorHAnsi"/>
        </w:rPr>
        <w:t xml:space="preserve"> </w:t>
      </w:r>
      <w:r w:rsidR="00B1606D">
        <w:rPr>
          <w:rFonts w:cstheme="majorHAnsi"/>
        </w:rPr>
        <w:t>d’</w:t>
      </w:r>
      <w:r w:rsidR="00B9117A" w:rsidRPr="0011328F">
        <w:rPr>
          <w:rFonts w:cstheme="majorHAnsi"/>
        </w:rPr>
        <w:t xml:space="preserve">imprévus dernière minute. Merci aux membres des laboratoires Harvey et </w:t>
      </w:r>
      <w:proofErr w:type="spellStart"/>
      <w:r w:rsidR="00B9117A" w:rsidRPr="0011328F">
        <w:rPr>
          <w:rFonts w:cstheme="majorHAnsi"/>
        </w:rPr>
        <w:t>Binning</w:t>
      </w:r>
      <w:proofErr w:type="spellEnd"/>
      <w:r w:rsidR="00B1606D">
        <w:rPr>
          <w:rFonts w:cstheme="majorHAnsi"/>
        </w:rPr>
        <w:t xml:space="preserve"> avec qui j’ai partagé mes deux derniers étés à la SBL</w:t>
      </w:r>
      <w:r w:rsidR="00B9117A" w:rsidRPr="0011328F">
        <w:rPr>
          <w:rFonts w:cstheme="majorHAnsi"/>
        </w:rPr>
        <w:t xml:space="preserve">. Nos conversations et soirées ont été précieuses. </w:t>
      </w:r>
      <w:r w:rsidR="00BF0B34">
        <w:rPr>
          <w:rFonts w:cstheme="majorHAnsi"/>
        </w:rPr>
        <w:t>Je remercie</w:t>
      </w:r>
      <w:r w:rsidR="004C00BF" w:rsidRPr="0011328F">
        <w:rPr>
          <w:rFonts w:cstheme="majorHAnsi"/>
        </w:rPr>
        <w:t xml:space="preserve"> l’incroyable équipe de la Station de biologie des Laurentides de m’avoir accueillie en tant que chercheur et en tant qu’employée. Particulièrement, merci Gabriel pour ta bonne humeur, ta patience et ton aide dans les identifications de poissons</w:t>
      </w:r>
      <w:r w:rsidR="00B1606D">
        <w:rPr>
          <w:rFonts w:cstheme="majorHAnsi"/>
        </w:rPr>
        <w:t>.</w:t>
      </w:r>
      <w:r w:rsidR="004C00BF" w:rsidRPr="0011328F">
        <w:rPr>
          <w:rFonts w:cstheme="majorHAnsi"/>
        </w:rPr>
        <w:t xml:space="preserve"> </w:t>
      </w:r>
      <w:r w:rsidR="00B1606D">
        <w:rPr>
          <w:rFonts w:cstheme="majorHAnsi"/>
        </w:rPr>
        <w:t>M</w:t>
      </w:r>
      <w:r w:rsidR="004C00BF" w:rsidRPr="0011328F">
        <w:rPr>
          <w:rFonts w:cstheme="majorHAnsi"/>
        </w:rPr>
        <w:t xml:space="preserve">erci </w:t>
      </w:r>
      <w:r w:rsidR="00B1606D">
        <w:rPr>
          <w:rFonts w:cstheme="majorHAnsi"/>
        </w:rPr>
        <w:t xml:space="preserve">également </w:t>
      </w:r>
      <w:r w:rsidR="004C00BF" w:rsidRPr="0011328F">
        <w:rPr>
          <w:rFonts w:cstheme="majorHAnsi"/>
        </w:rPr>
        <w:t>à Lou et Geneviève pour le soutien moral et les belles conversations. J</w:t>
      </w:r>
      <w:r w:rsidR="00B1606D">
        <w:rPr>
          <w:rFonts w:cstheme="majorHAnsi"/>
        </w:rPr>
        <w:t>’aimerais aussi remercier</w:t>
      </w:r>
      <w:r w:rsidR="004C00BF" w:rsidRPr="0011328F">
        <w:rPr>
          <w:rFonts w:cstheme="majorHAnsi"/>
        </w:rPr>
        <w:t xml:space="preserve"> </w:t>
      </w:r>
      <w:proofErr w:type="spellStart"/>
      <w:r w:rsidR="004C00BF" w:rsidRPr="0011328F">
        <w:rPr>
          <w:rFonts w:cstheme="majorHAnsi"/>
        </w:rPr>
        <w:t>Dominic</w:t>
      </w:r>
      <w:proofErr w:type="spellEnd"/>
      <w:r w:rsidR="004C00BF" w:rsidRPr="0011328F">
        <w:rPr>
          <w:rFonts w:cstheme="majorHAnsi"/>
        </w:rPr>
        <w:t xml:space="preserve"> Bélanger pour l’assistance en laboratoire</w:t>
      </w:r>
      <w:r w:rsidR="00B1606D">
        <w:rPr>
          <w:rFonts w:cstheme="majorHAnsi"/>
        </w:rPr>
        <w:t xml:space="preserve"> et</w:t>
      </w:r>
      <w:r w:rsidR="0011328F" w:rsidRPr="0011328F">
        <w:rPr>
          <w:rFonts w:cstheme="majorHAnsi"/>
        </w:rPr>
        <w:t xml:space="preserve"> le GRIL pour s</w:t>
      </w:r>
      <w:r w:rsidR="0011328F">
        <w:rPr>
          <w:rFonts w:cstheme="majorHAnsi"/>
        </w:rPr>
        <w:t xml:space="preserve">on inclusivité des </w:t>
      </w:r>
      <w:r w:rsidR="0011328F" w:rsidRPr="0011328F">
        <w:rPr>
          <w:rFonts w:cstheme="majorHAnsi"/>
        </w:rPr>
        <w:t xml:space="preserve">activités de recherche et son support financier. </w:t>
      </w:r>
      <w:r w:rsidR="00B1606D">
        <w:rPr>
          <w:rFonts w:cstheme="majorHAnsi"/>
        </w:rPr>
        <w:t>Merci également aux propriétaires qui nous ont donné accès à leur terrain rendant cet</w:t>
      </w:r>
      <w:r w:rsidR="00BF0B34">
        <w:rPr>
          <w:rFonts w:cstheme="majorHAnsi"/>
        </w:rPr>
        <w:t>te</w:t>
      </w:r>
      <w:r w:rsidR="00B1606D">
        <w:rPr>
          <w:rFonts w:cstheme="majorHAnsi"/>
        </w:rPr>
        <w:t xml:space="preserve"> étude possible. Sans oublier, m</w:t>
      </w:r>
      <w:r w:rsidR="004C00BF" w:rsidRPr="0011328F">
        <w:rPr>
          <w:rFonts w:cstheme="majorHAnsi"/>
        </w:rPr>
        <w:t>erci à mes parents de m’avoir encouragé et soutenu dans mon parcours universitaire (c</w:t>
      </w:r>
      <w:r w:rsidR="00BF0B34">
        <w:rPr>
          <w:rFonts w:cstheme="majorHAnsi"/>
        </w:rPr>
        <w:t>e n</w:t>
      </w:r>
      <w:r w:rsidR="004C00BF" w:rsidRPr="0011328F">
        <w:rPr>
          <w:rFonts w:cstheme="majorHAnsi"/>
        </w:rPr>
        <w:t xml:space="preserve">’est pas fini!). Merci </w:t>
      </w:r>
      <w:r w:rsidR="00820529" w:rsidRPr="0011328F">
        <w:rPr>
          <w:rFonts w:cstheme="majorHAnsi"/>
        </w:rPr>
        <w:t xml:space="preserve">à ma petite famille bio pour les soirées et sorties plein air </w:t>
      </w:r>
      <w:r w:rsidR="00B1606D">
        <w:rPr>
          <w:rFonts w:cstheme="majorHAnsi"/>
        </w:rPr>
        <w:t>qui ont su</w:t>
      </w:r>
      <w:r w:rsidR="00820529" w:rsidRPr="0011328F">
        <w:rPr>
          <w:rFonts w:cstheme="majorHAnsi"/>
        </w:rPr>
        <w:t xml:space="preserve"> me faire décrocher de temps en temps</w:t>
      </w:r>
      <w:r w:rsidR="00B1606D">
        <w:rPr>
          <w:rFonts w:cstheme="majorHAnsi"/>
        </w:rPr>
        <w:t xml:space="preserve"> –</w:t>
      </w:r>
      <w:r w:rsidR="00820529" w:rsidRPr="0011328F">
        <w:rPr>
          <w:rFonts w:cstheme="majorHAnsi"/>
        </w:rPr>
        <w:t xml:space="preserve"> particulièrement</w:t>
      </w:r>
      <w:r w:rsidR="00B1606D">
        <w:rPr>
          <w:rFonts w:cstheme="majorHAnsi"/>
        </w:rPr>
        <w:t xml:space="preserve"> </w:t>
      </w:r>
      <w:r w:rsidR="00820529" w:rsidRPr="0011328F">
        <w:rPr>
          <w:rFonts w:cstheme="majorHAnsi"/>
        </w:rPr>
        <w:t xml:space="preserve">Jo, Jeff et </w:t>
      </w:r>
      <w:proofErr w:type="spellStart"/>
      <w:r w:rsidR="00820529" w:rsidRPr="0011328F">
        <w:rPr>
          <w:rFonts w:cstheme="majorHAnsi"/>
        </w:rPr>
        <w:t>Jani</w:t>
      </w:r>
      <w:proofErr w:type="spellEnd"/>
      <w:r w:rsidR="00820529" w:rsidRPr="0011328F">
        <w:rPr>
          <w:rFonts w:cstheme="majorHAnsi"/>
        </w:rPr>
        <w:t xml:space="preserve"> – merci pour votre soutien moral et les boosts d’énergie. </w:t>
      </w:r>
      <w:r w:rsidR="00B1606D">
        <w:rPr>
          <w:rFonts w:cstheme="majorHAnsi"/>
        </w:rPr>
        <w:t>Finalement, u</w:t>
      </w:r>
      <w:r w:rsidR="00820529" w:rsidRPr="0011328F">
        <w:rPr>
          <w:rFonts w:cstheme="majorHAnsi"/>
        </w:rPr>
        <w:t xml:space="preserve">n merci spécial à Samuel </w:t>
      </w:r>
      <w:proofErr w:type="spellStart"/>
      <w:r w:rsidR="00820529" w:rsidRPr="0011328F">
        <w:rPr>
          <w:rFonts w:cstheme="majorHAnsi"/>
        </w:rPr>
        <w:t>Cuerrier</w:t>
      </w:r>
      <w:proofErr w:type="spellEnd"/>
      <w:r w:rsidR="00820529" w:rsidRPr="0011328F">
        <w:rPr>
          <w:rFonts w:cstheme="majorHAnsi"/>
        </w:rPr>
        <w:t xml:space="preserve"> pour le support, les encouragements, les conseils et nombreuses révisions</w:t>
      </w:r>
      <w:r w:rsidR="00B1606D">
        <w:rPr>
          <w:rFonts w:cstheme="majorHAnsi"/>
        </w:rPr>
        <w:t xml:space="preserve"> de fin de maîtrise</w:t>
      </w:r>
      <w:r w:rsidR="00820529" w:rsidRPr="0011328F">
        <w:rPr>
          <w:rFonts w:cstheme="majorHAnsi"/>
        </w:rPr>
        <w:t>.</w:t>
      </w:r>
      <w:r w:rsidR="0011328F">
        <w:rPr>
          <w:rFonts w:cstheme="majorHAnsi"/>
        </w:rPr>
        <w:br w:type="page"/>
      </w:r>
    </w:p>
    <w:p w14:paraId="6BB342C2" w14:textId="5B97F7AB" w:rsidR="003520AA" w:rsidRPr="003520AA" w:rsidRDefault="003520AA" w:rsidP="0091305E">
      <w:pPr>
        <w:pStyle w:val="Titre1"/>
        <w:rPr>
          <w:lang w:val="fr-CA"/>
        </w:rPr>
      </w:pPr>
      <w:bookmarkStart w:id="20" w:name="_Toc159360068"/>
      <w:bookmarkStart w:id="21" w:name="_Toc159407062"/>
      <w:bookmarkStart w:id="22" w:name="_Toc159491662"/>
      <w:r w:rsidRPr="003520AA">
        <w:rPr>
          <w:lang w:val="fr-CA"/>
        </w:rPr>
        <w:lastRenderedPageBreak/>
        <w:t>CHAPITRE 1 </w:t>
      </w:r>
      <w:r w:rsidR="009C4200">
        <w:rPr>
          <w:lang w:val="fr-CA"/>
        </w:rPr>
        <w:t xml:space="preserve">– </w:t>
      </w:r>
      <w:r w:rsidRPr="003520AA">
        <w:rPr>
          <w:lang w:val="fr-CA"/>
        </w:rPr>
        <w:t>INTRODUCTION GÉNÉRALE</w:t>
      </w:r>
      <w:bookmarkEnd w:id="20"/>
      <w:bookmarkEnd w:id="21"/>
      <w:bookmarkEnd w:id="22"/>
    </w:p>
    <w:p w14:paraId="5714F7B3" w14:textId="77777777" w:rsidR="003520AA" w:rsidRPr="00F31E3D" w:rsidRDefault="003520AA" w:rsidP="0091305E">
      <w:pPr>
        <w:spacing w:line="360" w:lineRule="auto"/>
        <w:jc w:val="both"/>
        <w:rPr>
          <w:rFonts w:cstheme="majorHAnsi"/>
        </w:rPr>
      </w:pPr>
    </w:p>
    <w:p w14:paraId="5A6F652B" w14:textId="797F5B88" w:rsidR="003520AA" w:rsidRPr="003520AA" w:rsidRDefault="00792A22" w:rsidP="0091305E">
      <w:pPr>
        <w:pStyle w:val="Titre2"/>
        <w:jc w:val="both"/>
      </w:pPr>
      <w:bookmarkStart w:id="23" w:name="_Toc159360069"/>
      <w:bookmarkStart w:id="24" w:name="_Toc159407063"/>
      <w:bookmarkStart w:id="25" w:name="_Toc159491663"/>
      <w:r>
        <w:t>1</w:t>
      </w:r>
      <w:r w:rsidR="003520AA" w:rsidRPr="003520AA">
        <w:t>.1. Contexte général</w:t>
      </w:r>
      <w:bookmarkEnd w:id="23"/>
      <w:bookmarkEnd w:id="24"/>
      <w:bookmarkEnd w:id="25"/>
    </w:p>
    <w:p w14:paraId="7E8905F9" w14:textId="77777777" w:rsidR="003520AA" w:rsidRDefault="003520AA" w:rsidP="0091305E">
      <w:pPr>
        <w:spacing w:line="360" w:lineRule="auto"/>
        <w:jc w:val="both"/>
        <w:rPr>
          <w:rFonts w:cstheme="majorHAnsi"/>
          <w:i/>
          <w:iCs/>
        </w:rPr>
      </w:pPr>
    </w:p>
    <w:p w14:paraId="69B71C1D" w14:textId="77777777" w:rsidR="003520AA" w:rsidRDefault="003520AA" w:rsidP="0091305E">
      <w:pPr>
        <w:spacing w:line="360" w:lineRule="auto"/>
        <w:ind w:firstLine="708"/>
        <w:jc w:val="both"/>
        <w:rPr>
          <w:rFonts w:cstheme="majorHAnsi"/>
        </w:rPr>
      </w:pPr>
      <w:r>
        <w:rPr>
          <w:rFonts w:cstheme="majorHAnsi"/>
        </w:rPr>
        <w:t xml:space="preserve">Dans un contexte où les changements globaux menacent la biodiversité et le fonctionnement des écosystèmes </w:t>
      </w:r>
      <w:r>
        <w:rPr>
          <w:rFonts w:cstheme="majorHAnsi"/>
        </w:rPr>
        <w:fldChar w:fldCharType="begin"/>
      </w:r>
      <w:r>
        <w:rPr>
          <w:rFonts w:cstheme="majorHAnsi"/>
        </w:rPr>
        <w:instrText xml:space="preserve"> ADDIN ZOTERO_ITEM CSL_CITATION {"citationID":"yC51hkcG","properties":{"formattedCitation":"(P\\uc0\\u246{}rtner et al., 2021)","plainCitation":"(Pörtner et al., 2021)","noteIndex":0},"citationItems":[{"id":1829,"uris":["http://zotero.org/groups/2585270/items/3A9ZHNDI"],"itemData":{"id":1829,"type":"report","abstract":"The Scientific Outcome was produced by participants in the first-ever IPCC-IPBES co-sponsored workshop which took place in December 2020.   This workshop is placed in the context of recent international agreements including the Paris Agreement, the Strategic Plan for Biodiversity 2011-2020 and ongoing preparation for the post-2020 global biodiversity framework, the Sendai Framework for Disaster Risk Reduction and the 2030 Agenda for Sustainable Development that converge on solving the dual crises of climate change and biodiversity loss as essential to support human well-being. The Scientific Outcome further develops and substantiates the conclusions of the Synopsis, summarizes the emerging state of knowledge involving climate change and biodiversity with the objective to inform decision making and highlight options for action, and to identify knowledge gaps to be filled by scientific research. The Scientific Outcome includes seven sections, the references outlining the evidence reviewed within those sections and the report glossary.","language":"eng","note":"DOI: 10.5281/zenodo.5101125","publisher":"Zenodo","source":"Zenodo","title":"Scientific outcome of the IPBES-IPCC co-sponsored workshop on biodiversity and climate change","URL":"https://zenodo.org/record/5101125","author":[{"family":"Pörtner","given":"Hans-Otto"},{"family":"Scholes","given":"Robert J."},{"family":"Agard","given":"John"},{"family":"Archer","given":"Emma"},{"family":"Arneth","given":"Almut"},{"family":"Bai","given":"Xuemei"},{"family":"Barnes","given":"David"},{"family":"Burrows","given":"Michael"},{"family":"Chan","given":"Lena"},{"family":"Cheung","given":"Wai Lung (William)"},{"family":"Diamond","given":"Sarah"},{"family":"Donatti","given":"Camila"},{"family":"Duarte","given":"Carlos"},{"family":"Eisenhauer","given":"Nico"},{"family":"Foden","given":"Wendy"},{"family":"Gasalla","given":"Maria A."},{"family":"Handa","given":"Collins"},{"family":"Hickler","given":"Thomas"},{"family":"Hoegh-Guldberg","given":"Ove"},{"family":"Ichii","given":"Kazuhito"},{"family":"Jacob","given":"Ute"},{"family":"Insarov","given":"Gregory"},{"family":"Kiessling","given":"Wolfgang"},{"family":"Leadley","given":"Paul"},{"family":"Leemans","given":"Rik"},{"family":"Levin","given":"Lisa"},{"family":"Lim","given":"Michelle"},{"family":"Maharaj","given":"Shobha"},{"family":"Managi","given":"Shunsuke"},{"family":"Marquet","given":"Pablo A."},{"family":"McElwee","given":"Pamela"},{"family":"Midgley","given":"Guy"},{"family":"Oberdorff","given":"Thierry"},{"family":"Obura","given":"David"},{"family":"Osman Elasha","given":"Balgis"},{"family":"Pandit","given":"Ram"},{"family":"Pascual","given":"Unai"},{"family":"Pires","given":"Aliny P. F."},{"family":"Popp","given":"Alexander"},{"family":"Reyes-García","given":"Victoria"},{"family":"Sankaran","given":"Mahesh"},{"family":"Settele","given":"Josef"},{"family":"Shin","given":"Yunne-Jai"},{"family":"Sintayehu","given":"Dejene W."},{"family":"Smith","given":"Peter"},{"family":"Steiner","given":"Nadja"},{"family":"Strassburg","given":"Bernardo"},{"family":"Sukumar","given":"Raman"},{"family":"Trisos","given":"Christopher"},{"family":"Val","given":"Adalberto Luis"},{"family":"Wu","given":"Jianguo"},{"family":"Aldrian","given":"Edvin"},{"family":"Parmesan","given":"Camille"},{"family":"Pichs-Madruga","given":"Ramon"},{"family":"Roberts","given":"Debra C."},{"family":"Rogers","given":"Alex D."},{"family":"Díaz","given":"Sandra"},{"family":"Fischer","given":"Markus"},{"family":"Hashimoto","given":"Shizuka"},{"family":"Lavorel","given":"Sandra"},{"family":"Wu","given":"Ning"},{"family":"Ngo","given":"Hien"}],"accessed":{"date-parts":[["2021",12,20]]},"issued":{"date-parts":[["2021",6,24]]}}}],"schema":"https://github.com/citation-style-language/schema/raw/master/csl-citation.json"} </w:instrText>
      </w:r>
      <w:r>
        <w:rPr>
          <w:rFonts w:cstheme="majorHAnsi"/>
        </w:rPr>
        <w:fldChar w:fldCharType="separate"/>
      </w:r>
      <w:r w:rsidRPr="00F0104D">
        <w:rPr>
          <w:rFonts w:ascii="Calibri Light" w:cs="Calibri Light"/>
          <w:kern w:val="0"/>
        </w:rPr>
        <w:t>(</w:t>
      </w:r>
      <w:proofErr w:type="spellStart"/>
      <w:r w:rsidRPr="00F0104D">
        <w:rPr>
          <w:rFonts w:ascii="Calibri Light" w:cs="Calibri Light"/>
          <w:kern w:val="0"/>
        </w:rPr>
        <w:t>Pörtner</w:t>
      </w:r>
      <w:proofErr w:type="spellEnd"/>
      <w:r w:rsidRPr="00F0104D">
        <w:rPr>
          <w:rFonts w:ascii="Calibri Light" w:cs="Calibri Light"/>
          <w:kern w:val="0"/>
        </w:rPr>
        <w:t xml:space="preserve"> et al., 2021)</w:t>
      </w:r>
      <w:r>
        <w:rPr>
          <w:rFonts w:cstheme="majorHAnsi"/>
        </w:rPr>
        <w:fldChar w:fldCharType="end"/>
      </w:r>
      <w:r>
        <w:rPr>
          <w:rFonts w:cstheme="majorHAnsi"/>
        </w:rPr>
        <w:t xml:space="preserve">, comprendre les interactions entre les organismes et leur environnement devient un enjeu primordial. Parmi les écosystèmes les plus vulnérables aux perturbations du territoire et aux changements climatiques, on compte de nombreux milieux d’eau douce </w:t>
      </w:r>
      <w:r>
        <w:rPr>
          <w:rFonts w:cstheme="majorHAnsi"/>
        </w:rPr>
        <w:fldChar w:fldCharType="begin"/>
      </w:r>
      <w:r>
        <w:rPr>
          <w:rFonts w:cstheme="majorHAnsi"/>
        </w:rPr>
        <w:instrText xml:space="preserve"> ADDIN ZOTERO_ITEM CSL_CITATION {"citationID":"ECmjGZpC","properties":{"formattedCitation":"(Dudgeon et al., 2006; Malmqvist &amp; Rundle, 2002; Poff et al., 2002)","plainCitation":"(Dudgeon et al., 2006; Malmqvist &amp; Rundle, 2002; Poff et al., 2002)","noteIndex":0},"citationItems":[{"id":2670,"uris":["http://zotero.org/groups/2585270/items/VGF8N4TF"],"itemData":{"id":2670,"type":"article-journal","container-title":"Biological Reviews","DOI":"10.1017/S1464793105006950","ISSN":"1464-7931, 1469-185X","issue":"02","journalAbbreviation":"Biol. Rev.","language":"en","page":"163","source":"DOI.org (Crossref)","title":"Freshwater biodiversity: importance, threats, status and conservation challenges","title-short":"Freshwater biodiversity","volume":"81","author":[{"family":"Dudgeon","given":"David"},{"family":"Arthington","given":"Angela H."},{"family":"Gessner","given":"Mark O."},{"family":"Kawabata","given":"Zen-Ichiro"},{"family":"Knowler","given":"Duncan J."},{"family":"Lévêque","given":"Christian"},{"family":"Naiman","given":"Robert J."},{"family":"Prieur-Richard","given":"Anne-Hélène"},{"family":"Soto","given":"Doris"},{"family":"Stiassny","given":"Melanie L. J."},{"family":"Sullivan","given":"Caroline A."}],"issued":{"date-parts":[["2006",5]]}}},{"id":1824,"uris":["http://zotero.org/groups/2585270/items/ELPJALMX"],"itemData":{"id":1824,"type":"article-journal","abstract":"Running waters are perhaps the most impacted ecosystem on the planet as they have been the focus for human settlement and are heavily exploited for water supplies, irrigation, electricity generation, and waste disposal. Lotic systems also have an intimate contact with their catchments and so land-use alterations affect them directly. Here long-term trends in the factors that currently impact running waters are reviewed with the aim of predicting what the main threats to rivers will be in the year 2025. The main ultimate factors forcing change in running waters (ecosystem destruction, physical habitat and water chemistry alteration, and the direct addition or removal of species) stem from proximate influences from urbanization, industry, land-use change and water-course alterations. Any one river is likely to be subjected to several types of impact, and the management of impacts on lotic systems is complicated by numerous links between different forms of anthropogenic effect. Long-term trends for different impacts vary. Concentrations of chemical pollutants such as toxins and nutrients have increased in rivers in developed countries over the past century, with recent reductions for some pollutants (e.g. metals, organic toxicants, acidification), and continued increases in others (e.g. nutrients); there are no long-term chemical data for developing countries. Dam construction increased rapidly during the twentieth century, peaking in the 1970s, and the number of reservoirs has stabilized since this time, whereas the transfer of exotic species between lotic systems continues to increase. Hence, there have been some success stories in the attempts to reduce the impacts from anthropogenic impacts in developed nations. Improvements in the pH status of running waters should continue with lower sulphurous emissions, although emissions of nitrous oxides are set to continue under current legislation and will continue to contribute to acidification and nutrient loadings. Climate change also will impact running waters through alterations in hydrology and thermal regimes, although precise predictions are problematic; effects are likely to vary between regions and to operate alongside rather than override those from other impacts. Effects from climate change may be more extreme over longer time scales (&gt;50 years). The overriding pressure on running water ecosystems up to 2025 will stem from the predicted increase in the human population, with concomitant increases in urban development, industry, agricultural activities and water abstraction, diversion and damming. Future degradation could be substantial and rapid (c. 10 years) and will be concentrated in those areas of the world where resources for conservation are most limited and knowledge of lotic ecosystems most incomplete; damage will centre on lowland rivers, which are also relatively poorly studied. Changes in management practices and public awareness do appear to be benefiting running water ecosystems in developed countries, and could underpin conservation strategies in developing countries if they were implemented in a relevant way.","container-title":"Environmental Conservation","DOI":"10.1017/S0376892902000097","ISSN":"1469-4387, 0376-8929","issue":"2","language":"en","note":"publisher: Cambridge University Press","page":"134-153","source":"Cambridge University Press","title":"Threats to the running water ecosystems of the world","volume":"29","author":[{"family":"Malmqvist","given":"Björn"},{"family":"Rundle","given":"Simon"}],"issued":{"date-parts":[["2002",6]]}}},{"id":8783,"uris":["http://zotero.org/groups/2585270/items/P7I96327"],"itemData":{"id":8783,"type":"article-journal","container-title":"Pew Center for Global Change","journalAbbreviation":"Pew Center for Global Change","source":"ResearchGate","title":"Aquatic Ecosystems &amp; Global Climate Change – Potential Impacts on Inland Freshwater and Coastal Wetland Ecosystems in the United States","author":[{"family":"Poff","given":"N."},{"family":"Brinson","given":"M."},{"family":"Day","given":"John"}],"issued":{"date-parts":[["2002",1,1]]}}}],"schema":"https://github.com/citation-style-language/schema/raw/master/csl-citation.json"} </w:instrText>
      </w:r>
      <w:r>
        <w:rPr>
          <w:rFonts w:cstheme="majorHAnsi"/>
        </w:rPr>
        <w:fldChar w:fldCharType="separate"/>
      </w:r>
      <w:r>
        <w:rPr>
          <w:rFonts w:cstheme="majorHAnsi"/>
          <w:noProof/>
        </w:rPr>
        <w:t>(Dudgeon et al., 2006; Malmqvist &amp; Rundle, 2002; Poff et al., 2002)</w:t>
      </w:r>
      <w:r>
        <w:rPr>
          <w:rFonts w:cstheme="majorHAnsi"/>
        </w:rPr>
        <w:fldChar w:fldCharType="end"/>
      </w:r>
      <w:r>
        <w:rPr>
          <w:rFonts w:cstheme="majorHAnsi"/>
        </w:rPr>
        <w:t>. Ces milieux sont centraux à de nombreux services écosystémiques tels que les sources d’eau potable, l’alimentation par les pêcheries, la séquestration de carbone, la photosynthèse et le recyclage des nutriments. Bien que l’eau douce ne représente qu’environ 3</w:t>
      </w:r>
      <w:r w:rsidRPr="005B2540">
        <w:rPr>
          <w:rFonts w:cstheme="majorHAnsi"/>
        </w:rPr>
        <w:t>%</w:t>
      </w:r>
      <w:r>
        <w:rPr>
          <w:rFonts w:cstheme="majorHAnsi"/>
        </w:rPr>
        <w:t xml:space="preserve"> de l’eau sur Terre, et que les lacs et rivières ne constituent que 0,3% de celle-ci </w:t>
      </w:r>
      <w:r>
        <w:rPr>
          <w:rFonts w:cstheme="majorHAnsi"/>
        </w:rPr>
        <w:fldChar w:fldCharType="begin"/>
      </w:r>
      <w:r>
        <w:rPr>
          <w:rFonts w:cstheme="majorHAnsi"/>
        </w:rPr>
        <w:instrText xml:space="preserve"> ADDIN ZOTERO_ITEM CSL_CITATION {"citationID":"1WxYb5es","properties":{"formattedCitation":"(Gleick, 1993)","plainCitation":"(Gleick, 1993)","noteIndex":0},"citationItems":[{"id":8775,"uris":["http://zotero.org/groups/2585270/items/9R89MFQA"],"itemData":{"id":8775,"type":"book","abstract":"Among the most compelling environmental issues of today and tomorrow are those concerning the world's fresh water resources. Peter H. Gleick's important new volume, Water in Crisis, addresses the timely and sometimes controversial aspects of world water use. At stake are water quality, quantity, and possible future conflicts over shared international water resources. Nine essays by leading specialists from fields as diverse as hydrology, zoology, and law, among others, cover such issues as the status of developments in international water law; hydroelectric power; the possible effects of climatic change on water resources; and the state of fresh water fisheries. Particular chapters explore access to clean drinking water and sanitation; the use of water for energy and food production; the quality of rivers, lakes, and inland seas; and the condition of natural aquatic ecosystems. A joint project of the Pacific Institute and the Stockholm Environment Institute, this book is acomprehensive guide to the world's fresh water resources. Hydrologists, engineers, policy makers, professionals in the environmental sciences, as well as lay readers will find Water in Crisis a dynamic resource and information-packed reference. More than 200 tables of fresh water data supplement this important volume.","ISBN":"978-0-19-507628-8","language":"en","note":"Google-Books-ID: NigDkxQOkSAC","number-of-pages":"508","publisher":"Oxford University Press","source":"Google Books","title":"Water in Crisis: A Guide to the World's Fresh Water Resources","title-short":"Water in Crisis","author":[{"family":"Gleick","given":"Peter H."}],"issued":{"date-parts":[["1993"]]}}}],"schema":"https://github.com/citation-style-language/schema/raw/master/csl-citation.json"} </w:instrText>
      </w:r>
      <w:r>
        <w:rPr>
          <w:rFonts w:cstheme="majorHAnsi"/>
        </w:rPr>
        <w:fldChar w:fldCharType="separate"/>
      </w:r>
      <w:r>
        <w:rPr>
          <w:rFonts w:cstheme="majorHAnsi"/>
          <w:noProof/>
        </w:rPr>
        <w:t>(Gleick, 1993)</w:t>
      </w:r>
      <w:r>
        <w:rPr>
          <w:rFonts w:cstheme="majorHAnsi"/>
        </w:rPr>
        <w:fldChar w:fldCharType="end"/>
      </w:r>
      <w:r>
        <w:rPr>
          <w:rFonts w:cstheme="majorHAnsi"/>
        </w:rPr>
        <w:t xml:space="preserve">, les écosystèmes d’eau douce abritent une importante source de diversité </w:t>
      </w:r>
      <w:r>
        <w:rPr>
          <w:rFonts w:cstheme="majorHAnsi"/>
        </w:rPr>
        <w:fldChar w:fldCharType="begin"/>
      </w:r>
      <w:r>
        <w:rPr>
          <w:rFonts w:cstheme="majorHAnsi"/>
        </w:rPr>
        <w:instrText xml:space="preserve"> ADDIN ZOTERO_ITEM CSL_CITATION {"citationID":"S8sGwRJd","properties":{"formattedCitation":"(D.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Pr>
          <w:rFonts w:cstheme="majorHAnsi"/>
        </w:rPr>
        <w:fldChar w:fldCharType="separate"/>
      </w:r>
      <w:r>
        <w:rPr>
          <w:rFonts w:cstheme="majorHAnsi"/>
          <w:noProof/>
        </w:rPr>
        <w:t>(McAllister et al., 1997)</w:t>
      </w:r>
      <w:r>
        <w:rPr>
          <w:rFonts w:cstheme="majorHAnsi"/>
        </w:rPr>
        <w:fldChar w:fldCharType="end"/>
      </w:r>
      <w:r>
        <w:rPr>
          <w:rFonts w:cstheme="majorHAnsi"/>
        </w:rPr>
        <w:t xml:space="preserve">. Par exemple, 40% des espèces de poissons et 25% des espèces de mollusques se trouvent dans les lacs et rivières du monde </w:t>
      </w:r>
      <w:r>
        <w:rPr>
          <w:rFonts w:cstheme="majorHAnsi"/>
        </w:rPr>
        <w:fldChar w:fldCharType="begin"/>
      </w:r>
      <w:r>
        <w:rPr>
          <w:rFonts w:cstheme="majorHAnsi"/>
        </w:rPr>
        <w:instrText xml:space="preserve"> ADDIN ZOTERO_ITEM CSL_CITATION {"citationID":"4zmIr6fE","properties":{"formattedCitation":"(D. E. McAllister et al., 1997)","plainCitation":"(D. E. McAllister et al., 1997)","dontUpdate":true,"noteIndex":0},"citationItems":[{"id":8788,"uris":["http://zotero.org/groups/2585270/items/NRL3UQUT"],"itemData":{"id":8788,"type":"book","language":"en","note":"Google-Books-ID: NKI9GwAACAAJ","number-of-pages":"140","publisher":"Ocean Voice International","source":"Google Books","title":"Global Freshwater Biodiversity: Striving for the Integrity of Freshwater Ecosystems","title-short":"Global Freshwater Biodiversity","author":[{"family":"McAllister","given":"D. E."},{"family":"Hamilton","given":"Andrew L."},{"family":"Harvey","given":"Brian J."}],"issued":{"date-parts":[["1997"]]}}}],"schema":"https://github.com/citation-style-language/schema/raw/master/csl-citation.json"} </w:instrText>
      </w:r>
      <w:r>
        <w:rPr>
          <w:rFonts w:cstheme="majorHAnsi"/>
        </w:rPr>
        <w:fldChar w:fldCharType="separate"/>
      </w:r>
      <w:r>
        <w:rPr>
          <w:rFonts w:cstheme="majorHAnsi"/>
          <w:noProof/>
        </w:rPr>
        <w:t>(McAllister et al., 1997)</w:t>
      </w:r>
      <w:r>
        <w:rPr>
          <w:rFonts w:cstheme="majorHAnsi"/>
        </w:rPr>
        <w:fldChar w:fldCharType="end"/>
      </w:r>
      <w:r>
        <w:rPr>
          <w:rFonts w:cstheme="majorHAnsi"/>
        </w:rPr>
        <w:t>. Toutefois, l’utilisation anthropique du territoire, les échanges biotiques et le climat seraient responsables d’un intense déclin de biodiversité dans les écosystèmes d’eau douce (</w:t>
      </w:r>
      <w:r>
        <w:rPr>
          <w:rFonts w:cstheme="majorHAnsi"/>
        </w:rPr>
        <w:fldChar w:fldCharType="begin"/>
      </w:r>
      <w:r>
        <w:rPr>
          <w:rFonts w:cstheme="majorHAnsi"/>
        </w:rPr>
        <w:instrText xml:space="preserve"> ADDIN ZOTERO_ITEM CSL_CITATION {"citationID":"s87xDQEs","properties":{"formattedCitation":"(Sala et al., 2000)","plainCitation":"(Sala et al., 2000)","dontUpdate":true,"noteIndex":0},"citationItems":[{"id":8790,"uris":["http://zotero.org/groups/2585270/items/C94ER767"],"itemData":{"id":8790,"type":"article-journal","abstract":"Scenarios of changes in biodiversity for the year 2100 can now be developed based on scenarios of changes in atmospheric carbon dioxide, climate, vegetation, and land use and the known sensitivity of biodiversity to these changes. This study identified a ranking of the importance of drivers of change, a ranking of the biomes with respect to expected changes, and the major sources of uncertainties. For terrestrial ecosystems, land-use change probably will have the largest effect, followed by climate change, nitrogen deposition, biotic exchange, and elevated carbon dioxide concentration. For freshwater ecosystems, biotic exchange is much more important. Mediterranean climate and grassland ecosystems likely will experience the greatest proportional change in biodiversity because of the substantial influence of all drivers of biodiversity change. Northern temperate ecosystems are estimated to experience the least biodiversity change because major land-use change has already occurred. Plausible changes in biodiversity in other biomes depend on interactions among the causes of biodiversity change. These interactions represent one of the largest uncertainties in projections of future biodiversity change.","container-title":"Science (New York, N.Y.)","DOI":"10.1126/science.287.5459.1770","ISSN":"0036-8075","issue":"5459","journalAbbreviation":"Science","language":"eng","note":"PMID: 10710299","page":"1770-1774","source":"PubMed","title":"Global biodiversity scenarios for the year 2100","volume":"287","author":[{"family":"Sala","given":"O. E."},{"family":"Chapin","given":"F. S."},{"family":"Armesto","given":"J. J."},{"family":"Berlow","given":"E."},{"family":"Bloomfield","given":"J."},{"family":"Dirzo","given":"R."},{"family":"Huber-Sanwald","given":"E."},{"family":"Huenneke","given":"L. F."},{"family":"Jackson","given":"R. B."},{"family":"Kinzig","given":"A."},{"family":"Leemans","given":"R."},{"family":"Lodge","given":"D. M."},{"family":"Mooney","given":"H. A."},{"family":"Oesterheld","given":"M."},{"family":"Poff","given":"N. L."},{"family":"Sykes","given":"M. T."},{"family":"Walker","given":"B. H."},{"family":"Walker","given":"M."},{"family":"Wall","given":"D. H."}],"issued":{"date-parts":[["2000",3,10]]}}}],"schema":"https://github.com/citation-style-language/schema/raw/master/csl-citation.json"} </w:instrText>
      </w:r>
      <w:r>
        <w:rPr>
          <w:rFonts w:cstheme="majorHAnsi"/>
        </w:rPr>
        <w:fldChar w:fldCharType="separate"/>
      </w:r>
      <w:r>
        <w:rPr>
          <w:rFonts w:cstheme="majorHAnsi"/>
          <w:noProof/>
        </w:rPr>
        <w:t>Sala et al., 2000)</w:t>
      </w:r>
      <w:r>
        <w:rPr>
          <w:rFonts w:cstheme="majorHAnsi"/>
        </w:rPr>
        <w:fldChar w:fldCharType="end"/>
      </w:r>
      <w:r>
        <w:rPr>
          <w:rFonts w:cstheme="majorHAnsi"/>
        </w:rPr>
        <w:t xml:space="preserve">. </w:t>
      </w:r>
    </w:p>
    <w:p w14:paraId="30BE6BB6" w14:textId="77777777" w:rsidR="003520AA" w:rsidRDefault="003520AA" w:rsidP="0091305E">
      <w:pPr>
        <w:spacing w:line="360" w:lineRule="auto"/>
        <w:jc w:val="both"/>
        <w:rPr>
          <w:rFonts w:cstheme="majorHAnsi"/>
        </w:rPr>
      </w:pPr>
    </w:p>
    <w:p w14:paraId="14370388" w14:textId="77777777" w:rsidR="003520AA" w:rsidRPr="00C82F2E" w:rsidRDefault="003520AA" w:rsidP="0091305E">
      <w:pPr>
        <w:spacing w:line="360" w:lineRule="auto"/>
        <w:ind w:firstLine="708"/>
        <w:jc w:val="both"/>
        <w:rPr>
          <w:rFonts w:cstheme="majorHAnsi"/>
        </w:rPr>
      </w:pPr>
      <w:r>
        <w:rPr>
          <w:rFonts w:cstheme="majorHAnsi"/>
        </w:rPr>
        <w:t xml:space="preserve">Les menaces qui pèsent sur la biodiversité des eaux douces peuvent être divisées en six grandes catégories : la surexploitation, la pollution, les changements d’utilisation du territoire, les espèces envahissantes, la régulation du débit d’eau et les changements climatiques </w:t>
      </w:r>
      <w:r>
        <w:rPr>
          <w:rFonts w:cstheme="majorHAnsi"/>
        </w:rPr>
        <w:fldChar w:fldCharType="begin"/>
      </w:r>
      <w:r>
        <w:rPr>
          <w:rFonts w:cstheme="majorHAnsi"/>
        </w:rPr>
        <w:instrText xml:space="preserve"> ADDIN ZOTERO_ITEM CSL_CITATION {"citationID":"Kapl7rQg","properties":{"formattedCitation":"(Dudgeon, 2019)","plainCitation":"(Dudgeon, 2019)","noteIndex":0},"citationItems":[{"id":1838,"uris":["http://zotero.org/groups/2585270/items/B7RA8P7N"],"itemData":{"id":1838,"type":"article-journal","abstract":"Appropriation of fresh water to meet human needs is growing, and competition among users will intensify in a warmer and more crowded world. This essay explains why freshwater ecosystems are global hotspots of biological richness, despite a panoply of interacting threats that jeopardize biodiversity. The combined effects of these threats will soon become detrimental to humans since provision of ecosystem services, such as protein from capture fisheries, can only be sustained if waters remain healthy. Climate change poses an insidious existential threat to freshwater biodiversity in the Anthropocene, but immediate risks from dams, habitat degradation and pollution could well be far greater.","container-title":"Current Biology","DOI":"10.1016/j.cub.2019.08.002","ISSN":"0960-9822","issue":"19","journalAbbreviation":"Current Biology","language":"en","page":"R960-R967","source":"ScienceDirect","title":"Multiple threats imperil freshwater biodiversity in the Anthropocene","volume":"29","author":[{"family":"Dudgeon","given":"David"}],"issued":{"date-parts":[["2019",10,7]]}}}],"schema":"https://github.com/citation-style-language/schema/raw/master/csl-citation.json"} </w:instrText>
      </w:r>
      <w:r>
        <w:rPr>
          <w:rFonts w:cstheme="majorHAnsi"/>
        </w:rPr>
        <w:fldChar w:fldCharType="separate"/>
      </w:r>
      <w:r>
        <w:rPr>
          <w:rFonts w:cstheme="majorHAnsi"/>
          <w:noProof/>
        </w:rPr>
        <w:t>(Dudgeon, 2019)</w:t>
      </w:r>
      <w:r>
        <w:rPr>
          <w:rFonts w:cstheme="majorHAnsi"/>
        </w:rPr>
        <w:fldChar w:fldCharType="end"/>
      </w:r>
      <w:r>
        <w:rPr>
          <w:rFonts w:cstheme="majorHAnsi"/>
        </w:rPr>
        <w:t>. Ce genre de pression sur les écosystèmes peut intervenir dans la dynamique des pathogènes</w:t>
      </w:r>
      <w:r>
        <w:rPr>
          <w:rStyle w:val="Appelnotedebasdep"/>
          <w:rFonts w:cstheme="majorHAnsi"/>
        </w:rPr>
        <w:footnoteReference w:id="1"/>
      </w:r>
      <w:r>
        <w:rPr>
          <w:rFonts w:cstheme="majorHAnsi"/>
        </w:rPr>
        <w:t xml:space="preserve"> (e.g., virus, bactéries, fungi, parasites). Par exemple, les scénarios de changements climatiques prévoient un déplacement des aires de répartition des maladies infectieuses </w:t>
      </w:r>
      <w:r>
        <w:rPr>
          <w:rFonts w:cstheme="majorHAnsi"/>
        </w:rPr>
        <w:fldChar w:fldCharType="begin"/>
      </w:r>
      <w:r>
        <w:rPr>
          <w:rFonts w:cstheme="majorHAnsi"/>
        </w:rPr>
        <w:instrText xml:space="preserve"> ADDIN ZOTERO_ITEM CSL_CITATION {"citationID":"a3XxJIpH","properties":{"formattedCitation":"(K. D. Lafferty, 2009)","plainCitation":"(K. D. Lafferty, 2009)","dontUpdate":true,"noteIndex":0},"citationItems":[{"id":3701,"uris":["http://zotero.org/groups/2585270/items/9GVLWU3K"],"itemData":{"id":3701,"type":"article-journal","abstract":"The projected global increase in the distribution and prevalence of infectious diseases with climate change suggests a pending societal crisis. The subject is increasingly attracting the attention of health professionals and climate-change scientists, particularly with respect to malaria and other vector-transmitted human diseases. The result has been the emergence of a crisis discipline, reminiscent of the early phases of conservation biology. Latitudinal, altitudinal, seasonal, and interannual associations between climate and disease along with historical and experimental evidence suggest that climate, along with many other factors, can affect infectious diseases in a nonlinear fashion. However, although the globe is significantly warmer than it was a century ago, there is little evidence that climate change has already favored infectious diseases. While initial projections suggested dramatic future increases in the geographic range of infectious diseases, recent models predict range shifts in disease distributions, with little net increase in area. Many factors can affect infectious disease, and some may overshadow the effects of climate.","container-title":"Ecology","DOI":"10.1890/08-0079.1","ISSN":"0012-9658","issue":"4","journalAbbreviation":"Ecology","language":"eng","note":"PMID: 19449681","page":"888-900","source":"PubMed","title":"The ecology of climate change and infectious diseases","volume":"90","author":[{"family":"Lafferty","given":"Kevin D."}],"issued":{"date-parts":[["2009",4]]}}}],"schema":"https://github.com/citation-style-language/schema/raw/master/csl-citation.json"} </w:instrText>
      </w:r>
      <w:r>
        <w:rPr>
          <w:rFonts w:cstheme="majorHAnsi"/>
        </w:rPr>
        <w:fldChar w:fldCharType="separate"/>
      </w:r>
      <w:r>
        <w:rPr>
          <w:rFonts w:cstheme="majorHAnsi"/>
          <w:noProof/>
        </w:rPr>
        <w:t>(Lafferty, 2009)</w:t>
      </w:r>
      <w:r>
        <w:rPr>
          <w:rFonts w:cstheme="majorHAnsi"/>
        </w:rPr>
        <w:fldChar w:fldCharType="end"/>
      </w:r>
      <w:r>
        <w:rPr>
          <w:rFonts w:cstheme="majorHAnsi"/>
        </w:rPr>
        <w:t xml:space="preserve">, ce qui modifierait les dynamiques de transmission à l’échelle globale. L’effet de stresseurs tels que la pollution, la perte d’habitat et les changements de régime hydrique sur les infections parasitaires influencerait non seulement les aires de répartition des parasites, mais également </w:t>
      </w:r>
      <w:r>
        <w:rPr>
          <w:rFonts w:cstheme="majorHAnsi"/>
        </w:rPr>
        <w:lastRenderedPageBreak/>
        <w:t>l’intensité des infections et la spécialisation/généralisation</w:t>
      </w:r>
      <w:r>
        <w:rPr>
          <w:rStyle w:val="Appelnotedebasdep"/>
          <w:rFonts w:cstheme="majorHAnsi"/>
        </w:rPr>
        <w:footnoteReference w:id="2"/>
      </w:r>
      <w:r>
        <w:rPr>
          <w:rFonts w:cstheme="majorHAnsi"/>
        </w:rPr>
        <w:t xml:space="preserve"> des parasites, ce qui peut avoir comme conséquence la création de points chauds d’infection</w:t>
      </w:r>
      <w:r>
        <w:rPr>
          <w:rStyle w:val="Appelnotedebasdep"/>
          <w:rFonts w:cstheme="majorHAnsi"/>
        </w:rPr>
        <w:footnoteReference w:id="3"/>
      </w:r>
      <w:r>
        <w:rPr>
          <w:rFonts w:cstheme="majorHAnsi"/>
        </w:rPr>
        <w:t xml:space="preserve">, des extinctions locales et la migration d’espèces-hôtes </w:t>
      </w:r>
      <w:r>
        <w:rPr>
          <w:rFonts w:cstheme="majorHAnsi"/>
        </w:rPr>
        <w:fldChar w:fldCharType="begin"/>
      </w:r>
      <w:r>
        <w:rPr>
          <w:rFonts w:cstheme="majorHAnsi"/>
        </w:rPr>
        <w:instrText xml:space="preserve"> ADDIN ZOTERO_ITEM CSL_CITATION {"citationID":"jjX44fSL","properties":{"formattedCitation":"(Cable et al., 2017)","plainCitation":"(Cable et al., 2017)","noteIndex":0},"citationItems":[{"id":7736,"uris":["http://zotero.org/groups/2585270/items/96ZJE8AJ"],"itemData":{"id":7736,"type":"article-journal","abstract":"Parasitic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J."},{"family":"Booth","given":"Mark"}],"issued":{"date-parts":[["2017",3,13]]}}}],"schema":"https://github.com/citation-style-language/schema/raw/master/csl-citation.json"} </w:instrText>
      </w:r>
      <w:r>
        <w:rPr>
          <w:rFonts w:cstheme="majorHAnsi"/>
        </w:rPr>
        <w:fldChar w:fldCharType="separate"/>
      </w:r>
      <w:r>
        <w:rPr>
          <w:rFonts w:cstheme="majorHAnsi"/>
          <w:noProof/>
        </w:rPr>
        <w:t>(Cable et al., 2017)</w:t>
      </w:r>
      <w:r>
        <w:rPr>
          <w:rFonts w:cstheme="majorHAnsi"/>
        </w:rPr>
        <w:fldChar w:fldCharType="end"/>
      </w:r>
      <w:r>
        <w:rPr>
          <w:rFonts w:cstheme="majorHAnsi"/>
        </w:rPr>
        <w:t>. Dès lors, développer les connaissances en écologie des relations hôtes-parasites est essentiel à comprendre comment les changements d’environnement vont affecter la dynamique des maladies et conséquemment, développer des stratégies de gestion adéquates. En effet, s</w:t>
      </w:r>
      <w:r w:rsidRPr="00C82F2E">
        <w:rPr>
          <w:rFonts w:cstheme="majorHAnsi"/>
        </w:rPr>
        <w:t xml:space="preserve">elon l’«Alliance for </w:t>
      </w:r>
      <w:proofErr w:type="spellStart"/>
      <w:r w:rsidRPr="00C82F2E">
        <w:rPr>
          <w:rFonts w:cstheme="majorHAnsi"/>
        </w:rPr>
        <w:t>Freshwater</w:t>
      </w:r>
      <w:proofErr w:type="spellEnd"/>
      <w:r w:rsidRPr="00C82F2E">
        <w:rPr>
          <w:rFonts w:cstheme="majorHAnsi"/>
        </w:rPr>
        <w:t xml:space="preserve"> Life», la recherche est une première étape </w:t>
      </w:r>
      <w:r>
        <w:rPr>
          <w:rFonts w:cstheme="majorHAnsi"/>
        </w:rPr>
        <w:t xml:space="preserve">indispensable pour la conservation des milieux aquatiques </w:t>
      </w:r>
      <w:r>
        <w:rPr>
          <w:rFonts w:cstheme="majorHAnsi"/>
        </w:rPr>
        <w:fldChar w:fldCharType="begin"/>
      </w:r>
      <w:r>
        <w:rPr>
          <w:rFonts w:cstheme="majorHAnsi"/>
        </w:rPr>
        <w:instrText xml:space="preserve"> ADDIN ZOTERO_ITEM CSL_CITATION {"citationID":"cCDrtzpi","properties":{"formattedCitation":"(Darwall et al., 2018)","plainCitation":"(Darwall et al., 2018)","noteIndex":0},"citationItems":[{"id":8793,"uris":["http://zotero.org/groups/2585270/items/IQHS8XPS"],"itemData":{"id":8793,"type":"article-journal","abstract":"Global pressures on freshwater ecosystems are high and rising. Viewed primarily as a resource for humans, current practices of water use have led to catastrophic declines in freshwater species and the degradation of freshwater ecosystems, including their genetic and functional diversity. Approximately three-quarters of the world's inland wetlands have been lost, one-third of the 28 000 freshwater species assessed for the International Union for Conservation of Nature (IUCN) Red List are threatened with extinction, and freshwater vertebrate populations are undergoing declines that are more rapid than those of terrestrial and marine species. This global loss continues unchecked, despite the importance of freshwater ecosystems as a source of clean water, food, livelihoods, recreation, and inspiration. The causes of these declines include hydrological alterations, habitat degradation and loss, overexploitation, invasive species, pollution, and the multiple impacts of climate change. Although there are policy initiatives that aim to protect freshwater life, these are rarely implemented with sufficient conviction and enforcement. Policies that focus on the development and management of fresh waters as a resource for people almost universally neglect the biodiversity that they contain. Here we introduce the Alliance for Freshwater Life, a global initiative, uniting specialists in research, data synthesis, conservation, education and outreach, and policymaking. This expert network aims to provide the critical mass required for the effective representation of freshwater biodiversity at policy meetings, to develop solutions balancing the needs of development and conservation, and to better convey the important role freshwater ecosystems play in human well-being. Through this united effort we hope to reverse this tide of loss and decline in freshwater biodiversity. We introduce several short- and medium-term actions as examples for making positive change, and invite individuals, organizations, authorities, and governments to join the Alliance for Freshwater Life.","container-title":"Aquatic Conservation: Marine and Freshwater Ecosystems","DOI":"10.1002/aqc.2958","ISSN":"1099-0755","issue":"4","language":"en","license":"© 2018 John Wiley &amp; Sons, Ltd.","note":"_eprint: https://onlinelibrary.wiley.com/doi/pdf/10.1002/aqc.2958","page":"1015-1022","source":"Wiley Online Library","title":"The Alliance for Freshwater Life: A global call to unite efforts for freshwater biodiversity science and conservation","title-short":"The Alliance for Freshwater Life","volume":"28","author":[{"family":"Darwall","given":"William"},{"family":"Bremerich","given":"Vanessa"},{"family":"De Wever","given":"Aaike"},{"family":"Dell","given":"Anthony I."},{"family":"Freyhof","given":"Jörg"},{"family":"Gessner","given":"Mark O."},{"family":"Grossart","given":"Hans-Peter"},{"family":"Harrison","given":"Ian"},{"family":"Irvine","given":"Ken"},{"family":"Jähnig","given":"Sonja C."},{"family":"Jeschke","given":"Jonathan M."},{"family":"Lee","given":"Jessica J."},{"family":"Lu","given":"Cai"},{"family":"Lewandowska","given":"Aleksandra M."},{"family":"Monaghan","given":"Michael T."},{"family":"Nejstgaard","given":"Jens C."},{"family":"Patricio","given":"Harmony"},{"family":"Schmidt-Kloiber","given":"Astrid"},{"family":"Stuart","given":"Simon N."},{"family":"Thieme","given":"Michele"},{"family":"Tockner","given":"Klement"},{"family":"Turak","given":"Eren"},{"family":"Weyl","given":"Olaf"}],"issued":{"date-parts":[["2018"]]}}}],"schema":"https://github.com/citation-style-language/schema/raw/master/csl-citation.json"} </w:instrText>
      </w:r>
      <w:r>
        <w:rPr>
          <w:rFonts w:cstheme="majorHAnsi"/>
        </w:rPr>
        <w:fldChar w:fldCharType="separate"/>
      </w:r>
      <w:r>
        <w:rPr>
          <w:rFonts w:cstheme="majorHAnsi"/>
          <w:noProof/>
        </w:rPr>
        <w:t>(Darwall et al., 2018)</w:t>
      </w:r>
      <w:r>
        <w:rPr>
          <w:rFonts w:cstheme="majorHAnsi"/>
        </w:rPr>
        <w:fldChar w:fldCharType="end"/>
      </w:r>
      <w:r>
        <w:rPr>
          <w:rFonts w:cstheme="majorHAnsi"/>
        </w:rPr>
        <w:t>.</w:t>
      </w:r>
    </w:p>
    <w:p w14:paraId="1D8F26CA" w14:textId="77777777" w:rsidR="003520AA" w:rsidRPr="00F31E3D" w:rsidRDefault="003520AA" w:rsidP="0091305E">
      <w:pPr>
        <w:spacing w:line="360" w:lineRule="auto"/>
        <w:jc w:val="both"/>
        <w:rPr>
          <w:rFonts w:cstheme="majorHAnsi"/>
        </w:rPr>
      </w:pPr>
    </w:p>
    <w:p w14:paraId="17CFD792" w14:textId="0C11DAE7" w:rsidR="003520AA" w:rsidRPr="00F31E3D" w:rsidRDefault="00792A22" w:rsidP="0091305E">
      <w:pPr>
        <w:pStyle w:val="Titre2"/>
        <w:jc w:val="both"/>
      </w:pPr>
      <w:bookmarkStart w:id="26" w:name="_Toc159360070"/>
      <w:bookmarkStart w:id="27" w:name="_Toc159407064"/>
      <w:bookmarkStart w:id="28" w:name="_Toc159491664"/>
      <w:r>
        <w:t>1</w:t>
      </w:r>
      <w:r w:rsidR="003520AA" w:rsidRPr="00F31E3D">
        <w:t>.2. Introduction au parasitisme</w:t>
      </w:r>
      <w:bookmarkEnd w:id="26"/>
      <w:bookmarkEnd w:id="27"/>
      <w:bookmarkEnd w:id="28"/>
    </w:p>
    <w:p w14:paraId="1B8DBAC2" w14:textId="77777777" w:rsidR="003520AA" w:rsidRPr="00EC45BF" w:rsidRDefault="003520AA" w:rsidP="0091305E">
      <w:pPr>
        <w:jc w:val="both"/>
      </w:pPr>
    </w:p>
    <w:p w14:paraId="2742593A" w14:textId="77777777" w:rsidR="003520AA" w:rsidRPr="00622C4F" w:rsidRDefault="003520AA" w:rsidP="0091305E">
      <w:pPr>
        <w:spacing w:line="360" w:lineRule="auto"/>
        <w:ind w:firstLine="708"/>
        <w:jc w:val="both"/>
        <w:rPr>
          <w:rFonts w:cstheme="majorHAnsi"/>
        </w:rPr>
      </w:pPr>
      <w:r w:rsidRPr="00C6417A">
        <w:rPr>
          <w:rFonts w:cstheme="majorHAnsi"/>
        </w:rPr>
        <w:t>Les parasites sont des organism</w:t>
      </w:r>
      <w:r>
        <w:rPr>
          <w:rFonts w:cstheme="majorHAnsi"/>
        </w:rPr>
        <w:t xml:space="preserve">es qui vivent à l’intérieur, ou sur un autre organisme, que l’on désigne «hôte», et qui en exploitant les ressources </w:t>
      </w:r>
      <w:r>
        <w:rPr>
          <w:rFonts w:cstheme="majorHAnsi"/>
        </w:rPr>
        <w:fldChar w:fldCharType="begin"/>
      </w:r>
      <w:r>
        <w:rPr>
          <w:rFonts w:cstheme="majorHAnsi"/>
        </w:rPr>
        <w:instrText xml:space="preserve"> ADDIN ZOTERO_ITEM CSL_CITATION {"citationID":"QM1bTmTY","properties":{"formattedCitation":"(Lewin, 1982)","plainCitation":"(Lewin, 1982)","noteIndex":0},"citationItems":[{"id":8086,"uris":["http://zotero.org/groups/2585270/items/U5RTG25I"],"itemData":{"id":8086,"type":"article-journal","container-title":"Science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parasite","volume":"216","author":[{"family":"Lewin","given":"R."}],"issued":{"date-parts":[["1982",4,30]]}}}],"schema":"https://github.com/citation-style-language/schema/raw/master/csl-citation.json"} </w:instrText>
      </w:r>
      <w:r>
        <w:rPr>
          <w:rFonts w:cstheme="majorHAnsi"/>
        </w:rPr>
        <w:fldChar w:fldCharType="separate"/>
      </w:r>
      <w:r>
        <w:rPr>
          <w:rFonts w:cstheme="majorHAnsi"/>
          <w:noProof/>
        </w:rPr>
        <w:t>(Lewin, 1982)</w:t>
      </w:r>
      <w:r>
        <w:rPr>
          <w:rFonts w:cstheme="majorHAnsi"/>
        </w:rPr>
        <w:fldChar w:fldCharType="end"/>
      </w:r>
      <w:r>
        <w:rPr>
          <w:rFonts w:cstheme="majorHAnsi"/>
        </w:rPr>
        <w:t xml:space="preserve">. Malgré qu’ils soient omniprésents dans l’environnement </w:t>
      </w:r>
      <w:r>
        <w:rPr>
          <w:rFonts w:cstheme="majorHAnsi"/>
        </w:rPr>
        <w:fldChar w:fldCharType="begin"/>
      </w:r>
      <w:r>
        <w:rPr>
          <w:rFonts w:cstheme="majorHAnsi"/>
        </w:rPr>
        <w:instrText xml:space="preserve"> ADDIN ZOTERO_ITEM CSL_CITATION {"citationID":"55g3gHvi","properties":{"formattedCitation":"(Lewin, 1982; Price, 1980)","plainCitation":"(Lewin, 1982; Price, 1980)","noteIndex":0},"citationItems":[{"id":8086,"uris":["http://zotero.org/groups/2585270/items/U5RTG25I"],"itemData":{"id":8086,"type":"article-journal","container-title":"Science (New York, N.Y.)","DOI":"10.1126/science.216.4545.504","ISSN":"0036-8075","issue":"4545","journalAbbreviation":"Science","language":"eng","note":"PMID: 17735733","page":"504","source":"PubMed","title":"Portraits of a parasite","volume":"216","author":[{"family":"Lewin","given":"R."}],"issued":{"date-parts":[["1982",4,30]]}}},{"id":1711,"uris":["http://zotero.org/groups/2585270/items/YRWNRQBA"],"itemData":{"id":1711,"type":"article-journal","container-title":"Monographs in Population Biology","ISSN":"0077-0930","journalAbbreviation":"Monogr Popul Biol","language":"eng","note":"PMID: 6993919","page":"1-237","source":"PubMed","title":"Evolutionary biology of parasites","volume":"15","author":[{"family":"Price","given":"P. W."}],"issued":{"date-parts":[["1980"]]}}}],"schema":"https://github.com/citation-style-language/schema/raw/master/csl-citation.json"} </w:instrText>
      </w:r>
      <w:r>
        <w:rPr>
          <w:rFonts w:cstheme="majorHAnsi"/>
        </w:rPr>
        <w:fldChar w:fldCharType="separate"/>
      </w:r>
      <w:r>
        <w:rPr>
          <w:rFonts w:cstheme="majorHAnsi"/>
          <w:noProof/>
        </w:rPr>
        <w:t>(Lewin, 1982; Price, 1980)</w:t>
      </w:r>
      <w:r>
        <w:rPr>
          <w:rFonts w:cstheme="majorHAnsi"/>
        </w:rPr>
        <w:fldChar w:fldCharType="end"/>
      </w:r>
      <w:r>
        <w:rPr>
          <w:rFonts w:cstheme="majorHAnsi"/>
        </w:rPr>
        <w:t xml:space="preserve"> et que leur diversité soit équivalente aux espèces à mode de vie libre </w:t>
      </w:r>
      <w:r>
        <w:rPr>
          <w:rFonts w:cstheme="majorHAnsi"/>
        </w:rPr>
        <w:fldChar w:fldCharType="begin"/>
      </w:r>
      <w:r>
        <w:rPr>
          <w:rFonts w:cstheme="majorHAnsi"/>
        </w:rPr>
        <w:instrText xml:space="preserve"> ADDIN ZOTERO_ITEM CSL_CITATION {"citationID":"pmEWTaiC","properties":{"formattedCitation":"(Poulin,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rPr>
        <w:fldChar w:fldCharType="separate"/>
      </w:r>
      <w:r>
        <w:rPr>
          <w:rFonts w:cstheme="majorHAnsi"/>
          <w:noProof/>
        </w:rPr>
        <w:t>(Poulin, 1999)</w:t>
      </w:r>
      <w:r>
        <w:rPr>
          <w:rFonts w:cstheme="majorHAnsi"/>
        </w:rPr>
        <w:fldChar w:fldCharType="end"/>
      </w:r>
      <w:r>
        <w:rPr>
          <w:rFonts w:cstheme="majorHAnsi"/>
        </w:rPr>
        <w:t xml:space="preserve">, les parasites sont encore largement négligés dans les études en écologie </w:t>
      </w:r>
      <w:r>
        <w:rPr>
          <w:rFonts w:cstheme="majorHAnsi"/>
        </w:rPr>
        <w:fldChar w:fldCharType="begin"/>
      </w:r>
      <w:r>
        <w:rPr>
          <w:rFonts w:cstheme="majorHAnsi"/>
        </w:rPr>
        <w:instrText xml:space="preserve"> ADDIN ZOTERO_ITEM CSL_CITATION {"citationID":"u7N7WVVY","properties":{"formattedCitation":"(Chr\\uc0\\u233{}tien et al., 2023; Marcogliese, 2004)","plainCitation":"(Chrétien et al., 2023; Marcogliese, 2004)","noteIndex":0},"citationItems":[{"id":10683,"uris":["http://zotero.org/groups/2585270/items/V5QV2XVK"],"itemData":{"id":10683,"type":"article-journal","abstract":"Wild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sidRPr="00993BF3">
        <w:rPr>
          <w:rFonts w:ascii="Calibri Light" w:cs="Calibri Light"/>
          <w:kern w:val="0"/>
        </w:rPr>
        <w:t xml:space="preserve">(Chrétien et al., 2023; </w:t>
      </w:r>
      <w:proofErr w:type="spellStart"/>
      <w:r w:rsidRPr="00993BF3">
        <w:rPr>
          <w:rFonts w:ascii="Calibri Light" w:cs="Calibri Light"/>
          <w:kern w:val="0"/>
        </w:rPr>
        <w:t>Marcogliese</w:t>
      </w:r>
      <w:proofErr w:type="spellEnd"/>
      <w:r w:rsidRPr="00993BF3">
        <w:rPr>
          <w:rFonts w:ascii="Calibri Light" w:cs="Calibri Light"/>
          <w:kern w:val="0"/>
        </w:rPr>
        <w:t>, 2004)</w:t>
      </w:r>
      <w:r>
        <w:rPr>
          <w:rFonts w:cstheme="majorHAnsi"/>
        </w:rPr>
        <w:fldChar w:fldCharType="end"/>
      </w:r>
      <w:r>
        <w:rPr>
          <w:rFonts w:cstheme="majorHAnsi"/>
        </w:rPr>
        <w:t xml:space="preserve"> </w:t>
      </w:r>
      <w:r w:rsidRPr="0009388E">
        <w:rPr>
          <w:rFonts w:cstheme="majorHAnsi"/>
        </w:rPr>
        <w:t xml:space="preserve">puisqu'ils sont petits, difficiles à identifier </w:t>
      </w:r>
      <w:r>
        <w:rPr>
          <w:rFonts w:cstheme="majorHAnsi"/>
        </w:rPr>
        <w:t>et/</w:t>
      </w:r>
      <w:r w:rsidRPr="0009388E">
        <w:rPr>
          <w:rFonts w:cstheme="majorHAnsi"/>
        </w:rPr>
        <w:t xml:space="preserve">ou à observer </w:t>
      </w:r>
      <w:r>
        <w:rPr>
          <w:rFonts w:cstheme="majorHAnsi"/>
        </w:rPr>
        <w:fldChar w:fldCharType="begin"/>
      </w:r>
      <w:r>
        <w:rPr>
          <w:rFonts w:cstheme="majorHAnsi"/>
        </w:rPr>
        <w:instrText xml:space="preserve"> ADDIN ZOTERO_ITEM CSL_CITATION {"citationID":"IVhZ6PyF","properties":{"formattedCitation":"(K.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Pr>
          <w:rFonts w:cstheme="majorHAnsi"/>
          <w:noProof/>
        </w:rPr>
        <w:t>(Lafferty et al., 2008; Marcogliese, 2004)</w:t>
      </w:r>
      <w:r>
        <w:rPr>
          <w:rFonts w:cstheme="majorHAnsi"/>
        </w:rPr>
        <w:fldChar w:fldCharType="end"/>
      </w:r>
      <w:r>
        <w:rPr>
          <w:rFonts w:cstheme="majorHAnsi"/>
        </w:rPr>
        <w:t xml:space="preserve">. Pourtant, en dépit de leur petite taille, la biomasse parasitaire d’un écosystème peut être élevée et jouerait un rôle considérable dans les flux énergétiques et la structure des communautés biologiques </w:t>
      </w:r>
      <w:r>
        <w:rPr>
          <w:rFonts w:cstheme="majorHAnsi"/>
        </w:rPr>
        <w:fldChar w:fldCharType="begin"/>
      </w:r>
      <w:r>
        <w:rPr>
          <w:rFonts w:cstheme="majorHAnsi"/>
        </w:rPr>
        <w:instrText xml:space="preserve"> ADDIN ZOTERO_ITEM CSL_CITATION {"citationID":"5NC5wdHE","properties":{"formattedCitation":"(Fischhoff et al., 2020)","plainCitation":"(Fischhoff et al., 2020)","noteIndex":0},"citationItems":[{"id":9664,"uris":["http://zotero.org/groups/2585270/items/RCW223GY"],"itemData":{"id":9664,"type":"article-journal","abstract":"Pathogens and parasites (henceforth “pathogens”) can make up a large percentage of the biomass found in ecosystems, and therefore, their impacts on ecosystem processes should be prominent. Pathogens influence ecosystem processes by affecting the abundance or phenotype of hosts and through direct contributions to ecosystem production. However, there has been little quantitative synthesis of the relative effect sizes of these impacts on ecosystem processes. This study presents a systematic review and meta-analysis of pathogen effects on primary production, secondary production, and biogeochemical cycles. We find that the effects of pathogens on ecosystem processes were greater where pathogens influenced host or community abundance or biomass than when they influenced phenotypes. Pathogen impacts on primary production were larger than on secondary production or biogeochemical cycles. By contrast, we detected no general differences in effect sizes across host or pathogen taxon or ecosystem type (terrestrial vs. aquatic). While we have found potential evidence of publication bias against negative results, a well-known issue in meta-analyses, our work nonetheless shows that the available literature under-represents some taxa and geographic regions. To better understand the extent and magnitude of pathogen impacts on ecosystem processes, future research is needed in four areas. First, research is needed on the most understudied systems, including bacteria and viruses, as well as tropical ecosystems. A second priority is research seeking to understand how key components of ecosystem variation, including age (time of ecological continuity), productivity, and species diversity and composition, may interact to mediate pathogen impacts. Third, we suggest expanding on work examining how pathogen effects are influenced by climate change, species introductions, deforestation, and other human impacts. Fourth, we expect that host coinfection influences ecosystem processes in ways that cannot always be predicted based on studies of single infections. To enable others to build on this work, we make available the data we extracted from the literature, with the code for computing effect sizes.","container-title":"Ecosphere","DOI":"10.1002/ecs2.3057","ISSN":"2150-8925","issue":"5","language":"en","license":"© 2020 The Authors.","note":"_eprint: https://onlinelibrary.wiley.com/doi/pdf/10.1002/ecs2.3057","page":"e03057","source":"Wiley Online Library","title":"Parasite and pathogen effects on ecosystem processes: A quantitative review","title-short":"Parasite and pathogen effects on ecosystem processes","volume":"11","author":[{"family":"Fischhoff","given":"Ilya R."},{"family":"Huang","given":"Tao"},{"family":"Hamilton","given":"Stephen K."},{"family":"Han","given":"Barbara A."},{"family":"LaDeau","given":"Shannon L."},{"family":"Ostfeld","given":"Richard S."},{"family":"Rosi","given":"Emma J."},{"family":"Solomon","given":"Christopher T."}],"issued":{"date-parts":[["2020"]]}}}],"schema":"https://github.com/citation-style-language/schema/raw/master/csl-citation.json"} </w:instrText>
      </w:r>
      <w:r>
        <w:rPr>
          <w:rFonts w:cstheme="majorHAnsi"/>
        </w:rPr>
        <w:fldChar w:fldCharType="separate"/>
      </w:r>
      <w:r>
        <w:rPr>
          <w:rFonts w:cstheme="majorHAnsi"/>
          <w:noProof/>
        </w:rPr>
        <w:t>(Fischhoff et al., 2020)</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{"citationID":"nwlq1jti","properties":{"formattedCitation":"(Kuris et al., 2008)","plainCitation":"(Kuris et al., 2008)","dontUpdate":true,"noteIndex":0},"citationItems":[{"id":1723,"uris":["http://zotero.org/groups/2585270/items/IM8NYFW7"],"itemData":{"id":1723,"type":"article-journal","abstract":"Parasites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D."}],"issued":{"date-parts":[["2008",7]]}}}],"schema":"https://github.com/citation-style-language/schema/raw/master/csl-citation.json"} </w:instrText>
      </w:r>
      <w:r>
        <w:rPr>
          <w:rFonts w:cstheme="majorHAnsi"/>
        </w:rPr>
        <w:fldChar w:fldCharType="separate"/>
      </w:r>
      <w:r>
        <w:rPr>
          <w:rFonts w:cstheme="majorHAnsi"/>
          <w:noProof/>
        </w:rPr>
        <w:t>Kuris et al. (2008)</w:t>
      </w:r>
      <w:r>
        <w:rPr>
          <w:rFonts w:cstheme="majorHAnsi"/>
        </w:rPr>
        <w:fldChar w:fldCharType="end"/>
      </w:r>
      <w:r>
        <w:rPr>
          <w:rFonts w:cstheme="majorHAnsi"/>
        </w:rPr>
        <w:t xml:space="preserve"> ont trouvé que la biomasse totale de parasites peut s’élever jusqu’au tiers de la biomasse totale de poissons dans un estuaire. </w:t>
      </w:r>
      <w:r>
        <w:rPr>
          <w:rFonts w:cstheme="majorHAnsi"/>
        </w:rPr>
        <w:fldChar w:fldCharType="begin"/>
      </w:r>
      <w:r>
        <w:rPr>
          <w:rFonts w:cstheme="majorHAnsi"/>
        </w:rPr>
        <w:instrText xml:space="preserve"> ADDIN ZOTERO_ITEM CSL_CITATION {"citationID":"SSCKkosh","properties":{"formattedCitation":"(Preston et al., 2013)","plainCitation":"(Preston et al., 2013)","dontUpdate":true,"noteIndex":0},"citationItems":[{"id":1721,"uris":["http://zotero.org/groups/2585270/items/QBMIWGZE"],"itemData":{"id":1721,"type":"article-journal","abstract":"1.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Pr>
          <w:rFonts w:cstheme="majorHAnsi"/>
        </w:rPr>
        <w:fldChar w:fldCharType="separate"/>
      </w:r>
      <w:r>
        <w:rPr>
          <w:rFonts w:cstheme="majorHAnsi"/>
          <w:noProof/>
        </w:rPr>
        <w:t>Preston et al. (2013)</w:t>
      </w:r>
      <w:r>
        <w:rPr>
          <w:rFonts w:cstheme="majorHAnsi"/>
        </w:rPr>
        <w:fldChar w:fldCharType="end"/>
      </w:r>
      <w:r>
        <w:rPr>
          <w:rFonts w:cstheme="majorHAnsi"/>
        </w:rPr>
        <w:t xml:space="preserve"> ont quant à eux observé que la biomasse de trématodes (vers parasitaires) à l’intérieur d’un escargot infecté peut atteindre jusqu’à 33% de sa masse. En plus, ceux-ci nous renseignent énormément sur les systèmes dans lequel ils évoluent, notamment quant aux interactions entre les organismes </w:t>
      </w:r>
      <w:r>
        <w:rPr>
          <w:rFonts w:cstheme="majorHAnsi"/>
        </w:rPr>
        <w:fldChar w:fldCharType="begin"/>
      </w:r>
      <w:r>
        <w:rPr>
          <w:rFonts w:cstheme="majorHAnsi"/>
        </w:rPr>
        <w:instrText xml:space="preserve"> ADDIN ZOTERO_ITEM CSL_CITATION {"citationID":"W8dBVtFc","properties":{"formattedCitation":"(K. D. Lafferty et al., 2008; Marcogliese, 2004)","plainCitation":"(K. D. Lafferty et al., 2008; Marcogliese, 2004)","dontUpdate":true,"noteIndex":0},"citationItems":[{"id":1713,"uris":["http://zotero.org/groups/2585270/items/RWHARA67"],"itemData":{"id":1713,"type":"article-journal","abstract":"Parasitism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Pr>
          <w:rFonts w:cstheme="majorHAnsi"/>
        </w:rPr>
        <w:fldChar w:fldCharType="separate"/>
      </w:r>
      <w:r>
        <w:rPr>
          <w:rFonts w:cstheme="majorHAnsi"/>
          <w:noProof/>
        </w:rPr>
        <w:t>(Lafferty et al., 2008; Marcogliese, 2004)</w:t>
      </w:r>
      <w:r>
        <w:rPr>
          <w:rFonts w:cstheme="majorHAnsi"/>
        </w:rPr>
        <w:fldChar w:fldCharType="end"/>
      </w:r>
      <w:r>
        <w:rPr>
          <w:rFonts w:cstheme="majorHAnsi"/>
        </w:rPr>
        <w:t xml:space="preserve"> et aux stresseurs environnementaux </w:t>
      </w:r>
      <w:r>
        <w:rPr>
          <w:rFonts w:cstheme="majorHAnsi"/>
        </w:rPr>
        <w:fldChar w:fldCharType="begin"/>
      </w:r>
      <w:r>
        <w:rPr>
          <w:rFonts w:cstheme="majorHAnsi"/>
        </w:rPr>
        <w:instrText xml:space="preserve"> ADDIN ZOTERO_ITEM CSL_CITATION {"citationID":"kdYDyS7W","properties":{"formattedCitation":"(Marcogliese, 2008, 2016)","plainCitation":"(Marcogliese, 2008, 2016)","noteIndex":0},"citationItems":[{"id":1532,"uris":["http://zotero.org/groups/2585270/items/Y87CF4JV"],"itemData":{"id":1532,"type":"article-journal","abstract":"Climate change is predicted to have important effects on parasitism and disease in freshwater and marine ecosystems, with consequences for human health and socio-economics. The distribution of parasites and pathogens will be directly affected by global warming, but also indirectly, through effects on host range and abundance. To date, numerous disease outbreaks, especially in marine organisms, have been associated with climatic events such as the El Niño-Southern Oscillation. In general, transmission rates of parasites and pathogens are expected to increase with increasing temperature. Evidence suggests that the virulence of some pathogens and parasites may also increase with global warming. The effects of climate change on parasites and pathogens will be superimposed onto the effects of other anthropogenic stressors in ecosystems, such as contaminants, habitat loss and species introductions. This combination of stressors may work cumulatively or synergistically to exacerbate negative effects on host organisms and populations. Climatic effects on parasites and diseases of key species may cascade through food webs, with consequences for entire ecosystems.","container-title":"Revue Scientifique Et Technique (International Office of Epizootics)","ISSN":"0253-1933","issue":"2","journalAbbreviation":"Rev Sci Tech","language":"eng","note":"PMID: 18819673","page":"467-484","source":"PubMed","title":"The impact of climate change on the parasites and infectious diseases of aquatic animals","volume":"27","author":[{"family":"Marcogliese","given":"D. J."}],"issued":{"date-parts":[["2008",8]]}}},{"id":1512,"uris":["http://zotero.org/groups/2585270/items/XZC8KM4W"],"itemData":{"id":1512,"type":"article-journal","abstract":"Evaluation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Pr>
          <w:rFonts w:cstheme="majorHAnsi"/>
        </w:rPr>
        <w:fldChar w:fldCharType="separate"/>
      </w:r>
      <w:r>
        <w:rPr>
          <w:rFonts w:cstheme="majorHAnsi"/>
          <w:noProof/>
        </w:rPr>
        <w:t>(Marcogliese, 2008, 2016)</w:t>
      </w:r>
      <w:r>
        <w:rPr>
          <w:rFonts w:cstheme="majorHAnsi"/>
        </w:rPr>
        <w:fldChar w:fldCharType="end"/>
      </w:r>
      <w:r>
        <w:rPr>
          <w:rFonts w:cstheme="majorHAnsi"/>
        </w:rPr>
        <w:t xml:space="preserve">. L’exemple le plus intuitif est celui des parasites transmis via la chaîne </w:t>
      </w:r>
      <w:r>
        <w:rPr>
          <w:rFonts w:cstheme="majorHAnsi"/>
        </w:rPr>
        <w:lastRenderedPageBreak/>
        <w:t xml:space="preserve">trophique. En effet, ceux-ci reflètent les liens directs du réseau trophique puisqu’un hôte infecté doit nécessairement avoir consommé une proie précédemment infectée </w:t>
      </w:r>
      <w:r>
        <w:rPr>
          <w:rFonts w:cstheme="majorHAnsi"/>
        </w:rPr>
        <w:fldChar w:fldCharType="begin"/>
      </w:r>
      <w:r>
        <w:rPr>
          <w:rFonts w:cstheme="majorHAnsi"/>
        </w:rPr>
        <w:instrText xml:space="preserve"> ADDIN ZOTERO_ITEM CSL_CITATION {"citationID":"HZ5zXxpI","properties":{"formattedCitation":"(Marcogliese &amp; Cone, 1997a)","plainCitation":"(Marcogliese &amp; Cone, 1997a)","noteIndex":0},"citationItems":[{"id":1805,"uris":["http://zotero.org/groups/2585270/items/NX84668Z"],"itemData":{"id":1805,"type":"article-journal","abstract":"Parasites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rPr>
        <w:fldChar w:fldCharType="separate"/>
      </w:r>
      <w:r>
        <w:rPr>
          <w:rFonts w:cstheme="majorHAnsi"/>
          <w:noProof/>
        </w:rPr>
        <w:t>(Marcogliese &amp; Cone, 1997a)</w:t>
      </w:r>
      <w:r>
        <w:rPr>
          <w:rFonts w:cstheme="majorHAnsi"/>
        </w:rPr>
        <w:fldChar w:fldCharType="end"/>
      </w:r>
      <w:r>
        <w:rPr>
          <w:rFonts w:cstheme="majorHAnsi"/>
        </w:rPr>
        <w:t>. Également, puisque les endoparasites</w:t>
      </w:r>
      <w:r>
        <w:rPr>
          <w:rStyle w:val="Appelnotedebasdep"/>
          <w:rFonts w:cstheme="majorHAnsi"/>
        </w:rPr>
        <w:footnoteReference w:id="4"/>
      </w:r>
      <w:r>
        <w:rPr>
          <w:rFonts w:cstheme="majorHAnsi"/>
        </w:rPr>
        <w:t xml:space="preserve"> peuvent vivre jusqu’à plusieurs années, cette caractéristique reflète les tendances alimentaires à plus long terme que les analyses de contenus stomacaux classiques </w:t>
      </w:r>
      <w:r>
        <w:rPr>
          <w:rFonts w:cstheme="majorHAnsi"/>
        </w:rPr>
        <w:fldChar w:fldCharType="begin"/>
      </w:r>
      <w:r>
        <w:rPr>
          <w:rFonts w:cstheme="majorHAnsi"/>
        </w:rPr>
        <w:instrText xml:space="preserve"> ADDIN ZOTERO_ITEM CSL_CITATION {"citationID":"aviYlfFN","properties":{"formattedCitation":"(Curtis, 1995)","plainCitation":"(Curtis, 1995)","noteIndex":0},"citationItems":[{"id":8169,"uris":["http://zotero.org/groups/2585270/items/U82DDX7R"],"itemData":{"id":8169,"type":"article-journal","container-title":"Nordic journal of freshwater research","title":"The ecological parasitology of charrs: relationships between parasites and food web structure in nothern lakes.","author":[{"family":"Curtis","given":"M."}],"issued":{"date-parts":[["1995"]]}}}],"schema":"https://github.com/citation-style-language/schema/raw/master/csl-citation.json"} </w:instrText>
      </w:r>
      <w:r>
        <w:rPr>
          <w:rFonts w:cstheme="majorHAnsi"/>
        </w:rPr>
        <w:fldChar w:fldCharType="separate"/>
      </w:r>
      <w:r>
        <w:rPr>
          <w:rFonts w:cstheme="majorHAnsi"/>
          <w:noProof/>
        </w:rPr>
        <w:t>(Curtis, 1995)</w:t>
      </w:r>
      <w:r>
        <w:rPr>
          <w:rFonts w:cstheme="majorHAnsi"/>
        </w:rPr>
        <w:fldChar w:fldCharType="end"/>
      </w:r>
      <w:r>
        <w:rPr>
          <w:rFonts w:cstheme="majorHAnsi"/>
        </w:rPr>
        <w:t xml:space="preserve">. Les parasites réagissent à de nombreux stresseurs environnementaux (e.g., température, pollution, eutrophisation et l’acidification) ce qui leur attribue une fonction bioindicatrice  </w:t>
      </w:r>
      <w:r>
        <w:rPr>
          <w:rFonts w:cstheme="majorHAnsi"/>
        </w:rPr>
        <w:fldChar w:fldCharType="begin"/>
      </w:r>
      <w:r>
        <w:rPr>
          <w:rFonts w:cstheme="majorHAnsi"/>
        </w:rPr>
        <w:instrText xml:space="preserve"> ADDIN ZOTERO_ITEM CSL_CITATION {"citationID":"0nA12X6M","properties":{"formattedCitation":"(K. D. Lafferty, 1997; Marcogliese, 2004, 2016)","plainCitation":"(K. D. Lafferty, 1997; Marcogliese, 2004, 2016)","dontUpdate":true,"noteIndex":0},"citationItems":[{"id":2790,"uris":["http://zotero.org/groups/2585270/items/Z7V3MKLC"],"itemData":{"id":2790,"type":"article-journal","abstract":"There are a variety of ways that environmental changes affect parasites, suggesting that information on parasites can indicate anthropogenic impacts. Parasitism may increase if the impact reduces host resistance or increases the density of intermediate or definitive hosts. Parasitism may decrease if definitive or intermediate host density declines or parasites suffer higher mortality directly (eg. from toxic effects on parasites) or indirectly (infected hosts suffer differentially high mortality). Although these scenarios are opposing, they can provide a rich set of predictions once we understand the true associations between each parasite and impact. In this review, Kevin Lafferty discusses how parasite ecologists have used and can use parasites to assess environmental quality.","container-title":"Parasitology Today","DOI":"10.1016/S0169-4758(97)01072-7","ISSN":"0169-4758","issue":"7","journalAbbreviation":"Parasitology Today","language":"en","page":"251-255","source":"ScienceDirect","title":"Environmental parasitology: What can parasites tell us about human impacts on the environment?","title-short":"Environmental parasitology","volume":"13","author":[{"family":"Lafferty","given":"K. D."}],"issued":{"date-parts":[["1997",7,1]]}}},{"id":1516,"uris":["http://zotero.org/groups/2585270/items/2EBG3PT3"],"itemData":{"id":1516,"type":"article-journal","abstract":"Effective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Theater","title-short":"Parasites","volume":"1","author":[{"family":"Marcogliese","given":"D.J."}],"issued":{"date-parts":[["2004",6,1]]}}},{"id":1512,"uris":["http://zotero.org/groups/2585270/items/XZC8KM4W"],"itemData":{"id":1512,"type":"article-journal","abstract":"Evaluation of the potential response of parasites of aquatic organisms to climate change illustrates the complexity of host–parasite relationships and the difficulty of making accurate predictions for these biological systems. In recent years, trematodes have proven to be a useful model to evaluate potential effects of climate change on host–parasite systems. In the first part of this article, I review and summarize results from the recent use of trematodes and specifically their early life cycle stages in testing effects of temperature and other climate-driven variables on life history traits and host–parasite interactions. However, metazoan parasites in aquatic systems respond directly to changes in temperature and also to changes in other climate-driven abiotic parameters that are mediated directly on the parasite or indirectly through changes in the distribution and abundance of their hosts. In addition, though most research to date has focused on the effects of temperature, it is imperative to explore effects of precipitation, eutrophication, acidification, water levels and flow rates, habitat loss and fragmentation, extreme weather, and other forms of anthropogenic interference on the distribution of both hosts and parasites, as these biotic and abiotic factors and stressors do not operate independently of climate. In the second part of this article, the effects of some of these factors derived from our own field studies, as well as other investigations both in the laboratory and the field, on the distribution, abundance, and community structure of parasites in aquatic ecosystems will be reviewed and discussed.","container-title":"Integrative and Comparative Biology","DOI":"10.1093/icb/icw036","ISSN":"1540-7063","issue":"4","journalAbbreviation":"Integrative and Comparative Biology","page":"611-619","source":"Silverchair","title":"The Distribution and Abundance of Parasites in Aquatic Ecosystems in a Changing Climate: More than Just Temperature","title-short":"The Distribution and Abundance of Parasites in Aquatic Ecosystems in a Changing Climate","volume":"56","author":[{"family":"Marcogliese","given":"David J."}],"issued":{"date-parts":[["2016",10,1]]}}}],"schema":"https://github.com/citation-style-language/schema/raw/master/csl-citation.json"} </w:instrText>
      </w:r>
      <w:r>
        <w:rPr>
          <w:rFonts w:cstheme="majorHAnsi"/>
        </w:rPr>
        <w:fldChar w:fldCharType="separate"/>
      </w:r>
      <w:r>
        <w:rPr>
          <w:rFonts w:cstheme="majorHAnsi"/>
          <w:noProof/>
        </w:rPr>
        <w:t>(Lafferty, 1997; Marcogliese, 2004, 2016)</w:t>
      </w:r>
      <w:r>
        <w:rPr>
          <w:rFonts w:cstheme="majorHAnsi"/>
        </w:rPr>
        <w:fldChar w:fldCharType="end"/>
      </w:r>
      <w:r>
        <w:rPr>
          <w:rFonts w:cstheme="majorHAnsi"/>
        </w:rPr>
        <w:t xml:space="preserve">. Par exemple, la structure de la communauté parasitaire chez le </w:t>
      </w:r>
      <w:proofErr w:type="spellStart"/>
      <w:r>
        <w:rPr>
          <w:rFonts w:cstheme="majorHAnsi"/>
        </w:rPr>
        <w:t>choquemort</w:t>
      </w:r>
      <w:proofErr w:type="spellEnd"/>
      <w:r>
        <w:rPr>
          <w:rFonts w:cstheme="majorHAnsi"/>
        </w:rPr>
        <w:t xml:space="preserve"> (</w:t>
      </w:r>
      <w:proofErr w:type="spellStart"/>
      <w:r w:rsidRPr="00FC47DD">
        <w:rPr>
          <w:rFonts w:cstheme="majorHAnsi"/>
          <w:i/>
          <w:iCs/>
        </w:rPr>
        <w:t>Fundulus</w:t>
      </w:r>
      <w:proofErr w:type="spellEnd"/>
      <w:r w:rsidRPr="00FC47DD">
        <w:rPr>
          <w:rFonts w:cstheme="majorHAnsi"/>
          <w:i/>
          <w:iCs/>
        </w:rPr>
        <w:t xml:space="preserve"> </w:t>
      </w:r>
      <w:proofErr w:type="spellStart"/>
      <w:r w:rsidRPr="00FC47DD">
        <w:rPr>
          <w:rFonts w:cstheme="majorHAnsi"/>
          <w:i/>
          <w:iCs/>
        </w:rPr>
        <w:t>heteroclitus</w:t>
      </w:r>
      <w:proofErr w:type="spellEnd"/>
      <w:r>
        <w:rPr>
          <w:rFonts w:cstheme="majorHAnsi"/>
        </w:rPr>
        <w:t xml:space="preserve">) dans les effluents des usines de pâtes et papiers serait associée au niveau d’eutrophisation, mais pas aux contaminants industriels </w:t>
      </w:r>
      <w:r>
        <w:rPr>
          <w:rFonts w:cstheme="majorHAnsi"/>
        </w:rPr>
        <w:fldChar w:fldCharType="begin"/>
      </w:r>
      <w:r>
        <w:rPr>
          <w:rFonts w:cstheme="majorHAnsi"/>
        </w:rPr>
        <w:instrText xml:space="preserve"> ADDIN ZOTERO_ITEM CSL_CITATION {"citationID":"BXK26PYJ","properties":{"formattedCitation":"(Blanar et al., 2011)","plainCitation":"(Blanar et al., 2011)","noteIndex":0},"citationItems":[{"id":8143,"uris":["http://zotero.org/groups/2585270/items/5224C4AJ"],"itemData":{"id":8143,"type":"article-journal","abstract":"Previously published multidisciplinary studies in the Miramichi and Bouctouche rivers (New Brunswick, Canada) noted significant changes in fish health parameters, including elevated tissue levels of organic contaminants and a wide range of physiological disturbances, in mummichog Fundulus heteroclitus (L.) from a site on the Miramichi River that received bleached kraft pulpmill and municipal effluent. The present study reports differences in the abundance of individual parasite species, as well as parasite infracommunity and component community composition, in mummichog from both rivers. These differences were evaluated in relation to host (size, condition, immune function, tissue organochlorine contaminant levels) and environmental (faecal coliform counts, salinity, temperature) data derived from the previously published studies. Overall, 18 parasite species were identified, the most common of which were Ascocotyle sp. larv., Ornithodiplostomum sp. larv., Posthodiplostomum sp. larv., and Proteocephalus filicollis (Rudolphi, 1802). There were broad differences in parasite community structure and composition between rivers and within rivers, the most prominent pattern being a pronounced difference between sites in the upper and lower estuary of each river that was likely driven by salinity. Mean infracommunity richness was also positively related to faecal coliforms (considered here as a surrogate measure of eutrophication via municipal sewage), and both were highest at the most polluted site. We noted no other significant relationships. Thus our data suggest that the parasite communities in these two estuaries were primarily structured by large upstream/downstream ecological gradients in salinity, and secondarily by eutrophication due to pollution by municipal and industrial effluents. Overall, our results highlight the value of coordinated multidisciplinary studies for understanding the factors that shape parasite abundance and community structure.","container-title":"Folia Parasitologica","DOI":"10.14411/fp.2011.023","ISSN":"0015-5683","issue":"3","journalAbbreviation":"Folia Parasitol (Praha)","language":"eng","note":"PMID: 22053620","page":"240-248","source":"PubMed","title":"Natural and anthropogenic factors shape metazoan parasite community structure in mummichog (Fundulus heteroclitus) from two estuaries in New Brunswick, Canada","volume":"58","author":[{"family":"Blanar","given":"Christopher A."},{"family":"Marcogliese","given":"David J."},{"family":"Couillard","given":"Catherine M."}],"issued":{"date-parts":[["2011",9]]}}}],"schema":"https://github.com/citation-style-language/schema/raw/master/csl-citation.json"} </w:instrText>
      </w:r>
      <w:r>
        <w:rPr>
          <w:rFonts w:cstheme="majorHAnsi"/>
        </w:rPr>
        <w:fldChar w:fldCharType="separate"/>
      </w:r>
      <w:r w:rsidRPr="00622C4F">
        <w:rPr>
          <w:rFonts w:cstheme="majorHAnsi"/>
          <w:noProof/>
        </w:rPr>
        <w:t>(Blanar et al., 2011)</w:t>
      </w:r>
      <w:r>
        <w:rPr>
          <w:rFonts w:cstheme="majorHAnsi"/>
        </w:rPr>
        <w:fldChar w:fldCharType="end"/>
      </w:r>
      <w:r w:rsidRPr="00622C4F">
        <w:rPr>
          <w:rFonts w:cstheme="majorHAnsi"/>
        </w:rPr>
        <w:t>.</w:t>
      </w:r>
    </w:p>
    <w:p w14:paraId="3765DB1D" w14:textId="77777777" w:rsidR="003520AA" w:rsidRPr="00622C4F" w:rsidRDefault="003520AA" w:rsidP="0091305E">
      <w:pPr>
        <w:spacing w:line="360" w:lineRule="auto"/>
        <w:jc w:val="both"/>
        <w:rPr>
          <w:rFonts w:ascii="Arial" w:hAnsi="Arial" w:cs="Arial"/>
          <w:color w:val="222222"/>
          <w:sz w:val="20"/>
          <w:szCs w:val="20"/>
          <w:shd w:val="clear" w:color="auto" w:fill="FFFFFF"/>
        </w:rPr>
      </w:pPr>
    </w:p>
    <w:p w14:paraId="155CE6D1" w14:textId="5B60537B" w:rsidR="003520AA" w:rsidRDefault="003520AA" w:rsidP="0091305E">
      <w:pPr>
        <w:spacing w:line="360" w:lineRule="auto"/>
        <w:ind w:firstLine="708"/>
        <w:jc w:val="both"/>
        <w:rPr>
          <w:rFonts w:cstheme="majorHAnsi"/>
        </w:rPr>
      </w:pPr>
      <w:r>
        <w:rPr>
          <w:rFonts w:cstheme="majorHAnsi"/>
        </w:rPr>
        <w:t>Les parasites peuvent influencer les populations et communautés d’hôtes sauvages de multiples façons. Comme un parasite</w:t>
      </w:r>
      <w:proofErr w:type="gramStart"/>
      <w:r>
        <w:rPr>
          <w:rFonts w:cstheme="majorHAnsi"/>
        </w:rPr>
        <w:t xml:space="preserve"> «exploite</w:t>
      </w:r>
      <w:proofErr w:type="gramEnd"/>
      <w:r>
        <w:rPr>
          <w:rFonts w:cstheme="majorHAnsi"/>
        </w:rPr>
        <w:t>» son hôte, il vient déséquilibrer l’allocation des ressources énergétiques de l’hôte, ce qui peut entraîner une détérioration des fonctions physiologiques. Par exemple, il a été montré que l’infection par des cestodes stimule la réponse immunitaire chez la carpe commune (</w:t>
      </w:r>
      <w:proofErr w:type="spellStart"/>
      <w:r w:rsidRPr="00FF4A4C">
        <w:rPr>
          <w:rFonts w:cstheme="majorHAnsi"/>
          <w:i/>
          <w:iCs/>
        </w:rPr>
        <w:t>Cyprinus</w:t>
      </w:r>
      <w:proofErr w:type="spellEnd"/>
      <w:r w:rsidRPr="00FF4A4C">
        <w:rPr>
          <w:rFonts w:cstheme="majorHAnsi"/>
          <w:i/>
          <w:iCs/>
        </w:rPr>
        <w:t xml:space="preserve"> </w:t>
      </w:r>
      <w:proofErr w:type="spellStart"/>
      <w:r w:rsidRPr="00FF4A4C">
        <w:rPr>
          <w:rFonts w:cstheme="majorHAnsi"/>
          <w:i/>
          <w:iCs/>
        </w:rPr>
        <w:t>carpio</w:t>
      </w:r>
      <w:proofErr w:type="spellEnd"/>
      <w:r>
        <w:rPr>
          <w:rFonts w:cstheme="majorHAnsi"/>
        </w:rPr>
        <w:t xml:space="preserve">) par l’activation des phagocytes </w:t>
      </w:r>
      <w:r>
        <w:rPr>
          <w:rFonts w:cstheme="majorHAnsi"/>
        </w:rPr>
        <w:fldChar w:fldCharType="begin"/>
      </w:r>
      <w:r>
        <w:rPr>
          <w:rFonts w:cstheme="majorHAnsi"/>
        </w:rPr>
        <w:instrText xml:space="preserve"> ADDIN ZOTERO_ITEM CSL_CITATION {"citationID":"nEes8gzt","properties":{"formattedCitation":"(Rohlenov\\uc0\\u225{} et al., 2011)","plainCitation":"(Rohlenová et al., 2011)","noteIndex":0},"citationItems":[{"id":4067,"uris":["http://zotero.org/groups/2585270/items/GKAFYHN7"],"itemData":{"id":4067,"type":"article-journal","abstract":"The basic function of the immune system is to protect an organism against infection in order to minimize the fitness costs of being infected. According to life-history theory, energy resources are in a trade-off between the costly demands of immunity and other physiological demands. Concerning fish, both physiology and immunity are influenced by seasonal changes (i.e. temporal variation) associated to the changes of abiotic factors (such as primarily water temperature) and interactions with pathogens and parasites. In this study, we investigated the potential associations between the physiology and immunocompetence of common carp (Cyprinus carpio) collected during five different periods of a given year. Our sampling included the periods with temporal variability and thus, it presented a different level in exposure to parasites. We analyzed which of two factors, seasonality or parasitism, had the strongest impact on changes in fish physiology and immunity.","container-title":"Parasites &amp; Vectors","DOI":"10.1186/1756-3305-4-120","ISSN":"1756-3305","issue":"1","journalAbbreviation":"Parasites &amp; Vectors","page":"120","source":"BioMed Central","title":"Are fish immune systems really affected by parasites? an immunoecological study of common carp (Cyprinus carpio)","title-short":"Are fish immune systems really affected by parasites?","volume":"4","author":[{"family":"Rohlenová","given":"Karolína"},{"family":"Morand","given":"Serge"},{"family":"Hyršl","given":"Pavel"},{"family":"Tolarová","given":"Soňa"},{"family":"Flajšhans","given":"Martin"},{"family":"Šimková","given":"Andrea"}],"issued":{"date-parts":[["2011",6,27]]}}}],"schema":"https://github.com/citation-style-language/schema/raw/master/csl-citation.json"} </w:instrText>
      </w:r>
      <w:r>
        <w:rPr>
          <w:rFonts w:cstheme="majorHAnsi"/>
        </w:rPr>
        <w:fldChar w:fldCharType="separate"/>
      </w:r>
      <w:r w:rsidRPr="00FF4A4C">
        <w:rPr>
          <w:rFonts w:ascii="Calibri Light" w:cs="Calibri Light"/>
          <w:kern w:val="0"/>
        </w:rPr>
        <w:t>(</w:t>
      </w:r>
      <w:proofErr w:type="spellStart"/>
      <w:r w:rsidRPr="00FF4A4C">
        <w:rPr>
          <w:rFonts w:ascii="Calibri Light" w:cs="Calibri Light"/>
          <w:kern w:val="0"/>
        </w:rPr>
        <w:t>Rohlenová</w:t>
      </w:r>
      <w:proofErr w:type="spellEnd"/>
      <w:r w:rsidRPr="00FF4A4C">
        <w:rPr>
          <w:rFonts w:ascii="Calibri Light" w:cs="Calibri Light"/>
          <w:kern w:val="0"/>
        </w:rPr>
        <w:t xml:space="preserve"> et al., 2011)</w:t>
      </w:r>
      <w:r>
        <w:rPr>
          <w:rFonts w:cstheme="majorHAnsi"/>
        </w:rPr>
        <w:fldChar w:fldCharType="end"/>
      </w:r>
      <w:r>
        <w:rPr>
          <w:rFonts w:cstheme="majorHAnsi"/>
        </w:rPr>
        <w:t xml:space="preserve">. Comme l’allocation des ressources énergétiques est un compromis entre les différentes fonctions physiologiques, augmenter le budget énergétique pour la réponse immunitaire implique nécessairement une diminution de la portion énergétique aux autres fonctions comme la croissance, la reproduction ou la maintenance des organes vitaux. La charge parasitaire peut également déclencher une réponse de stress qui résulte en l’altération des performances comme le comportement de nage et le temps de fuite en présence d’un prédateur </w:t>
      </w:r>
      <w:r>
        <w:rPr>
          <w:rFonts w:cstheme="majorHAnsi"/>
        </w:rPr>
        <w:fldChar w:fldCharType="begin"/>
      </w:r>
      <w:r>
        <w:rPr>
          <w:rFonts w:cstheme="majorHAnsi"/>
        </w:rPr>
        <w:instrText xml:space="preserve"> ADDIN ZOTERO_ITEM CSL_CITATION {"citationID":"Gh26cAH7","properties":{"formattedCitation":"(Allan et al., 2020)","plainCitation":"(Allan et al., 2020)","noteIndex":0},"citationItems":[{"id":4070,"uris":["http://zotero.org/groups/2585270/items/ES5NF4KL"],"itemData":{"id":4070,"type":"article-journal","abstract":"Parasites can account for a substantial proportion of the biomass in marine communities. As such, parasites play a significant ecological role in ecosystem functioning via host interactions. Unlike macropredators, such as large piscivores, micropredators, such as parasites, rarely cause direct mortality. Rather, micropredators impose an energetic tax, thus significantly affecting host physiology and behaviour via sublethal effects. Recent research suggests that infection by gnathiid isopods (Crustacea) causes significant physiological stress and increased mortality rates. However, it is unclear whether infection causes changes in the behaviours that underpin escape responses or changes in routine activity levels. Moreover, it is poorly understood whether the cost of gnathiid infection manifests as an increase in cortisol. To investigate this, we examined the effect of experimental gnathiid infection on the swimming and escape performance of a newly settled coral reef fish and whether infection led to increased cortisol levels. We found that micropredation by a single gnathiid caused fast-start escape performance and swimming behaviour to significantly decrease and cortisol levels to double. Fast-start escape performance is an important predictor of recruit survival in the wild. As such, altered fitness-related traits and short-term stress, perhaps especially during early life stages, may result in large scale changes in the number of fish that successfully recruit to adult populations.","container-title":"Journal of Experimental Biology","DOI":"10.1242/jeb.230904","ISSN":"0022-0949","issue":"16","journalAbbreviation":"Journal of Experimental Biology","page":"jeb230904","source":"Silverchair","title":"Parasite infection directly impacts escape response and stress levels in fish","volume":"223","author":[{"family":"Allan","given":"Bridie J. M."},{"family":"Illing","given":"Björn"},{"family":"Fakan","given":"Eric P."},{"family":"Narvaez","given":"Pauline"},{"family":"Grutter","given":"Alexandra S."},{"family":"Sikkel","given":"Paul C."},{"family":"McClure","given":"Eva C."},{"family":"Rummer","given":"Jodie L."},{"family":"McCormick","given":"Mark I."}],"issued":{"date-parts":[["2020",8,20]]}}}],"schema":"https://github.com/citation-style-language/schema/raw/master/csl-citation.json"} </w:instrText>
      </w:r>
      <w:r>
        <w:rPr>
          <w:rFonts w:cstheme="majorHAnsi"/>
        </w:rPr>
        <w:fldChar w:fldCharType="separate"/>
      </w:r>
      <w:r w:rsidRPr="00B97BE6">
        <w:rPr>
          <w:rFonts w:cstheme="majorHAnsi"/>
          <w:noProof/>
        </w:rPr>
        <w:t>(Allan et al., 2020)</w:t>
      </w:r>
      <w:r>
        <w:rPr>
          <w:rFonts w:cstheme="majorHAnsi"/>
        </w:rPr>
        <w:fldChar w:fldCharType="end"/>
      </w:r>
      <w:r>
        <w:rPr>
          <w:rFonts w:cstheme="majorHAnsi"/>
        </w:rPr>
        <w:t xml:space="preserve">. D’autres parasites peuvent causer des dommages physiologiques directs en migrant dans les tissus de l’hôte. Les douves des yeux, par exemple, sont des espèces de trématodes qui migrent au niveau des yeux des poissons-hôtes et causent des cataractes qui réduisent l’acuité visuelle nuisant ainsi, au comportement de fuite et d’alimentation de l’hôte </w:t>
      </w:r>
      <w:r>
        <w:rPr>
          <w:rFonts w:cstheme="majorHAnsi"/>
        </w:rPr>
        <w:fldChar w:fldCharType="begin"/>
      </w:r>
      <w:r>
        <w:rPr>
          <w:rFonts w:cstheme="majorHAnsi"/>
        </w:rPr>
        <w:instrText xml:space="preserve"> ADDIN ZOTERO_ITEM CSL_CITATION {"citationID":"C1xuVCdO","properties":{"formattedCitation":"(Sepp\\uc0\\u228{}l\\uc0\\u228{} et al., 2005; Vivas Mu\\uc0\\u241{}oz et al., 2019)","plainCitation":"(Seppälä et al., 2005; Vivas Muñoz et al., 2019)","noteIndex":0},"citationItems":[{"id":4077,"uris":["http://zotero.org/groups/2585270/items/VHHZPJCV"],"itemData":{"id":4077,"type":"article-journal","abstract":"Trophically transmitted parasites may predispose infected hosts to predation by altering host behaviour, which can be either an adaptation of the parasites to enhance transmission to the next hosts in the life cycle or a nonadaptive side-effect of infection. In an experimental study, we investigated host manipulation by Diplostomum spathaceum (Trematoda), an eye fluke of fish, to evaluate its adaptive value as a parasite strategy to increase transmission efficiency to bird hosts. The parasite induces cataract formation in the lenses of fish eyes, and predisposes fish to predation by reducing their escape response. We examined the effect of developmental stage and the number of parasites on parasite-induced cataract formation and the susceptibility of rainbow trout, Oncorhynchus mykiss, to simulated predation (capture by dip-net). We found that the catchability of fish increased with the coverage of parasite-induced cataract. Furthermore, cataract formation was most intensive after eye flukes had completed their development, and host manipulation took place only when parasites were infective to birds and thus capable of being transmitted. Intensity of infection, however, did not affect vulnerability of fish to capture by dip-net. These findings suggest that the ability of the parasite to manipulate fish behaviour by impairing its vision may have resulted from selection preferring parasite genotypes with higher transmission efficiency.","container-title":"Animal Behaviour","DOI":"10.1016/j.anbehav.2005.01.020","ISSN":"0003-3472","issue":"4","journalAbbreviation":"Animal Behaviour","language":"en","page":"889-894","source":"ScienceDirect","title":"Manipulation of fish host by eye flukes in relation to cataract formation and parasite infectivity","volume":"70","author":[{"family":"Seppälä","given":"Otto"},{"family":"Karvonen","given":"Anssi"},{"family":"Valtonen","given":"E. Tellervo"}],"issued":{"date-parts":[["2005",10,1]]}},"label":"page"},{"id":4080,"uris":["http://zotero.org/groups/2585270/items/SPD4F7FE"],"itemData":{"id":4080,"type":"article-journal","abstract":"Visual performance and environmental conditions can influence both behavioral patterns and predator-prey interactions of fish. Eye parasites can impair their host's sensory performance with important consequences for the detection of prey, predators, and conspecifics. We used European perch (Perca fluviatilis) experimentally infected with the eye fluke Tylodelphys clavata and evaluated their feeding behavior and competitive ability under competition with non-infected conspecifics, in groups of four individuals, for two different prey species (Asellus aquaticus and Daphnia magna). To test whether the effect of T. clavata infection differs at different light conditions, we performed the experiments at two light intensities (600 and 6 lx). Foraging efficiency of perch was significantly affected by infection but not by light intensity. The distance at which infected fish attacked both prey species was significantly shorter in comparison to non-infected conspecifics. Additionally, infected fish more often unsuccessfully attacked A. aquaticus. Although the outcome of competition depended on prey species, there was a general tendency that non-infected fish consumed more of the available prey under both light intensities. Even though individual prey preferences for either A. aquaticus or D. magna were observed, we could not detect that infected fish change their prey preference to compensate for a reduced competitive foraging ability. As infection of T. clavata impairs foraging efficiency and competitive ability, infected fish would need to spend more time foraging to attain similar food intake as non-infected conspecifics; this presumably increases predation risk and potentially enhances transmission success to the final host.","container-title":"Parasitology Research","DOI":"10.1007/s00436-019-06389-5","ISSN":"1432-1955","issue":"9","journalAbbreviation":"Parasitol Res","language":"eng","note":"PMID: 31286263","page":"2531-2541","source":"PubMed","title":"Eye fluke (Tylodelphys clavata) infection impairs visual ability and hampers foraging success in European perch","volume":"118","author":[{"family":"Vivas Muñoz","given":"Jenny Carolina"},{"family":"Bierbach","given":"David"},{"family":"Knopf","given":"Klaus"}],"issued":{"date-parts":[["2019",9]]}}}],"schema":"https://github.com/citation-style-language/schema/raw/master/csl-citation.json"} </w:instrText>
      </w:r>
      <w:r>
        <w:rPr>
          <w:rFonts w:cstheme="majorHAnsi"/>
        </w:rPr>
        <w:fldChar w:fldCharType="separate"/>
      </w:r>
      <w:r w:rsidRPr="00BC4EBB">
        <w:rPr>
          <w:rFonts w:ascii="Calibri Light" w:cs="Calibri Light"/>
          <w:kern w:val="0"/>
        </w:rPr>
        <w:t>(</w:t>
      </w:r>
      <w:proofErr w:type="spellStart"/>
      <w:r w:rsidRPr="00BC4EBB">
        <w:rPr>
          <w:rFonts w:ascii="Calibri Light" w:cs="Calibri Light"/>
          <w:kern w:val="0"/>
        </w:rPr>
        <w:t>Seppälä</w:t>
      </w:r>
      <w:proofErr w:type="spellEnd"/>
      <w:r w:rsidRPr="00BC4EBB">
        <w:rPr>
          <w:rFonts w:ascii="Calibri Light" w:cs="Calibri Light"/>
          <w:kern w:val="0"/>
        </w:rPr>
        <w:t xml:space="preserve"> et al., 2005; </w:t>
      </w:r>
      <w:proofErr w:type="spellStart"/>
      <w:r w:rsidRPr="00BC4EBB">
        <w:rPr>
          <w:rFonts w:ascii="Calibri Light" w:cs="Calibri Light"/>
          <w:kern w:val="0"/>
        </w:rPr>
        <w:t>Vivas</w:t>
      </w:r>
      <w:proofErr w:type="spellEnd"/>
      <w:r w:rsidRPr="00BC4EBB">
        <w:rPr>
          <w:rFonts w:ascii="Calibri Light" w:cs="Calibri Light"/>
          <w:kern w:val="0"/>
        </w:rPr>
        <w:t xml:space="preserve"> </w:t>
      </w:r>
      <w:proofErr w:type="spellStart"/>
      <w:r w:rsidRPr="00BC4EBB">
        <w:rPr>
          <w:rFonts w:ascii="Calibri Light" w:cs="Calibri Light"/>
          <w:kern w:val="0"/>
        </w:rPr>
        <w:t>Muñoz</w:t>
      </w:r>
      <w:proofErr w:type="spellEnd"/>
      <w:r w:rsidRPr="00BC4EBB">
        <w:rPr>
          <w:rFonts w:ascii="Calibri Light" w:cs="Calibri Light"/>
          <w:kern w:val="0"/>
        </w:rPr>
        <w:t xml:space="preserve"> et al., 2019)</w:t>
      </w:r>
      <w:r>
        <w:rPr>
          <w:rFonts w:cstheme="majorHAnsi"/>
        </w:rPr>
        <w:fldChar w:fldCharType="end"/>
      </w:r>
      <w:r>
        <w:rPr>
          <w:rFonts w:cstheme="majorHAnsi"/>
        </w:rPr>
        <w:t xml:space="preserve">. </w:t>
      </w:r>
    </w:p>
    <w:p w14:paraId="55B76D7B" w14:textId="77777777" w:rsidR="003520AA" w:rsidRDefault="003520AA" w:rsidP="0091305E">
      <w:pPr>
        <w:spacing w:line="360" w:lineRule="auto"/>
        <w:ind w:firstLine="708"/>
        <w:jc w:val="both"/>
        <w:rPr>
          <w:rFonts w:cstheme="majorHAnsi"/>
        </w:rPr>
      </w:pPr>
    </w:p>
    <w:p w14:paraId="7901034D" w14:textId="196F6ABB" w:rsidR="003520AA" w:rsidRDefault="003520AA" w:rsidP="0091305E">
      <w:pPr>
        <w:spacing w:line="360" w:lineRule="auto"/>
        <w:ind w:firstLine="708"/>
        <w:jc w:val="both"/>
        <w:rPr>
          <w:rFonts w:cstheme="majorHAnsi"/>
        </w:rPr>
      </w:pPr>
      <w:r>
        <w:rPr>
          <w:rFonts w:cstheme="majorHAnsi"/>
        </w:rPr>
        <w:lastRenderedPageBreak/>
        <w:t xml:space="preserve">La présence d’infection dans une population ou un environnement peut influencer le comportement des organismes qui y vivent </w:t>
      </w:r>
      <w:r>
        <w:rPr>
          <w:rFonts w:cstheme="majorHAnsi"/>
        </w:rPr>
        <w:fldChar w:fldCharType="begin"/>
      </w:r>
      <w:r>
        <w:rPr>
          <w:rFonts w:cstheme="majorHAnsi"/>
        </w:rPr>
        <w:instrText xml:space="preserve"> ADDIN ZOTERO_ITEM CSL_CITATION {"citationID":"RUXTCkND","properties":{"formattedCitation":"(Hart, 1990; Lopes et al., 2022)","plainCitation":"(Hart, 1990; Lopes et al., 2022)","noteIndex":0},"citationItems":[{"id":10639,"uris":["http://zotero.org/groups/2585270/items/7J4I8PUY"],"itemData":{"id":10639,"type":"article-journal","abstract":"The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Pr>
          <w:rFonts w:cstheme="majorHAnsi"/>
        </w:rPr>
        <w:fldChar w:fldCharType="separate"/>
      </w:r>
      <w:r>
        <w:rPr>
          <w:rFonts w:cstheme="majorHAnsi"/>
          <w:noProof/>
        </w:rPr>
        <w:t>(Hart, 1990; Lopes et al., 2022)</w:t>
      </w:r>
      <w:r>
        <w:rPr>
          <w:rFonts w:cstheme="majorHAnsi"/>
        </w:rPr>
        <w:fldChar w:fldCharType="end"/>
      </w:r>
      <w:r>
        <w:rPr>
          <w:rFonts w:cstheme="majorHAnsi"/>
        </w:rPr>
        <w:t xml:space="preserve">. D’une part, les espèces-hôtes peuvent adapter leur comportement de manière délibérée face à l’infection. On appelle «comportement d’évitement parasitaire» les traits comportementaux destinés à prévenir l’infection </w:t>
      </w:r>
      <w:r>
        <w:rPr>
          <w:rFonts w:cstheme="majorHAnsi"/>
        </w:rPr>
        <w:fldChar w:fldCharType="begin"/>
      </w:r>
      <w:r>
        <w:rPr>
          <w:rFonts w:cstheme="majorHAnsi"/>
        </w:rPr>
        <w:instrText xml:space="preserve"> ADDIN ZOTERO_ITEM CSL_CITATION {"citationID":"m7ApxgKx","properties":{"formattedCitation":"(Behringer et al., 2018; Lopes et al., 2022)","plainCitation":"(Behringer et al., 2018; Lopes et al., 2022)","noteIndex":0},"citationItems":[{"id":4089,"uris":["http://zotero.org/groups/2585270/items/W7FIAYLC"],"itemData":{"id":4089,"type":"article-journal","abstract":"Parasites, including macroparasites, protists, fungi, bacteria and viruses, can impose a heavy burden upon host animals. However, hosts are not without defences. One aspect of host defence, behavioural avoidance, has been studied in the terrestrial realm for over 50 years, but was first reported from the aquatic environment approximately 20 years ago. Evidence has mounted on the importance of parasite avoidance behaviours and it is increasingly apparent that there are core similarities in the function and benefit of this defence mechanism between terrestrial and aquatic systems. However, there are also stark differences driven by the unique biotic and abiotic characteristics of terrestrial and aquatic (marine and freshwater) environments. Here, we review avoidance behaviours in a comparative framework and highlight the characteristics of each environment that drive differences in the suite of mechanisms and cues that animals use to avoid parasites. We then explore trade-offs, potential negative effects of avoidance behaviour and the influence of human activities on avoidance behaviours. We conclude that avoidance behaviours are understudied in aquatic environments but can have significant implications for disease ecology and epidemiology, especially considering the accelerating emergence and re-emergence of parasites.\n\nThis article is part of the Theo Murphy meeting issue ‘Evolution of pathogen and parasite avoidance behaviours'.","container-title":"Philosophical Transactions of the Royal Society B: Biological Sciences","DOI":"10.1098/rstb.2017.0202","issue":"1751","note":"publisher: Royal Society","page":"20170202","source":"royalsocietypublishing.org (Atypon)","title":"Parasite avoidance behaviours in aquatic environments","volume":"373","author":[{"family":"Behringer","given":"Donald C."},{"family":"Karvonen","given":"Anssi"},{"family":"Bojko","given":"Jamie"}],"issued":{"date-parts":[["2018",6,4]]}}},{"id":10688,"uris":["http://zotero.org/groups/2585270/items/YLJH7L68"],"itemData":{"id":10688,"type":"chapter","abstract":"An infected animal can behave, smell, sound, and look very different from a healthy version of itself. The same is true when comparing habitats, food, or water sources contaminated with parasite infectious stages to their uncontaminated counterparts. All these differences provide cues or indications of disease risk and thus allow uninfected animals to modify their behaviors in ways that alter disease transmission. This chapter focuses on prophylactic behaviors: host behaviors that reduce the risk of infection. It provides an overview of how infection avoidance behaviors are triggered, then summarizes the avoidance behaviors known to occur in vertebrates, giving special attention to non-mammalian taxa, which are less represented in the literature. Repercussions of avoidance behaviors can include fitness trade-offs under some circumstances where predation risk is increased, or opportunities for nutrition, growth, or reproduction are diminished. Thus, like balanced immune responses, optimal behaviors may not be those that provide the greatest pathogen avoidance. The chapter outlines knowledge gaps and future priorities for research in the study of behavioral avoidance across taxa and discusses how trade-offs associated with behavioral avoidance may be altered under global change.","container-title":"Animal Behavior and Parasitism","ISBN":"978-0-19-289556-1","note":"DOI: 10.1093/oso/9780192895561.003.0014","page":"0","publisher":"Oxford University Press","source":"Silverchair","title":"Infection avoidance behaviors across vertebrate taxa: Patterns, processes, and future directions","title-short":"Infection avoidance behaviors across vertebrate taxa","URL":"https://doi.org/10.1093/oso/9780192895561.003.0014","author":[{"family":"Lopes","given":"Patricia C."},{"family":"French","given":"Susannah S."},{"family":"Woodhams","given":"Douglas C."},{"family":"Binning","given":"Sandra A."}],"editor":[{"family":"Ezenwa","given":"Vanessa"},{"family":"Altizer","given":"Sonia M."},{"family":"Hall","given":"Richard"}],"accessed":{"date-parts":[["2024",2,2]]},"issued":{"date-parts":[["2022",8,30]]}}}],"schema":"https://github.com/citation-style-language/schema/raw/master/csl-citation.json"} </w:instrText>
      </w:r>
      <w:r>
        <w:rPr>
          <w:rFonts w:cstheme="majorHAnsi"/>
        </w:rPr>
        <w:fldChar w:fldCharType="separate"/>
      </w:r>
      <w:r>
        <w:rPr>
          <w:rFonts w:cstheme="majorHAnsi"/>
          <w:noProof/>
        </w:rPr>
        <w:t>(Behringer et al., 2018; Lopes et al., 2022)</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{"citationID":"5jR3VzIR","properties":{"formattedCitation":"(Poulin &amp; FitzGerald, 1989)","plainCitation":"(Poulin &amp; FitzGerald, 1989)","dontUpdate":true,"noteIndex":0},"citationItems":[{"id":4166,"uris":["http://zotero.org/groups/2585270/items/2FCS7279"],"itemData":{"id":4166,"type":"article-journal","abstract":"In laboratory experiments, we tested the following hypotheses: (i) that juvenile threespine (Gasterosteus aculeatus) and blackspotted (Gasterosteus wheatlandi) sticklebacks face higher risks of parasitism by the ectoparasite Argulus canadensis in shallow, vegetated microhabitats and (ii) that they can alter their microhabitat distribution in response to parasites. Reducing water depth increased the number of parasites per infected fish in G. aculeatus and increased the percentage of G. wheatlandi infected. For both species, intensity of infection and percentage of fish infected were greater among fish inhabiting vegetated microhabitats than among fish living in open microhabitats. In the absence of fish, A. canadensis swam near the bottom and in the vegetation. Fish of both species swam near the bottom in the absence of the parasites, but swam near the surface in the presence of parasites. Without parasites, both species of fish preferred to swim in vegetation. With parasites present, the spatial distribution of G. aculeatus changed only slightly, whereas G. wheatlandi became evenly distributed between open and vegetated microhabitats. These results suggest that microhabitat selection by juvenile sticklebacks may serve to reduce the risk of parasitism.","container-title":"Canadian Journal of Zoology","DOI":"10.1139/z89-003","ISSN":"0008-4301","issue":"1","journalAbbreviation":"Can. J. Zool.","note":"publisher: NRC Research Press","page":"14-18","source":"cdnsciencepub.com (Atypon)","title":"Risk of parasitism and microhabitat selection in juvenile sticklebacks","volume":"67","author":[{"family":"Poulin","given":"Robert"},{"family":"FitzGerald","given":"Gerard J."}],"issued":{"date-parts":[["1989",1]]}}}],"schema":"https://github.com/citation-style-language/schema/raw/master/csl-citation.json"} </w:instrText>
      </w:r>
      <w:r>
        <w:rPr>
          <w:rFonts w:cstheme="majorHAnsi"/>
        </w:rPr>
        <w:fldChar w:fldCharType="separate"/>
      </w:r>
      <w:r>
        <w:rPr>
          <w:rFonts w:cstheme="majorHAnsi"/>
          <w:noProof/>
        </w:rPr>
        <w:t>Poulin &amp; FitzGerald (1989)</w:t>
      </w:r>
      <w:r>
        <w:rPr>
          <w:rFonts w:cstheme="majorHAnsi"/>
        </w:rPr>
        <w:fldChar w:fldCharType="end"/>
      </w:r>
      <w:r>
        <w:rPr>
          <w:rFonts w:cstheme="majorHAnsi"/>
        </w:rPr>
        <w:t xml:space="preserve"> ont montré qu’en temps normal, les épinoches (</w:t>
      </w:r>
      <w:proofErr w:type="spellStart"/>
      <w:r w:rsidRPr="001F5510">
        <w:rPr>
          <w:rFonts w:cstheme="majorHAnsi"/>
          <w:i/>
          <w:iCs/>
        </w:rPr>
        <w:t>Gasterosteus</w:t>
      </w:r>
      <w:proofErr w:type="spellEnd"/>
      <w:r w:rsidRPr="001F5510">
        <w:rPr>
          <w:rFonts w:cstheme="majorHAnsi"/>
          <w:i/>
          <w:iCs/>
        </w:rPr>
        <w:t xml:space="preserve"> </w:t>
      </w:r>
      <w:proofErr w:type="spellStart"/>
      <w:r w:rsidRPr="001F5510">
        <w:rPr>
          <w:rFonts w:cstheme="majorHAnsi"/>
          <w:i/>
          <w:iCs/>
        </w:rPr>
        <w:t>aculeatus</w:t>
      </w:r>
      <w:proofErr w:type="spellEnd"/>
      <w:r w:rsidRPr="001F5510">
        <w:rPr>
          <w:rFonts w:cstheme="majorHAnsi"/>
          <w:i/>
          <w:iCs/>
        </w:rPr>
        <w:t xml:space="preserve"> </w:t>
      </w:r>
      <w:r>
        <w:rPr>
          <w:rFonts w:cstheme="majorHAnsi"/>
        </w:rPr>
        <w:t xml:space="preserve">et </w:t>
      </w:r>
      <w:proofErr w:type="spellStart"/>
      <w:r w:rsidRPr="001F5510">
        <w:rPr>
          <w:rFonts w:cstheme="majorHAnsi"/>
          <w:i/>
          <w:iCs/>
        </w:rPr>
        <w:t>Gasterosteus</w:t>
      </w:r>
      <w:proofErr w:type="spellEnd"/>
      <w:r w:rsidRPr="001F5510">
        <w:rPr>
          <w:rFonts w:cstheme="majorHAnsi"/>
          <w:i/>
          <w:iCs/>
        </w:rPr>
        <w:t xml:space="preserve"> </w:t>
      </w:r>
      <w:proofErr w:type="spellStart"/>
      <w:r w:rsidRPr="001F5510">
        <w:rPr>
          <w:rFonts w:cstheme="majorHAnsi"/>
          <w:i/>
          <w:iCs/>
        </w:rPr>
        <w:t>wheatlandi</w:t>
      </w:r>
      <w:proofErr w:type="spellEnd"/>
      <w:r w:rsidRPr="001F5510">
        <w:rPr>
          <w:rFonts w:cstheme="majorHAnsi"/>
        </w:rPr>
        <w:t xml:space="preserve">) </w:t>
      </w:r>
      <w:r>
        <w:rPr>
          <w:rFonts w:cstheme="majorHAnsi"/>
        </w:rPr>
        <w:t xml:space="preserve">préfèrent nager dans les zones de végétation, mais qu’en présence de l’ectoparasite </w:t>
      </w:r>
      <w:proofErr w:type="spellStart"/>
      <w:r w:rsidRPr="001F5510">
        <w:rPr>
          <w:rFonts w:cstheme="majorHAnsi"/>
          <w:i/>
          <w:iCs/>
        </w:rPr>
        <w:t>Argulus</w:t>
      </w:r>
      <w:proofErr w:type="spellEnd"/>
      <w:r w:rsidRPr="001F5510">
        <w:rPr>
          <w:rFonts w:cstheme="majorHAnsi"/>
          <w:i/>
          <w:iCs/>
        </w:rPr>
        <w:t xml:space="preserve"> </w:t>
      </w:r>
      <w:proofErr w:type="spellStart"/>
      <w:r w:rsidRPr="001F5510">
        <w:rPr>
          <w:rFonts w:cstheme="majorHAnsi"/>
          <w:i/>
          <w:iCs/>
        </w:rPr>
        <w:t>canadensis</w:t>
      </w:r>
      <w:proofErr w:type="spellEnd"/>
      <w:r>
        <w:rPr>
          <w:rFonts w:cstheme="majorHAnsi"/>
        </w:rPr>
        <w:t xml:space="preserve">, certains individus optent pour les zones ouvertes afin d’éviter les zones profondes et végétalisées favorisées par le parasite. Le comportement social est aussi un trait qui semble être affecté par la présence d’infection. En présence d’un choix entre des groupes de poissons infectés et non infectés, les individus </w:t>
      </w:r>
      <w:r w:rsidRPr="00D6602C">
        <w:rPr>
          <w:rFonts w:cstheme="majorHAnsi"/>
          <w:i/>
          <w:iCs/>
        </w:rPr>
        <w:t xml:space="preserve">G. </w:t>
      </w:r>
      <w:proofErr w:type="spellStart"/>
      <w:r w:rsidRPr="00D6602C">
        <w:rPr>
          <w:rFonts w:cstheme="majorHAnsi"/>
          <w:i/>
          <w:iCs/>
        </w:rPr>
        <w:t>aculeatus</w:t>
      </w:r>
      <w:proofErr w:type="spellEnd"/>
      <w:r>
        <w:rPr>
          <w:rFonts w:cstheme="majorHAnsi"/>
        </w:rPr>
        <w:t xml:space="preserve"> non infectés préfèrent les conspécifiques non infectés </w:t>
      </w:r>
      <w:r>
        <w:rPr>
          <w:rFonts w:cstheme="majorHAnsi"/>
        </w:rPr>
        <w:fldChar w:fldCharType="begin"/>
      </w:r>
      <w:r>
        <w:rPr>
          <w:rFonts w:cstheme="majorHAnsi"/>
        </w:rPr>
        <w:instrText xml:space="preserve"> ADDIN ZOTERO_ITEM CSL_CITATION {"citationID":"3XbwZgQp","properties":{"formattedCitation":"(Dugatkin et al., 1994; Ward et al., 2005)","plainCitation":"(Dugatkin et al., 1994; Ward et al., 2005)","noteIndex":0},"citationItems":[{"id":4087,"uris":["http://zotero.org/groups/2585270/items/4V3HB867"],"itemData":{"id":4087,"type":"article-journal","abstract":"Juvenile three-spined sticklebacks,Gasterosteus aculeatus, were given a series of four ‘choice’ tests to determine whether they avoided schools of conspecifics in which individuals were parasitized with the ectoparasiteArgulus canadensis. Results from these tests indicate that juvenile sticklebacks can avoid schools of parasitized conspecifics. Furthermore, parasites alone did not elicit an avoidance response, suggesting that it is both the presence of the parasite and its effect on stickleback behavior that causes avoidance of parasitized individuals.","container-title":"Environmental Biology of Fishes","DOI":"10.1007/BF00004940","ISSN":"1573-5133","issue":"2","journalAbbreviation":"Environ Biol Fish","language":"en","page":"215-218","source":"Springer Link","title":"Juvenile three-spined sticklebacks avoid parasitized conspecifics","volume":"39","author":[{"family":"Dugatkin","given":"Lee Alan"},{"family":"FitzGerald","given":"Gerard J."},{"family":"Lavoie","given":"Julie"}],"issued":{"date-parts":[["1994",2,1]]}}},{"id":4170,"uris":["http://zotero.org/groups/2585270/items/46KT79MD"],"itemData":{"id":4170,"type":"article-journal","abstract":"We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Pr>
          <w:rFonts w:cstheme="majorHAnsi"/>
        </w:rPr>
        <w:fldChar w:fldCharType="separate"/>
      </w:r>
      <w:r>
        <w:rPr>
          <w:rFonts w:cstheme="majorHAnsi"/>
          <w:noProof/>
        </w:rPr>
        <w:t>(Dugatkin et al., 1994; Ward et al., 2005)</w:t>
      </w:r>
      <w:r>
        <w:rPr>
          <w:rFonts w:cstheme="majorHAnsi"/>
        </w:rPr>
        <w:fldChar w:fldCharType="end"/>
      </w:r>
      <w:r>
        <w:rPr>
          <w:rFonts w:cstheme="majorHAnsi"/>
        </w:rPr>
        <w:t xml:space="preserve">. Également, les individus non infectés auraient tendance à être plus solitaire que leurs conspécifiques infectés </w:t>
      </w:r>
      <w:r>
        <w:rPr>
          <w:rFonts w:cstheme="majorHAnsi"/>
        </w:rPr>
        <w:fldChar w:fldCharType="begin"/>
      </w:r>
      <w:r>
        <w:rPr>
          <w:rFonts w:cstheme="majorHAnsi"/>
        </w:rPr>
        <w:instrText xml:space="preserve"> ADDIN ZOTERO_ITEM CSL_CITATION {"citationID":"2m840n6N","properties":{"formattedCitation":"(Ward et al., 2005)","plainCitation":"(Ward et al., 2005)","noteIndex":0},"citationItems":[{"id":4170,"uris":["http://zotero.org/groups/2585270/items/46KT79MD"],"itemData":{"id":4170,"type":"article-journal","abstract":"We compared the shoaling behaviour of three-spined sticklebacks, Gasterosteus aculeatus, infected with the microsporidian, Glugea anomala, to that of non-infected conspecifics. Infected fish lost significantly more weight than non-infected fish during a period of food deprivation, suggesting a metabolic cost to parasitism. In binary shoal choice tests, non-infected test fish showed an association preference for a shoal of non-infected over a shoal of infected conspecifics; infected test fish displayed no preference. Infected fish, however, showed a higher overall tendency to shoal than non-parasitised fish. Furthermore, infected fish occupied front positions within a mixed school. We consider the behavioural differences between infected and uninfected fish in the context of their potential benefits to the fish hosts and the parasites.","container-title":"Environmental Biology of Fishes","DOI":"10.1007/s10641-004-9078-1","ISSN":"1573-5133","issue":"2","journalAbbreviation":"Environ Biol Fish","language":"en","page":"155-160","source":"Springer Link","title":"Shoaling behaviour of sticklebacks infected with the microsporidian parasite, Glugea anomala","volume":"72","author":[{"family":"Ward","given":"Ashley J. W."},{"family":"Duff","given":"Alison J."},{"family":"Krause","given":"Jens"},{"family":"Barber","given":"Iain"}],"issued":{"date-parts":[["2005",2,1]]}}}],"schema":"https://github.com/citation-style-language/schema/raw/master/csl-citation.json"} </w:instrText>
      </w:r>
      <w:r>
        <w:rPr>
          <w:rFonts w:cstheme="majorHAnsi"/>
        </w:rPr>
        <w:fldChar w:fldCharType="separate"/>
      </w:r>
      <w:r>
        <w:rPr>
          <w:rFonts w:cstheme="majorHAnsi"/>
          <w:noProof/>
        </w:rPr>
        <w:t>(Ward et al., 2005)</w:t>
      </w:r>
      <w:r>
        <w:rPr>
          <w:rFonts w:cstheme="majorHAnsi"/>
        </w:rPr>
        <w:fldChar w:fldCharType="end"/>
      </w:r>
      <w:r>
        <w:rPr>
          <w:rFonts w:cstheme="majorHAnsi"/>
        </w:rPr>
        <w:t xml:space="preserve">. Dans un contexte de sélection sexuelle, les mâles </w:t>
      </w:r>
      <w:proofErr w:type="spellStart"/>
      <w:r w:rsidRPr="00995A35">
        <w:rPr>
          <w:rFonts w:cstheme="majorHAnsi"/>
          <w:i/>
          <w:iCs/>
        </w:rPr>
        <w:t>Syngnathus</w:t>
      </w:r>
      <w:proofErr w:type="spellEnd"/>
      <w:r w:rsidRPr="00995A35">
        <w:rPr>
          <w:rFonts w:cstheme="majorHAnsi"/>
          <w:i/>
          <w:iCs/>
        </w:rPr>
        <w:t xml:space="preserve"> </w:t>
      </w:r>
      <w:proofErr w:type="spellStart"/>
      <w:r w:rsidRPr="00995A35">
        <w:rPr>
          <w:rFonts w:cstheme="majorHAnsi"/>
          <w:i/>
          <w:iCs/>
        </w:rPr>
        <w:t>typhle</w:t>
      </w:r>
      <w:proofErr w:type="spellEnd"/>
      <w:r>
        <w:rPr>
          <w:rFonts w:cstheme="majorHAnsi"/>
        </w:rPr>
        <w:t xml:space="preserve"> accordent plus de temps aux femelles non à faiblement parasitées qu’à celles fortement parasités sur la base de signaux visuels d’infection (présence de points noirs) </w:t>
      </w:r>
      <w:r>
        <w:rPr>
          <w:rFonts w:cstheme="majorHAnsi"/>
        </w:rPr>
        <w:fldChar w:fldCharType="begin"/>
      </w:r>
      <w:r>
        <w:rPr>
          <w:rFonts w:cstheme="majorHAnsi"/>
        </w:rPr>
        <w:instrText xml:space="preserve"> ADDIN ZOTERO_ITEM CSL_CITATION {"citationID":"5dw7RnSb","properties":{"formattedCitation":"(Rosenqvist &amp; Johansson, 1995)","plainCitation":"(Rosenqvist &amp; Johansson, 1995)","noteIndex":0},"citationItems":[{"id":4108,"uris":["http://zotero.org/groups/2585270/items/U2JAI5KE"],"itemData":{"id":4108,"type":"article-journal","abstract":"The influence of the parasitic trematode,Cryptocotylesp., on male mate choice in a species of pipefish,Syngnathus typhle, was studied. This parasite induces visible black spots in the skin of pipefish, but cannot be transmitted directly from one pipefish to another. In a mate-choice experiment the males spent more time with females with few or no black spots than with females with many black spots. This result was obtained in experiments with natural variation in parasite load, and also in experiments in which black spots were manipulated using tattoo ink. This suggests that males discriminate against parasitized females by using visual cues. In another choice experiment, males did not show any preference between males with or without black spots, suggesting that the discrimination occurs only in a sexual context. There was a negative correlation between parasite load and female fecundity. As a result, males mating with unparasitized females may benefit directly by fertilizing more eggs.","container-title":"Animal Behaviour","DOI":"10.1006/anbe.1995.0133","ISSN":"0003-3472","issue":"4","journalAbbreviation":"Animal Behaviour","language":"en","page":"1039-1045","source":"ScienceDirect","title":"Male avoidance of parasitized females explained by direct benefits in a pipefish","volume":"49","author":[{"family":"Rosenqvist","given":"GUNILLA"},{"family":"Johansson","given":"KERSTIN"}],"issued":{"date-parts":[["1995",4,1]]}}}],"schema":"https://github.com/citation-style-language/schema/raw/master/csl-citation.json"} </w:instrText>
      </w:r>
      <w:r>
        <w:rPr>
          <w:rFonts w:cstheme="majorHAnsi"/>
        </w:rPr>
        <w:fldChar w:fldCharType="separate"/>
      </w:r>
      <w:r>
        <w:rPr>
          <w:rFonts w:cstheme="majorHAnsi"/>
          <w:noProof/>
        </w:rPr>
        <w:t>(Rosenqvist &amp; Johansson, 1995)</w:t>
      </w:r>
      <w:r>
        <w:rPr>
          <w:rFonts w:cstheme="majorHAnsi"/>
        </w:rPr>
        <w:fldChar w:fldCharType="end"/>
      </w:r>
      <w:r>
        <w:rPr>
          <w:rFonts w:cstheme="majorHAnsi"/>
        </w:rPr>
        <w:t xml:space="preserve">. D’autre part, le comportement d’un individu infecté peut être influencé par le ou les parasites qui y habitent. C’est ce qu’on appelle de la manipulation </w:t>
      </w:r>
      <w:r w:rsidRPr="00E03A3A">
        <w:rPr>
          <w:rFonts w:cstheme="majorHAnsi"/>
        </w:rPr>
        <w:t>comportementale</w:t>
      </w:r>
      <w:r>
        <w:rPr>
          <w:rFonts w:cstheme="majorHAnsi"/>
        </w:rPr>
        <w:t xml:space="preserve">. Chez les parasites qui se transmettent via la chaîne trophique, ce genre de manipulation peut se manifester par une augmentation du contact entre l’hôte infecté et son prédateur (autre hôte du parasite) et/ou par une altération de la réponse comportementale en situation de prédation qui augmente les chances de transmission </w:t>
      </w:r>
      <w:r>
        <w:rPr>
          <w:rFonts w:cstheme="majorHAnsi"/>
        </w:rPr>
        <w:fldChar w:fldCharType="begin"/>
      </w:r>
      <w:r>
        <w:rPr>
          <w:rFonts w:cstheme="majorHAnsi"/>
        </w:rPr>
        <w:instrText xml:space="preserve"> ADDIN ZOTERO_ITEM CSL_CITATION {"citationID":"7aTzQU0d","properties":{"formattedCitation":"(K. D. Lafferty &amp; Shaw, 2013)","plainCitation":"(K. D. Lafferty &amp; Shaw, 2013)","dontUpdate":true,"noteIndex":0},"citationItems":[{"id":4746,"uris":["http://zotero.org/groups/2585270/items/ULKVMA3Y"],"itemData":{"id":4746,"type":"article-journal","abstract":"Parasites affect host behavior in several ways. They can alter activity, microhabitats or both. For trophically transmitted parasites (the focus of our study), decreased activity might impair the ability of hosts to respond to final-host predators, and increased activity and altered microhabitat choice might increase contact rates between hosts and final-host predators. In an analysis of trophically transmitted parasites, more parasite groups altered activity than altered microhabitat choice. Parasites that infected vertebrates were more likely to impair the host’s reaction to predators, whereas parasites that infected invertebrates were more likely to increase the host’s contact with predators. The site of infection might affect how parasites manipulate their hosts. For instance, parasites in the central nervous system seem particularly suited to manipulating host behavior. Manipulative parasites commonly occupy the body cavity, muscles and central nervous systems of their hosts. Acanthocephalans in the data set differed from other taxa in that they occurred exclusively in the body cavity of invertebrates. In addition, they were more likely to alter microhabitat choice than activity. Parasites in the body cavity (across parasite types) were more likely to be associated with increased host contact with predators. Parasites can manipulate the host through energetic drain, but most parasites use more sophisticated means. For instance, parasites target four physiological systems that shape behavior in both invertebrates and vertebrates: neural, endocrine, neuromodulatory and immunomodulatory. The interconnections between these systems make it difficult to isolate specific mechanisms of host behavioral manipulation.","container-title":"Journal of Experimental Biology","DOI":"10.1242/jeb.073668","ISSN":"0022-0949","issue":"1","journalAbbreviation":"Journal of Experimental Biology","page":"56-66","source":"Silverchair","title":"Comparing mechanisms of host manipulation across host and parasite taxa","volume":"216","author":[{"family":"Lafferty","given":"Kevin D."},{"family":"Shaw","given":"Jenny C."}],"issued":{"date-parts":[["2013",1,1]]}}}],"schema":"https://github.com/citation-style-language/schema/raw/master/csl-citation.json"} </w:instrText>
      </w:r>
      <w:r>
        <w:rPr>
          <w:rFonts w:cstheme="majorHAnsi"/>
        </w:rPr>
        <w:fldChar w:fldCharType="separate"/>
      </w:r>
      <w:r>
        <w:rPr>
          <w:rFonts w:cstheme="majorHAnsi"/>
          <w:noProof/>
        </w:rPr>
        <w:t>(Lafferty &amp; Shaw, 2013)</w:t>
      </w:r>
      <w:r>
        <w:rPr>
          <w:rFonts w:cstheme="majorHAnsi"/>
        </w:rPr>
        <w:fldChar w:fldCharType="end"/>
      </w:r>
      <w:r>
        <w:rPr>
          <w:rFonts w:cstheme="majorHAnsi"/>
        </w:rPr>
        <w:t>. En milieu aquatique, l’un des exemples les plus connus est la manipulation d’</w:t>
      </w:r>
      <w:proofErr w:type="spellStart"/>
      <w:r w:rsidRPr="00F0645C">
        <w:rPr>
          <w:rFonts w:cstheme="majorHAnsi"/>
          <w:i/>
          <w:iCs/>
        </w:rPr>
        <w:t>Euhaplorchis</w:t>
      </w:r>
      <w:proofErr w:type="spellEnd"/>
      <w:r w:rsidRPr="00F0645C">
        <w:rPr>
          <w:rFonts w:cstheme="majorHAnsi"/>
          <w:i/>
          <w:iCs/>
        </w:rPr>
        <w:t xml:space="preserve"> </w:t>
      </w:r>
      <w:proofErr w:type="spellStart"/>
      <w:r w:rsidRPr="00F0645C">
        <w:rPr>
          <w:rFonts w:cstheme="majorHAnsi"/>
          <w:i/>
          <w:iCs/>
        </w:rPr>
        <w:t>californiensis</w:t>
      </w:r>
      <w:proofErr w:type="spellEnd"/>
      <w:r w:rsidRPr="00F0645C">
        <w:rPr>
          <w:rFonts w:cstheme="majorHAnsi"/>
          <w:i/>
          <w:iCs/>
        </w:rPr>
        <w:t xml:space="preserve"> </w:t>
      </w:r>
      <w:r>
        <w:rPr>
          <w:rFonts w:cstheme="majorHAnsi"/>
        </w:rPr>
        <w:t>(</w:t>
      </w:r>
      <w:proofErr w:type="spellStart"/>
      <w:r>
        <w:rPr>
          <w:rFonts w:cstheme="majorHAnsi"/>
        </w:rPr>
        <w:t>Trematoda</w:t>
      </w:r>
      <w:proofErr w:type="spellEnd"/>
      <w:r>
        <w:rPr>
          <w:rFonts w:cstheme="majorHAnsi"/>
        </w:rPr>
        <w:t>) sur les fondules de Californie (</w:t>
      </w:r>
      <w:proofErr w:type="spellStart"/>
      <w:r w:rsidRPr="00F0645C">
        <w:rPr>
          <w:rFonts w:cstheme="majorHAnsi"/>
          <w:i/>
          <w:iCs/>
        </w:rPr>
        <w:t>Fundulus</w:t>
      </w:r>
      <w:proofErr w:type="spellEnd"/>
      <w:r w:rsidRPr="00F0645C">
        <w:rPr>
          <w:rFonts w:cstheme="majorHAnsi"/>
          <w:i/>
          <w:iCs/>
        </w:rPr>
        <w:t xml:space="preserve"> </w:t>
      </w:r>
      <w:proofErr w:type="spellStart"/>
      <w:r w:rsidRPr="00F0645C">
        <w:rPr>
          <w:rFonts w:cstheme="majorHAnsi"/>
          <w:i/>
          <w:iCs/>
        </w:rPr>
        <w:t>parvipinnis</w:t>
      </w:r>
      <w:proofErr w:type="spellEnd"/>
      <w:r>
        <w:rPr>
          <w:rFonts w:cstheme="majorHAnsi"/>
        </w:rPr>
        <w:t xml:space="preserve">). Grâce à une approche expérimentale, </w:t>
      </w:r>
      <w:r>
        <w:rPr>
          <w:rFonts w:cstheme="majorHAnsi"/>
        </w:rPr>
        <w:fldChar w:fldCharType="begin"/>
      </w:r>
      <w:r>
        <w:rPr>
          <w:rFonts w:cstheme="majorHAnsi"/>
        </w:rPr>
        <w:instrText xml:space="preserve"> ADDIN ZOTERO_ITEM CSL_CITATION {"citationID":"qn8iKDBn","properties":{"formattedCitation":"(K. Lafferty &amp; Morris, 1996)","plainCitation":"(K. Lafferty &amp; Morris, 1996)","dontUpdate":true,"noteIndex":0},"citationItems":[{"id":1806,"uris":["http://zotero.org/groups/2585270/items/D3EA72WM"],"itemData":{"id":1806,"type":"article-journal","abstract":"Parasites that are transmitted from prey to predator are often associated with altered prey behavior. Although many concur that behavior modification is a parasite strategy that facilitates transmission by making parasitized prey easier for predators to capture, there is little evidence from field experiments. We observed that conspicuous behaviors exhibited by killifish (Fundulus parvipinnis) were associated with parasitism by larval trematodes. A field experiment indicated that parasitized fish were substantially more susceptible to predation by final host birds. These results support the behavior-modification hypothesis and emphasize the importance of parasites for predator-prey interactions.","container-title":"Ecology","DOI":"10.2307/2265536","journalAbbreviation":"Ecology","page":"1390-1397","source":"ResearchGate","title":"Altered Behavior of Parasitized Killifish Increases Susceptibility to Predation by Bird Final Hosts","volume":"77","author":[{"family":"Lafferty","given":"Kevin"},{"family":"Morris","given":"Kimo"}],"issued":{"date-parts":[["1996",11,20]]}}}],"schema":"https://github.com/citation-style-language/schema/raw/master/csl-citation.json"} </w:instrText>
      </w:r>
      <w:r>
        <w:rPr>
          <w:rFonts w:cstheme="majorHAnsi"/>
        </w:rPr>
        <w:fldChar w:fldCharType="separate"/>
      </w:r>
      <w:r>
        <w:rPr>
          <w:rFonts w:cstheme="majorHAnsi"/>
          <w:noProof/>
        </w:rPr>
        <w:t>Lafferty &amp; Morris, (1996)</w:t>
      </w:r>
      <w:r>
        <w:rPr>
          <w:rFonts w:cstheme="majorHAnsi"/>
        </w:rPr>
        <w:fldChar w:fldCharType="end"/>
      </w:r>
      <w:r>
        <w:rPr>
          <w:rFonts w:cstheme="majorHAnsi"/>
        </w:rPr>
        <w:t xml:space="preserve"> ont montré une relation positive entre l’intensité d’infection par </w:t>
      </w:r>
      <w:r w:rsidRPr="004E1369">
        <w:rPr>
          <w:rFonts w:cstheme="majorHAnsi"/>
          <w:i/>
          <w:iCs/>
        </w:rPr>
        <w:t xml:space="preserve">E. </w:t>
      </w:r>
      <w:proofErr w:type="spellStart"/>
      <w:r w:rsidRPr="004E1369">
        <w:rPr>
          <w:rFonts w:cstheme="majorHAnsi"/>
          <w:i/>
          <w:iCs/>
        </w:rPr>
        <w:t>californiensis</w:t>
      </w:r>
      <w:proofErr w:type="spellEnd"/>
      <w:r>
        <w:rPr>
          <w:rFonts w:cstheme="majorHAnsi"/>
        </w:rPr>
        <w:t xml:space="preserve"> chez les fondules et la fréquence de comportements manifestes et ultimement, que les individus fortement parasités sont plus susceptibles à la prédation par l’hôte définitif.</w:t>
      </w:r>
    </w:p>
    <w:p w14:paraId="55089215" w14:textId="77777777" w:rsidR="003520AA" w:rsidRPr="00307108" w:rsidRDefault="003520AA" w:rsidP="0091305E">
      <w:pPr>
        <w:spacing w:line="360" w:lineRule="auto"/>
        <w:ind w:firstLine="708"/>
        <w:jc w:val="both"/>
        <w:rPr>
          <w:rStyle w:val="Numrodepage"/>
          <w:rFonts w:cstheme="majorHAnsi"/>
        </w:rPr>
      </w:pPr>
    </w:p>
    <w:p w14:paraId="36E8A1B3" w14:textId="3A8DF861" w:rsidR="003520AA" w:rsidRPr="0095680B" w:rsidRDefault="003520AA" w:rsidP="0091305E">
      <w:pPr>
        <w:spacing w:line="360" w:lineRule="auto"/>
        <w:ind w:firstLine="708"/>
        <w:jc w:val="both"/>
        <w:rPr>
          <w:rStyle w:val="Numrodepage"/>
          <w:rFonts w:cstheme="majorHAnsi"/>
        </w:rPr>
      </w:pPr>
      <w:r>
        <w:rPr>
          <w:rStyle w:val="Numrodepage"/>
          <w:rFonts w:cstheme="majorHAnsi"/>
        </w:rPr>
        <w:lastRenderedPageBreak/>
        <w:t xml:space="preserve">Comme mentionné précédemment, l’infection parasitaire peut venir influencer la physiologie et le comportement de leurs hôtes, ce qui leur confère un rôle important dans la dynamique des populations-hôtes et des communautés biotiques. Dans certains cas extrêmes, la mortalité induite par les effets directs du parasite peut mettre en péril la survie des populations </w:t>
      </w:r>
      <w:r>
        <w:rPr>
          <w:rStyle w:val="Numrodepage"/>
          <w:rFonts w:cstheme="majorHAnsi"/>
        </w:rPr>
        <w:fldChar w:fldCharType="begin"/>
      </w:r>
      <w:r>
        <w:rPr>
          <w:rStyle w:val="Numrodepage"/>
          <w:rFonts w:cstheme="majorHAnsi"/>
        </w:rPr>
        <w:instrText xml:space="preserve"> ADDIN ZOTERO_ITEM CSL_CITATION {"citationID":"iU0FWRGE","properties":{"formattedCitation":"(Johnsen &amp; Jensen, 1992)","plainCitation":"(Johnsen &amp; Jensen, 1992)","noteIndex":0},"citationItems":[{"id":8114,"uris":["http://zotero.org/groups/2585270/items/3XDQFM67"],"itemData":{"id":8114,"type":"article-journal","abstract":"Gyrodacrylus salaris was most probably introduced to the River Lakselva in 1975 through stocking of Atlantic salmon from an infected hatchery. The parasite population grew rapidly, and the parasite spread throughout the entire watercourse during the summer of 1976. This epidemic situation led to mortality among the young Atlantic salmon, and the density of salmon parr was heavily reduced from 1976 to 1977. The density of salmon parr has remained close to zero since then, while there are no apparent trends toward decrease or increase in the density of brown trout. In spite of the reduced density of young salmon, a new epidemic has developed each year among the few young 0+ and 1+ Atlantic salmon present in the river. Results from successive sampling during the summer of 1987, 1988 and 1989 indicate that most of the presmolt salmon are attacked during their first summer or autumn of life. The infection develops into an epidemic during the first autumn, winter or the next summer. The build-up of the parasite burden on the fish leads in turn to mortality. Norwegian Atlantic salmon probably have no resistance against G. salaris, since the parasite has recently been introduced to Norwegian rivers.","container-title":"Journal of Fish Biology","DOI":"10.1111/j.1095-8649.1992.tb02588.x","ISSN":"1095-8649","issue":"3","language":"en","note":"_eprint: https://onlinelibrary.wiley.com/doi/pdf/10.1111/j.1095-8649.1992.tb02588.x","page":"433-444","source":"Wiley Online Library","title":"Infection of Atlantic salmon, Salmo salar L., by Gyrodactylus salaris, Malmberg 1957, in the River Lakselva, Misvær in northern Norway","volume":"40","author":[{"family":"Johnsen","given":"B. O."},{"family":"Jensen","given":"A. J."}],"issued":{"date-parts":[["1992"]]}}}],"schema":"https://github.com/citation-style-language/schema/raw/master/csl-citation.json"} </w:instrText>
      </w:r>
      <w:r>
        <w:rPr>
          <w:rStyle w:val="Numrodepage"/>
          <w:rFonts w:cstheme="majorHAnsi"/>
        </w:rPr>
        <w:fldChar w:fldCharType="separate"/>
      </w:r>
      <w:r>
        <w:rPr>
          <w:rStyle w:val="Numrodepage"/>
          <w:rFonts w:cstheme="majorHAnsi"/>
          <w:noProof/>
        </w:rPr>
        <w:t>(Johnsen &amp; Jensen, 1992)</w:t>
      </w:r>
      <w:r>
        <w:rPr>
          <w:rStyle w:val="Numrodepage"/>
          <w:rFonts w:cstheme="majorHAnsi"/>
        </w:rPr>
        <w:fldChar w:fldCharType="end"/>
      </w:r>
      <w:r>
        <w:rPr>
          <w:rStyle w:val="Numrodepage"/>
          <w:rFonts w:cstheme="majorHAnsi"/>
        </w:rPr>
        <w:t xml:space="preserve"> allant jusqu’à l’extinction locale dans le cas où la reproduction de l’hôte est fortement affectée </w:t>
      </w:r>
      <w:r>
        <w:rPr>
          <w:rStyle w:val="Numrodepage"/>
          <w:rFonts w:cstheme="majorHAnsi"/>
        </w:rPr>
        <w:fldChar w:fldCharType="begin"/>
      </w:r>
      <w:r>
        <w:rPr>
          <w:rStyle w:val="Numrodepage"/>
          <w:rFonts w:cstheme="majorHAnsi"/>
        </w:rPr>
        <w:instrText xml:space="preserve"> ADDIN ZOTERO_ITEM CSL_CITATION {"citationID":"A3StGPu1","properties":{"formattedCitation":"(Boots &amp; Sasaki, 2002)","plainCitation":"(Boots &amp; Sasaki, 2002)","noteIndex":0},"citationItems":[{"id":8117,"uris":["http://zotero.org/groups/2585270/items/HDFPMVS6"],"itemData":{"id":8117,"type":"article-journal","abstract":"General host‐parasite theory suggests that parasites may be implicated in the extinction of their hosts by causing instability that leads to increased risk of stochastic extinction. In contrast, spatially explicit models suggest that the parasite may directly drive the host population to extinction. Here we examine the ecological characteristics of host‐parasite interactions that favor parasite‐driven host extinction. Pair approximations and simulations show that parasites only drive their hosts to extinction when they significantly reduce host reproduction. As a matter of interest, parasites that have a relatively small effect on host death rate are more likely to cause host extinction. Parasite‐driven host extinction occurs at any population size, whereas extinction caused by stochastic effects is less likely to occur in large host populations. Populations may therefore be under threat from parasites that stop host reproduction, and this type of parasite may prove to be the most effective biological pesticide.","container-title":"The American Naturalist","DOI":"10.1086/339996","ISSN":"0003-0147","issue":"6","note":"publisher: The University of Chicago Press","page":"706-713","source":"journals.uchicago.edu (Atypon)","title":"Parasite‐Driven Extinction in Spatially Explicit Host‐Parasite Systems.","volume":"159","author":[{"family":"Boots","given":"Michael"},{"family":"Sasaki","given":"Akira"}],"issued":{"date-parts":[["2002",6]]}}}],"schema":"https://github.com/citation-style-language/schema/raw/master/csl-citation.json"} </w:instrText>
      </w:r>
      <w:r>
        <w:rPr>
          <w:rStyle w:val="Numrodepage"/>
          <w:rFonts w:cstheme="majorHAnsi"/>
        </w:rPr>
        <w:fldChar w:fldCharType="separate"/>
      </w:r>
      <w:r>
        <w:rPr>
          <w:rStyle w:val="Numrodepage"/>
          <w:rFonts w:cstheme="majorHAnsi"/>
          <w:noProof/>
        </w:rPr>
        <w:t>(Boots &amp; Sasaki, 2002)</w:t>
      </w:r>
      <w:r>
        <w:rPr>
          <w:rStyle w:val="Numrodepage"/>
          <w:rFonts w:cstheme="majorHAnsi"/>
        </w:rPr>
        <w:fldChar w:fldCharType="end"/>
      </w:r>
      <w:r>
        <w:rPr>
          <w:rStyle w:val="Numrodepage"/>
          <w:rFonts w:cstheme="majorHAnsi"/>
        </w:rPr>
        <w:t xml:space="preserve">. En effet, chez les espèces qui migrent pour la reproduction, le parasitisme affectant les performances de nage serait lié à une diminution du nombre d’individus qui atteignent leur site de fraie </w:t>
      </w:r>
      <w:r>
        <w:rPr>
          <w:rStyle w:val="Numrodepage"/>
          <w:rFonts w:cstheme="majorHAnsi"/>
        </w:rPr>
        <w:fldChar w:fldCharType="begin"/>
      </w:r>
      <w:r w:rsidR="009A26C7">
        <w:rPr>
          <w:rStyle w:val="Numrodepage"/>
          <w:rFonts w:cstheme="majorHAnsi"/>
        </w:rPr>
        <w:instrText xml:space="preserve"> ADDIN ZOTERO_ITEM CSL_CITATION {"citationID":"erhPHKpX","properties":{"formattedCitation":"(Palstra et al., 2007; Poulin &amp; de Angeli Dutra, 2021)","plainCitation":"(Palstra et al., 2007; Poulin &amp; de Angeli Dutra, 2021)","noteIndex":0},"citationItems":[{"id":8122,"uris":["http://zotero.org/groups/2585270/items/9K66CTBC"],"itemData":{"id":8122,"type":"article-journal","abstract":"Infection with the swim-bladder parasite Anguillicola crassus is\nsuggested as one of the principal causes of the collapse of the\nEuropean eel population. This nematode has been introduced in Europe\nfrom Asia in the 80s and parasitized in a short time Anguilla eel\nspecies in different geographical regions across the globe. The\nparasites drain energy due to their sanguivorous feeding and they cause\nmechanical damage on the swim-bladder wall. These two effects are\nhypothesized to impair the spawning migration of the European eel. In\nthis study, we have investigated both effects on swimming performance.\nWe hypothesized that parasitic sanguivorous activities - related to\nparasite weight - reduce swimming endurance, while mechanical damage of\nthe swim-bladder impairs buoyancy control. Eighty eels suffering\nvarious degrees of infection were introduced in swim-tunnels and\nsubjected to a swimming fitness test. The relation between A. crassus\ninfection and swimming efficiency was measured for large female silver\neels swimming at various speeds. Infected eels had lower cruising\nspeeds and a higher cost of transport. Eels without parasites, but with\na damaged swim-bladder showed similar effects. Almost half of the eels\nthat contained damaged swim-bladders (43%) stopped swimming at low\naerobic swimming speeds (&lt; 0.7 m/s). Simulated migration trials in a\nrecent related study have confirmed that eels with a high parasite\nlevel or with damaged swim-bladder show early migration failure (&lt;\n1000-km). Reduced swimming performance appears to be associated with\nswim-bladder dysfunction. As we found that especially silver eels have\nmuch higher infection levels than yellow eels, it is concluded that\nmigrating silver eels with severely infected or damaged swim-bladders\nare unable to reach the spawning grounds. (c) 2007 Elsevier B.V. All\nrights reserved.","container-title":"JOURNAL OF EXPERIMENTAL MARINE BIOLOGY AND ECOLOGY","ISSN":"0022-0981","issue":"1","language":"en","note":"number: 1\npublisher: Elsevier","page":"244-256","source":"real.mtak.hu","title":"Swimming performance of silver eels is severely impaired by the swim-bladder parasite Anguillicola crassus","volume":"352","author":[{"family":"Palstra","given":"A. P."},{"family":"Heppener","given":"D. F. M."},{"family":"Ginneken","given":"V. J. T.","dropping-particle":"van"},{"family":"Székely","given":"Csaba"}],"issued":{"date-parts":[["2007"]]}}},{"id":8124,"uris":["http://zotero.org/groups/2585270/items/AT527P3A"],"itemData":{"id":8124,"type":"article-journal","abstract":"Migrations,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Pr>
          <w:rStyle w:val="Numrodepage"/>
          <w:rFonts w:cstheme="majorHAnsi"/>
        </w:rPr>
        <w:fldChar w:fldCharType="separate"/>
      </w:r>
      <w:r w:rsidR="009A26C7">
        <w:rPr>
          <w:rFonts w:ascii="Calibri Light" w:cs="Calibri Light"/>
          <w:kern w:val="0"/>
        </w:rPr>
        <w:t>(</w:t>
      </w:r>
      <w:proofErr w:type="spellStart"/>
      <w:r w:rsidR="009A26C7">
        <w:rPr>
          <w:rFonts w:ascii="Calibri Light" w:cs="Calibri Light"/>
          <w:kern w:val="0"/>
        </w:rPr>
        <w:t>Palstra</w:t>
      </w:r>
      <w:proofErr w:type="spellEnd"/>
      <w:r w:rsidR="009A26C7">
        <w:rPr>
          <w:rFonts w:ascii="Calibri Light" w:cs="Calibri Light"/>
          <w:kern w:val="0"/>
        </w:rPr>
        <w:t xml:space="preserve"> et al., 2007; Poulin &amp; de </w:t>
      </w:r>
      <w:proofErr w:type="spellStart"/>
      <w:r w:rsidR="009A26C7">
        <w:rPr>
          <w:rFonts w:ascii="Calibri Light" w:cs="Calibri Light"/>
          <w:kern w:val="0"/>
        </w:rPr>
        <w:t>Angeli</w:t>
      </w:r>
      <w:proofErr w:type="spellEnd"/>
      <w:r w:rsidR="009A26C7">
        <w:rPr>
          <w:rFonts w:ascii="Calibri Light" w:cs="Calibri Light"/>
          <w:kern w:val="0"/>
        </w:rPr>
        <w:t xml:space="preserve"> Dutra, 2021)</w:t>
      </w:r>
      <w:r>
        <w:rPr>
          <w:rStyle w:val="Numrodepage"/>
          <w:rFonts w:cstheme="majorHAnsi"/>
        </w:rPr>
        <w:fldChar w:fldCharType="end"/>
      </w:r>
      <w:r w:rsidRPr="002D5B5C">
        <w:rPr>
          <w:rStyle w:val="Numrodepage"/>
          <w:rFonts w:cstheme="majorHAnsi"/>
        </w:rPr>
        <w:t xml:space="preserve">. Outre la </w:t>
      </w:r>
      <w:r>
        <w:rPr>
          <w:rStyle w:val="Numrodepage"/>
          <w:rFonts w:cstheme="majorHAnsi"/>
        </w:rPr>
        <w:t xml:space="preserve">mortalité des individus-hôtes, les parasites peuvent influencer la distribution et la structure spatiale des populations-hôtes </w:t>
      </w:r>
      <w:r>
        <w:rPr>
          <w:rStyle w:val="Numrodepage"/>
          <w:rFonts w:cstheme="majorHAnsi"/>
        </w:rPr>
        <w:fldChar w:fldCharType="begin"/>
      </w:r>
      <w:r>
        <w:rPr>
          <w:rStyle w:val="Numrodepage"/>
          <w:rFonts w:cstheme="majorHAnsi"/>
        </w:rPr>
        <w:instrText xml:space="preserve"> ADDIN ZOTERO_ITEM CSL_CITATION {"citationID":"HzLWFy1e","properties":{"formattedCitation":"(Tompkins et al., 2002)","plainCitation":"(Tompkins et al., 2002)","noteIndex":0},"citationItems":[{"id":9674,"uris":["http://zotero.org/groups/2585270/items/9APUCUPX"],"itemData":{"id":9674,"type":"chapter","event-place":"Oxford","language":"en","note":"number-of-pages: 18","page":"45-62","publisher":"Oxford University Press","publisher-place":"Oxford","source":"eprints.lancs.ac.uk","title":"Parasites and host population dynamics.","URL":"https://eprints.lancs.ac.uk/id/eprint/9036/","author":[{"family":"Tompkins","given":"D. M."},{"family":"Arneberg","given":"P."},{"family":"Begon","given":"M. E."},{"family":"Cattadori","given":"I. M."},{"family":"Greenman","given":"J. V."},{"family":"Heesterbeek","given":"J. A. P."},{"family":"Hudson","given":"P. J."},{"family":"Newborn","given":"D."},{"family":"Pugliese","given":"A."},{"family":"Rizzoli","given":"A. P."},{"family":"Rosa","given":"R."},{"family":"Wilson","given":"Kenneth"}],"editor":[{"family":"Hudson","given":"P. J."},{"family":"Rizzoli","given":"A."},{"family":"Grenfell","given":"B. T."},{"family":"Heesterbeek","given":"J. A. P."},{"family":"Dobson","given":"A. P."}],"accessed":{"date-parts":[["2023",12,31]]},"issued":{"date-parts":[["2002"]]}}}],"schema":"https://github.com/citation-style-language/schema/raw/master/csl-citation.json"} </w:instrText>
      </w:r>
      <w:r>
        <w:rPr>
          <w:rStyle w:val="Numrodepage"/>
          <w:rFonts w:cstheme="majorHAnsi"/>
        </w:rPr>
        <w:fldChar w:fldCharType="separate"/>
      </w:r>
      <w:r>
        <w:rPr>
          <w:rStyle w:val="Numrodepage"/>
          <w:rFonts w:cstheme="majorHAnsi"/>
          <w:noProof/>
        </w:rPr>
        <w:t>(Tompkins et al., 2002)</w:t>
      </w:r>
      <w:r>
        <w:rPr>
          <w:rStyle w:val="Numrodepage"/>
          <w:rFonts w:cstheme="majorHAnsi"/>
        </w:rPr>
        <w:fldChar w:fldCharType="end"/>
      </w:r>
      <w:r>
        <w:rPr>
          <w:rStyle w:val="Numrodepage"/>
          <w:rFonts w:cstheme="majorHAnsi"/>
        </w:rPr>
        <w:t xml:space="preserve">. Par exemple, chez les amphipodes </w:t>
      </w:r>
      <w:proofErr w:type="spellStart"/>
      <w:r w:rsidRPr="002D5B5C">
        <w:rPr>
          <w:rStyle w:val="Numrodepage"/>
          <w:rFonts w:cstheme="majorHAnsi"/>
          <w:i/>
          <w:iCs/>
        </w:rPr>
        <w:t>Talorchestia</w:t>
      </w:r>
      <w:proofErr w:type="spellEnd"/>
      <w:r w:rsidRPr="002D5B5C">
        <w:rPr>
          <w:rStyle w:val="Numrodepage"/>
          <w:rFonts w:cstheme="majorHAnsi"/>
          <w:i/>
          <w:iCs/>
        </w:rPr>
        <w:t xml:space="preserve"> </w:t>
      </w:r>
      <w:proofErr w:type="spellStart"/>
      <w:r w:rsidRPr="002D5B5C">
        <w:rPr>
          <w:rStyle w:val="Numrodepage"/>
          <w:rFonts w:cstheme="majorHAnsi"/>
          <w:i/>
          <w:iCs/>
        </w:rPr>
        <w:t>quoyana</w:t>
      </w:r>
      <w:proofErr w:type="spellEnd"/>
      <w:r>
        <w:rPr>
          <w:rStyle w:val="Numrodepage"/>
          <w:rFonts w:cstheme="majorHAnsi"/>
        </w:rPr>
        <w:t xml:space="preserve"> infectés par des nématodes parasites, on observe une ségrégation spatiale selon la profondeur d’enfouissement entre les individus infectés par de longs vers et les individus infectés par de plus petits vers </w:t>
      </w:r>
      <w:r>
        <w:rPr>
          <w:rStyle w:val="Numrodepage"/>
          <w:rFonts w:cstheme="majorHAnsi"/>
        </w:rPr>
        <w:fldChar w:fldCharType="begin"/>
      </w:r>
      <w:r>
        <w:rPr>
          <w:rStyle w:val="Numrodepage"/>
          <w:rFonts w:cstheme="majorHAnsi"/>
        </w:rPr>
        <w:instrText xml:space="preserve"> ADDIN ZOTERO_ITEM CSL_CITATION {"citationID":"NWdXD7GF","properties":{"formattedCitation":"(Poulin &amp; Latham, 2002)","plainCitation":"(Poulin &amp; Latham, 2002)","noteIndex":0},"citationItems":[{"id":8173,"uris":["http://zotero.org/groups/2585270/items/52226E6P"],"itemData":{"id":8173,"type":"article-journal","abstract":"Talitrid amphipods spend their days burrowed in sand to avoid predators as well as desiccation and heat stress, although other factors may influence burrowing depth. We investigated the potential role of mermithid nematode parasites in determining burrowing depth in the amphipod Talorchestia quoyana. Mermithids grow as parasites inside amphipods until they reach adulthood, when they must emerge from their host into moist sand to complete their life cycle and reproduce. When allowed to burrow to a depth of their choice in experimental situations, large amphipods burrowed deeper than small ones. In addition, deep-burrowing amphipods were more likely to be infected by mermithid nematodes, and harboured longer worms, on average, than amphipods that burrowed close to the sand surface. This last result is not an artefact of the larger size of deep-burrowing amphipods: the increase in worm length with increasing depth was found after statistical correction for host size. In other words, amphipods that burrowed deeper harboured longer worms than expected based on their body size, whereas those that stayed near the surface of the sand column harboured worms shorter than one would expect based on host size. This implies that the greater burrowing depth of infected amphipods is a consequence, and not a cause, of infection. These results emphasize the importance of parasitism as a determinant of the small-scale spatial distribution of their hosts.","container-title":"Animal Behaviour","DOI":"10.1006/anbe.2001.1938","ISSN":"0003-3472","issue":"2","journalAbbreviation":"Animal Behaviour","page":"269-275","source":"ScienceDirect","title":"Parasitism and the burrowing depth of the beach hopper Talorchestia quoyana (Amphipoda: Talitridae)","title-short":"Parasitism and the burrowing depth of the beach hopper Talorchestia quoyana (Amphipoda","volume":"63","author":[{"family":"Poulin","given":"Robert"},{"family":"Latham","given":"A. David M"}],"issued":{"date-parts":[["2002",2,1]]}}}],"schema":"https://github.com/citation-style-language/schema/raw/master/csl-citation.json"} </w:instrText>
      </w:r>
      <w:r>
        <w:rPr>
          <w:rStyle w:val="Numrodepage"/>
          <w:rFonts w:cstheme="majorHAnsi"/>
        </w:rPr>
        <w:fldChar w:fldCharType="separate"/>
      </w:r>
      <w:r>
        <w:rPr>
          <w:rStyle w:val="Numrodepage"/>
          <w:rFonts w:cstheme="majorHAnsi"/>
          <w:noProof/>
        </w:rPr>
        <w:t>(Poulin &amp; Latham, 2002)</w:t>
      </w:r>
      <w:r>
        <w:rPr>
          <w:rStyle w:val="Numrodepage"/>
          <w:rFonts w:cstheme="majorHAnsi"/>
        </w:rPr>
        <w:fldChar w:fldCharType="end"/>
      </w:r>
      <w:r>
        <w:rPr>
          <w:rStyle w:val="Numrodepage"/>
          <w:rFonts w:cstheme="majorHAnsi"/>
        </w:rPr>
        <w:t xml:space="preserve">. </w:t>
      </w:r>
      <w:r>
        <w:rPr>
          <w:rStyle w:val="Numrodepage"/>
          <w:rFonts w:cstheme="majorHAnsi"/>
        </w:rPr>
        <w:fldChar w:fldCharType="begin"/>
      </w:r>
      <w:r>
        <w:rPr>
          <w:rStyle w:val="Numrodepage"/>
          <w:rFonts w:cstheme="majorHAnsi"/>
        </w:rPr>
        <w:instrText xml:space="preserve"> ADDIN ZOTERO_ITEM CSL_CITATION {"citationID":"OTVBdaFz","properties":{"formattedCitation":"(Miura et al., 2006)","plainCitation":"(Miura et al., 2006)","dontUpdate":true,"noteIndex":0},"citationItems":[{"id":8170,"uris":["http://zotero.org/groups/2585270/items/8CJQ2TMB"],"itemData":{"id":8170,"type":"article-journal","abstract":"By modifying the behaviour and morphology of hosts, parasites may strongly impact host individuals, populations and communities. We examined the effects of a common trematode parasite on its snail host, Batillaria cumingi (Batillariidae). This widespread snail is usually the most abundant invertebrate in salt marshes and mudflats of the northeastern coast of Asia. More than half (52.6%, n=1360) of the snails in our study were infected. We found that snails living in the lower intertidal zone were markedly larger and exhibited different shell morphology than those in the upper intertidal zone. The large morphotypes in the lower tidal zone were all infected by the trematode, Cercaria batillariae (Heterophyidae). We used a transplant experiment, a mark-and-recapture experiment and stable carbon isotope ratios to reveal that snails infected by the trematode move to the lower intertidal zone, resume growth after maturation and consume different resources. By simultaneously changing the morphology and behaviour of individual hosts, this parasite alters the demographics and potentially modifies resource use of the snail population. Since trematodes are common and often abundant in marine and freshwater habitats throughout the world, their effects potentially alter food webs in many systems.","container-title":"Proceedings of the Royal Society B: Biological Sciences","DOI":"10.1098/rspb.2005.3451","ISSN":"0962-8452","issue":"1592","journalAbbreviation":"Proc Biol Sci","note":"PMID: 16777719\nPMCID: PMC1560305","page":"1323-1328","source":"PubMed Central","title":"Parasites alter host phenotype and may create a new ecological niche for snail hosts","volume":"273","author":[{"family":"Miura","given":"Osamu"},{"family":"Kuris","given":"Armand M"},{"family":"Torchin","given":"Mark E"},{"family":"Hechinger","given":"Ryan F"},{"family":"Chiba","given":"Satoshi"}],"issued":{"date-parts":[["2006",6,7]]}}}],"schema":"https://github.com/citation-style-language/schema/raw/master/csl-citation.json"} </w:instrText>
      </w:r>
      <w:r>
        <w:rPr>
          <w:rStyle w:val="Numrodepage"/>
          <w:rFonts w:cstheme="majorHAnsi"/>
        </w:rPr>
        <w:fldChar w:fldCharType="separate"/>
      </w:r>
      <w:r w:rsidRPr="005E71AA">
        <w:rPr>
          <w:rStyle w:val="Numrodepage"/>
          <w:rFonts w:cstheme="majorHAnsi"/>
          <w:noProof/>
        </w:rPr>
        <w:t xml:space="preserve">Miura et al. </w:t>
      </w:r>
      <w:r w:rsidRPr="00145C0A">
        <w:rPr>
          <w:rStyle w:val="Numrodepage"/>
          <w:rFonts w:cstheme="majorHAnsi"/>
          <w:noProof/>
        </w:rPr>
        <w:t>(2006)</w:t>
      </w:r>
      <w:r>
        <w:rPr>
          <w:rStyle w:val="Numrodepage"/>
          <w:rFonts w:cstheme="majorHAnsi"/>
        </w:rPr>
        <w:fldChar w:fldCharType="end"/>
      </w:r>
      <w:r w:rsidRPr="00145C0A">
        <w:rPr>
          <w:rStyle w:val="Numrodepage"/>
          <w:rFonts w:cstheme="majorHAnsi"/>
        </w:rPr>
        <w:t xml:space="preserve"> par une expérience de transplantation et de marquage-recapture, ont montré que les escargots (</w:t>
      </w:r>
      <w:proofErr w:type="spellStart"/>
      <w:r w:rsidRPr="00145C0A">
        <w:rPr>
          <w:rStyle w:val="Numrodepage"/>
          <w:rFonts w:cstheme="majorHAnsi"/>
          <w:i/>
          <w:iCs/>
        </w:rPr>
        <w:t>Batillaria</w:t>
      </w:r>
      <w:proofErr w:type="spellEnd"/>
      <w:r w:rsidRPr="00145C0A">
        <w:rPr>
          <w:rStyle w:val="Numrodepage"/>
          <w:rFonts w:cstheme="majorHAnsi"/>
          <w:i/>
          <w:iCs/>
        </w:rPr>
        <w:t xml:space="preserve"> </w:t>
      </w:r>
      <w:proofErr w:type="spellStart"/>
      <w:r w:rsidRPr="00145C0A">
        <w:rPr>
          <w:rStyle w:val="Numrodepage"/>
          <w:rFonts w:cstheme="majorHAnsi"/>
          <w:i/>
          <w:iCs/>
        </w:rPr>
        <w:t>cumingi</w:t>
      </w:r>
      <w:proofErr w:type="spellEnd"/>
      <w:r w:rsidRPr="00145C0A">
        <w:rPr>
          <w:rStyle w:val="Numrodepage"/>
          <w:rFonts w:cstheme="majorHAnsi"/>
        </w:rPr>
        <w:t>) infectés qui habitent les marais salés se déplacent plus bas dans la zone intertidale qui les escargots non</w:t>
      </w:r>
      <w:r>
        <w:rPr>
          <w:rStyle w:val="Numrodepage"/>
          <w:rFonts w:cstheme="majorHAnsi"/>
        </w:rPr>
        <w:t xml:space="preserve"> </w:t>
      </w:r>
      <w:r w:rsidRPr="00145C0A">
        <w:rPr>
          <w:rStyle w:val="Numrodepage"/>
          <w:rFonts w:cstheme="majorHAnsi"/>
        </w:rPr>
        <w:t>infectés ainsi changeant l’arrangement spatial de la population, ce qui pourrait avoir un effet potenti</w:t>
      </w:r>
      <w:r>
        <w:rPr>
          <w:rStyle w:val="Numrodepage"/>
          <w:rFonts w:cstheme="majorHAnsi"/>
        </w:rPr>
        <w:t>e</w:t>
      </w:r>
      <w:r w:rsidRPr="00145C0A">
        <w:rPr>
          <w:rStyle w:val="Numrodepage"/>
          <w:rFonts w:cstheme="majorHAnsi"/>
        </w:rPr>
        <w:t>l sur l’utilisation des ressources et les habitu</w:t>
      </w:r>
      <w:r>
        <w:rPr>
          <w:rStyle w:val="Numrodepage"/>
          <w:rFonts w:cstheme="majorHAnsi"/>
        </w:rPr>
        <w:t>d</w:t>
      </w:r>
      <w:r w:rsidRPr="00145C0A">
        <w:rPr>
          <w:rStyle w:val="Numrodepage"/>
          <w:rFonts w:cstheme="majorHAnsi"/>
        </w:rPr>
        <w:t>e</w:t>
      </w:r>
      <w:r>
        <w:rPr>
          <w:rStyle w:val="Numrodepage"/>
          <w:rFonts w:cstheme="majorHAnsi"/>
        </w:rPr>
        <w:t xml:space="preserve">s alimentaires de leurs prédateurs. La présence d’infection peut également changer les comportements et habitudes de migration indépendamment d’un effet indirect physiologique ou morphologique </w:t>
      </w:r>
      <w:r>
        <w:rPr>
          <w:rStyle w:val="Numrodepage"/>
          <w:rFonts w:cstheme="majorHAnsi"/>
        </w:rPr>
        <w:fldChar w:fldCharType="begin"/>
      </w:r>
      <w:r w:rsidR="009A26C7">
        <w:rPr>
          <w:rStyle w:val="Numrodepage"/>
          <w:rFonts w:cstheme="majorHAnsi"/>
        </w:rPr>
        <w:instrText xml:space="preserve"> ADDIN ZOTERO_ITEM CSL_CITATION {"citationID":"Q1BHSwd9","properties":{"formattedCitation":"(Binning et al., 2017; Poulin &amp; de Angeli Dutra, 2021)","plainCitation":"(Binning et al., 2017; Poulin &amp; de Angeli Dutra, 2021)","noteIndex":0},"citationItems":[{"id":1635,"uris":["http://zotero.org/groups/2585270/items/PEPZ3BTB"],"itemData":{"id":1635,"type":"article-journal","abstract":"Studies of animal locomotion and movement largely assume that individuals are healthy and performing to the best of their abilities in ways which are adapted to their survival. However, wild animals face numerous ecological challenges that can compromise their health, reduce their performance capacity, impair their movement abilities and, ultimately, lower their fitness. By diverting resources and increasing host energetic demands, parasites, bacteria, and viruses (hereafter parasites) can dramatically influence the ways in which their hosts allocate energy to movement. Yet, the role of parasites in influencing animal locomotor performance and movement remains relatively unexplored, perhaps because animals often hide outward signs of sickness, and parasites tend to be small and inconspicuous to researchers. Here, we review how parasite infection can alter host locomotor performance via impacts on host morphology and physiology. We also give examples of behavioral strategies that some hosts employ to help overcome the disadvantages imposed by infection. Finally, we discuss how parasites can lead to both increased and decreased host movement patterns, either as an adaptive strategy for the host or due to manipulation by the parasite. The dynamic interplay between host movement (such as migration and dispersal) and infection has profound consequences for population and ecosystem-level processes that are influenced by movement. Acknowledging the important functional role played by parasites in driving the evolution of host locomotor performance and behavior is a critical step toward developing a comprehensive understanding of the causes and consequences of animal movement.","container-title":"Integrative and Comparative Biology","DOI":"10.1093/icb/icx024","ISSN":"1540-7063","issue":"2","journalAbbreviation":"Integrative and Comparative Biology","page":"267-280","source":"Silverchair","title":"Parasites and Host Performance: Incorporating Infection into Our Understanding of Animal Movement","title-short":"Parasites and Host Performance","volume":"57","author":[{"family":"Binning","given":"Sandra A."},{"family":"Shaw","given":"Allison K."},{"family":"Roche","given":"Dominique G."}],"issued":{"date-parts":[["2017",8,1]]}}},{"id":8124,"uris":["http://zotero.org/groups/2585270/items/AT527P3A"],"itemData":{"id":8124,"type":"article-journal","abstract":"Migrations, i.e. the recurring, roundtrip movement of animals between distant and distinct habitats, occur among diverse metazoan taxa. Although traditionally linked to avoidance of food shortages, predators or harsh abiotic conditions, there is increasing evidence that parasites may have played a role in the evolution of migration. On the one hand, selective pressures from parasites can favour migratory strategies that allow either avoidance of infections or recovery from them. On the other hand, infected animals incur physiological costs that may limit their migratory abilities, affecting their speed, the timing of their departure or arrival, and/or their condition upon reaching their destination. During migration, reduced immunocompetence as well as exposure to different external conditions and parasite infective stages can influence infection dynamics. Here, we first explore whether parasites represent extra costs for their hosts during migration. We then review how infection dynamics and infection risk are affected by host migration, thereby considering parasites as both causes and consequences of migration. We also evaluate the comparative evidence testing the hypothesis that migratory species harbour a richer parasite fauna than their closest free-living relatives, finding general support for the hypothesis. Then we consider the implications of host migratory behaviour for parasite ecology and evolution, which have received much less attention. Parasites of migratory hosts may achieve much greater spatial dispersal than those of non-migratory hosts, expanding their geographical range, and providing more opportunities for host-switching. Exploiting migratory hosts also exerts pressures on the parasite to adapt its phenology and life-cycle duration, including the timing of major developmental, reproduction and transmission events. Natural selection may even favour parasites that manipulate their host's migratory strategy in ways that can enhance parasite transmission. Finally, we propose a simple integrated framework based on eco-evolutionary feedbacks to consider the reciprocal selection pressures acting on migratory hosts and their parasites. Host migratory strategies and parasite traits evolve in tandem, each acting on the other along two-way causal paths and feedback loops. Their likely adjustments to predicted climate change will be understood best from this coevolutionary perspective.","container-title":"Biological Reviews","DOI":"10.1111/brv.12704","ISSN":"1469-185X","issue":"4","language":"en","license":"© 2021 Cambridge Philosophical Society","note":"_eprint: https://onlinelibrary.wiley.com/doi/pdf/10.1111/brv.12704","page":"1331-1348","source":"Wiley Online Library","title":"Animal migrations and parasitism: reciprocal effects within a unified framework","title-short":"Animal migrations and parasitism","volume":"96","author":[{"family":"Poulin","given":"Robert"},{"family":"Angeli Dutra","given":"Daniela","non-dropping-particle":"de"}],"issued":{"date-parts":[["2021"]]}}}],"schema":"https://github.com/citation-style-language/schema/raw/master/csl-citation.json"} </w:instrText>
      </w:r>
      <w:r>
        <w:rPr>
          <w:rStyle w:val="Numrodepage"/>
          <w:rFonts w:cstheme="majorHAnsi"/>
        </w:rPr>
        <w:fldChar w:fldCharType="separate"/>
      </w:r>
      <w:r w:rsidR="009A26C7">
        <w:rPr>
          <w:rFonts w:ascii="Calibri Light" w:cs="Calibri Light"/>
          <w:kern w:val="0"/>
        </w:rPr>
        <w:t>(</w:t>
      </w:r>
      <w:proofErr w:type="spellStart"/>
      <w:r w:rsidR="009A26C7">
        <w:rPr>
          <w:rFonts w:ascii="Calibri Light" w:cs="Calibri Light"/>
          <w:kern w:val="0"/>
        </w:rPr>
        <w:t>Binning</w:t>
      </w:r>
      <w:proofErr w:type="spellEnd"/>
      <w:r w:rsidR="009A26C7">
        <w:rPr>
          <w:rFonts w:ascii="Calibri Light" w:cs="Calibri Light"/>
          <w:kern w:val="0"/>
        </w:rPr>
        <w:t xml:space="preserve"> et al., 2017; Poulin &amp; de </w:t>
      </w:r>
      <w:proofErr w:type="spellStart"/>
      <w:r w:rsidR="009A26C7">
        <w:rPr>
          <w:rFonts w:ascii="Calibri Light" w:cs="Calibri Light"/>
          <w:kern w:val="0"/>
        </w:rPr>
        <w:t>Angeli</w:t>
      </w:r>
      <w:proofErr w:type="spellEnd"/>
      <w:r w:rsidR="009A26C7">
        <w:rPr>
          <w:rFonts w:ascii="Calibri Light" w:cs="Calibri Light"/>
          <w:kern w:val="0"/>
        </w:rPr>
        <w:t xml:space="preserve"> Dutra, 2021)</w:t>
      </w:r>
      <w:r>
        <w:rPr>
          <w:rStyle w:val="Numrodepage"/>
          <w:rFonts w:cstheme="majorHAnsi"/>
        </w:rPr>
        <w:fldChar w:fldCharType="end"/>
      </w:r>
      <w:r>
        <w:rPr>
          <w:rStyle w:val="Numrodepage"/>
          <w:rFonts w:cstheme="majorHAnsi"/>
        </w:rPr>
        <w:t xml:space="preserve">. Plusieurs théories ont vu le jour dans les dernières décennies afin d’expliquer comment le comportement migratoire peut bénéficier à une espèce-hôte face à l’infection </w:t>
      </w:r>
      <w:r>
        <w:rPr>
          <w:rStyle w:val="Numrodepage"/>
          <w:rFonts w:cstheme="majorHAnsi"/>
        </w:rPr>
        <w:fldChar w:fldCharType="begin"/>
      </w:r>
      <w:r>
        <w:rPr>
          <w:rStyle w:val="Numrodepage"/>
          <w:rFonts w:cstheme="majorHAnsi"/>
        </w:rPr>
        <w:instrText xml:space="preserve"> ADDIN ZOTERO_ITEM CSL_CITATION {"citationID":"iwc3V2RR","properties":{"formattedCitation":"(Binning et al., 2022)","plainCitation":"(Binning et al., 2022)","noteIndex":0},"citationItems":[{"id":10691,"uris":["http://zotero.org/groups/2585270/items/GFVJFQMM"],"itemData":{"id":10691,"type":"article-journal","abstract":"Animal migration (round-trip, predictable movements) takes individuals across space and time, bringing them into contact with new communities of organisms. In particular, migratory movements shape (and are shaped by) the costs and risk of parasite transmission. Unfortunately, our understanding of how migration and parasite infection interact has not proceeded evenly. Although numerous conceptual frameworks (e.g. mathematical models) have been developed, most empirical evidence of migration–parasite interactions are drawn from pre-existing empirical studies that were conducted using other conceptual frameworks, which limits our understanding. Here, we synthesise and analyse existing work, and then provide a roadmap for future (especially empirical) studies. First, we synthesise the conceptual frameworks that have been developed to understand interactions between migration and parasites (e.g. migratory exposure, escape, allopatry, recovery, culling, separation, stalling and relapse). Second, we highlight current challenges to studying migration and parasites empirically, and to integrating empirical and theoretical perspectives, particularly emphasizing the challenge of feedback loops. Finally, we provide a guide to overcoming these challenges in empirical studies, using comparative, observational and experimental approaches. Beyond guiding future empirical work, this review aims to inspire stronger collaboration between empiricists and theorists studying the intersection of migration and parasite infection. Such collaboration will help overcome current limits to our understanding of how migration and parasites interact, and allow us to predict how these critical ecological processes will change in the future.","container-title":"Biological Reviews","DOI":"10.1111/brv.12835","ISSN":"1469-185X","issue":"3","language":"en","license":"© 2022 Cambridge Philosophical Society.","note":"_eprint: https://onlinelibrary.wiley.com/doi/pdf/10.1111/brv.12835","page":"1161-1178","source":"Wiley Online Library","title":"How to study parasites and host migration: a roadmap for empiricists","title-short":"How to study parasites and host migration","volume":"97","author":[{"family":"Binning","given":"Sandra A."},{"family":"Craft","given":"Meggan E."},{"family":"Zuk","given":"Marlene"},{"family":"Shaw","given":"Allison K."}],"issued":{"date-parts":[["2022"]]}}}],"schema":"https://github.com/citation-style-language/schema/raw/master/csl-citation.json"} </w:instrText>
      </w:r>
      <w:r>
        <w:rPr>
          <w:rStyle w:val="Numrodepage"/>
          <w:rFonts w:cstheme="majorHAnsi"/>
        </w:rPr>
        <w:fldChar w:fldCharType="separate"/>
      </w:r>
      <w:r>
        <w:rPr>
          <w:rStyle w:val="Numrodepage"/>
          <w:rFonts w:cstheme="majorHAnsi"/>
          <w:noProof/>
        </w:rPr>
        <w:t>(Binning et al., 2022)</w:t>
      </w:r>
      <w:r>
        <w:rPr>
          <w:rStyle w:val="Numrodepage"/>
          <w:rFonts w:cstheme="majorHAnsi"/>
        </w:rPr>
        <w:fldChar w:fldCharType="end"/>
      </w:r>
      <w:r>
        <w:rPr>
          <w:rStyle w:val="Numrodepage"/>
          <w:rFonts w:cstheme="majorHAnsi"/>
        </w:rPr>
        <w:t>. La théorie du «</w:t>
      </w:r>
      <w:proofErr w:type="spellStart"/>
      <w:r>
        <w:rPr>
          <w:rStyle w:val="Numrodepage"/>
          <w:rFonts w:cstheme="majorHAnsi"/>
        </w:rPr>
        <w:t>migratory</w:t>
      </w:r>
      <w:proofErr w:type="spellEnd"/>
      <w:r>
        <w:rPr>
          <w:rStyle w:val="Numrodepage"/>
          <w:rFonts w:cstheme="majorHAnsi"/>
        </w:rPr>
        <w:t xml:space="preserve"> escape» qui se veut que certains individus migrent temporairement vers un refuge à faible risque d’infection pendant une période de hauts risques d’infection </w:t>
      </w:r>
      <w:r>
        <w:rPr>
          <w:rStyle w:val="Numrodepage"/>
          <w:rFonts w:cstheme="majorHAnsi"/>
        </w:rPr>
        <w:fldChar w:fldCharType="begin"/>
      </w:r>
      <w:r>
        <w:rPr>
          <w:rStyle w:val="Numrodepage"/>
          <w:rFonts w:cstheme="majorHAnsi"/>
        </w:rPr>
        <w:instrText xml:space="preserve"> ADDIN ZOTERO_ITEM CSL_CITATION {"citationID":"u4yQ9342","properties":{"formattedCitation":"(Altizer et al., 2011; Loehle, 1995)","plainCitation":"(Altizer et al., 2011; Loehle, 1995)","noteIndex":0},"citationItems":[{"id":1967,"uris":["http://zotero.org/groups/2585270/items/A7KFPLJ8"],"itemData":{"id":1967,"type":"article-journal","abstract":"Animal migrations are often spectacular, and migratory species harbor zoonotic pathogens of importance to humans. Animal migrations are expected to enhance the global spread of pathogens and facilitate cross-species transmission. This does happen, but new ...","archive_location":"world","container-title":"Science","DOI":"10.1126/science.1194694","language":"EN","license":"Copyright © 2011, American Association for the Advancement of Science","note":"publisher: American Association for the Advancement of Science","source":"www.science.org","title":"Animal Migration and Infectious Disease Risk","URL":"https://www.science.org/doi/abs/10.1126/science.1194694","author":[{"family":"Altizer","given":"Sonia"},{"family":"Bartel","given":"Rebecca"},{"family":"Han","given":"Barbara A."}],"accessed":{"date-parts":[["2022",1,12]]},"issued":{"date-parts":[["2011",1,21]]}}},{"id":8210,"uris":["http://zotero.org/groups/2585270/items/ZJMIFQBP"],"itemData":{"id":8210,"type":"article-journal","abstract":"Diseases and pathogens are receiving increasing recognition as sources of mortality in animal populations. Immune system strength is clearly important in fending off pathogen attack. Physical barriers to pathogen entry are also important. Various individual behaviors are efficacious in reducing contact with diseases and pests. This paper focuses on a fourth mode of defense: social barriers to transmission. Various social behaviors have pathogen transmission consequences. Selective pressures on these social behaviors may therefore exist. Effects on pathogen transmission of mating strategies, social avoidance, group size, group isolation, and other behaviors are explored. It is concluded that many of these behaviors may have been affected by selection pressures to reduce transmission of pathogens.","container-title":"Ecology","DOI":"10.2307/1941192","ISSN":"0012-9658","issue":"2","note":"publisher: Ecological Society of America","page":"326-335","source":"JSTOR","title":"Social Barriers to Pathogen Transmission in Wild Animal Populations","volume":"76","author":[{"family":"Loehle","given":"Craig"}],"issued":{"date-parts":[["1995"]]}}}],"schema":"https://github.com/citation-style-language/schema/raw/master/csl-citation.json"} </w:instrText>
      </w:r>
      <w:r>
        <w:rPr>
          <w:rStyle w:val="Numrodepage"/>
          <w:rFonts w:cstheme="majorHAnsi"/>
        </w:rPr>
        <w:fldChar w:fldCharType="separate"/>
      </w:r>
      <w:r>
        <w:rPr>
          <w:rStyle w:val="Numrodepage"/>
          <w:rFonts w:cstheme="majorHAnsi"/>
          <w:noProof/>
        </w:rPr>
        <w:t>(Altizer et al., 2011; Loehle, 1995)</w:t>
      </w:r>
      <w:r>
        <w:rPr>
          <w:rStyle w:val="Numrodepage"/>
          <w:rFonts w:cstheme="majorHAnsi"/>
        </w:rPr>
        <w:fldChar w:fldCharType="end"/>
      </w:r>
      <w:r>
        <w:rPr>
          <w:rStyle w:val="Numrodepage"/>
          <w:rFonts w:cstheme="majorHAnsi"/>
        </w:rPr>
        <w:t xml:space="preserve"> gagne de plus en plus d’appuis empiriques. </w:t>
      </w:r>
      <w:r w:rsidRPr="00B07189">
        <w:rPr>
          <w:rStyle w:val="Numrodepage"/>
          <w:rFonts w:cstheme="majorHAnsi"/>
        </w:rPr>
        <w:t xml:space="preserve">Chez les poissons, </w:t>
      </w:r>
      <w:r w:rsidRPr="00B07189">
        <w:rPr>
          <w:rStyle w:val="Numrodepage"/>
          <w:rFonts w:cstheme="majorHAnsi"/>
        </w:rPr>
        <w:fldChar w:fldCharType="begin"/>
      </w:r>
      <w:r>
        <w:rPr>
          <w:rStyle w:val="Numrodepage"/>
          <w:rFonts w:cstheme="majorHAnsi"/>
        </w:rPr>
        <w:instrText xml:space="preserve"> ADDIN ZOTERO_ITEM CSL_CITATION {"citationID":"DSO3e7Lq","properties":{"formattedCitation":"(Poulin et al., 2012)","plainCitation":"(Poulin et al., 2012)","dontUpdate":true,"noteIndex":0},"citationItems":[{"id":8179,"uris":["http://zotero.org/groups/2585270/items/UNTP4XAC"],"itemData":{"id":8179,"type":"article-journal","abstract":"Parasite avoidance is increasingly considered to be a potential driving factor in animal migrations. In many marine and freshwater benthic fish, migration into a pelagic environment by developing larvae is a common life history trait that could reduce exposure to parasites during a critical window of developmental susceptibility. We tested this hypothesis on congeneric fish (family Galaxiidae, genus Galaxias) belonging to a closely related species complex sampled from coastal streams in southeastern New Zealand. Migratory Galaxias have larvae that migrate to pelagic marine environments, whereas the larvae of non-migratory species rear close to adult habitats with no pelagic larval phase. Both migratory and non-migratory fish are hosts to two species of skin-penetrating trematodes that cause spinal malformations and high mortality in young fish. Using generalized linear models within an Akaike information criterion and model averaging framework, we compared infection levels between migratory and non-migratory fish while taking into account body size and several other local factors likely to influence infection levels. For one trematode species, we found a significant effect of migration: for any given body length, migratory fish harboured fewer parasites than non-migratory fish. Also, no parasites of any kind were found in juvenile migratory fish sampled in spring shortly after their return to stream habitats. Our results demonstrate that migration spares juvenile fish from the debilitating parasites to which they would be exposed in adult stream habitats. Therefore, either the historical adoption of a migratory strategy in some Galaxias was an adaptation against parasitism, or it evolved for other reasons and now provides protection from infection as a coincidental side-effect.","container-title":"Oecologia","DOI":"10.1007/s00442-012-2251-x","ISSN":"1432-1939","issue":"4","journalAbbreviation":"Oecologia","language":"en","page":"955-963","source":"Springer Link","title":"Migration as an escape from parasitism in New Zealand galaxiid fishes","volume":"169","author":[{"family":"Poulin","given":"Robert"},{"family":"Closs","given":"Gerard P."},{"family":"Lill","given":"Adrian W. T."},{"family":"Hicks","given":"Andy S."},{"family":"Herrmann","given":"Kristin K."},{"family":"Kelly","given":"David W."}],"issued":{"date-parts":[["2012",8,1]]}}}],"schema":"https://github.com/citation-style-language/schema/raw/master/csl-citation.json"} </w:instrText>
      </w:r>
      <w:r w:rsidRPr="00B07189">
        <w:rPr>
          <w:rStyle w:val="Numrodepage"/>
          <w:rFonts w:cstheme="majorHAnsi"/>
        </w:rPr>
        <w:fldChar w:fldCharType="separate"/>
      </w:r>
      <w:r w:rsidRPr="00B07189">
        <w:rPr>
          <w:rStyle w:val="Numrodepage"/>
          <w:rFonts w:cstheme="majorHAnsi"/>
          <w:noProof/>
        </w:rPr>
        <w:t>Poulin et al. (2012)</w:t>
      </w:r>
      <w:r w:rsidRPr="00B07189">
        <w:rPr>
          <w:rStyle w:val="Numrodepage"/>
          <w:rFonts w:cstheme="majorHAnsi"/>
        </w:rPr>
        <w:fldChar w:fldCharType="end"/>
      </w:r>
      <w:r>
        <w:rPr>
          <w:rStyle w:val="Numrodepage"/>
          <w:rFonts w:cstheme="majorHAnsi"/>
        </w:rPr>
        <w:t xml:space="preserve"> ont non seulement observés que les individus </w:t>
      </w:r>
      <w:proofErr w:type="spellStart"/>
      <w:r w:rsidRPr="00B07189">
        <w:rPr>
          <w:rStyle w:val="Numrodepage"/>
          <w:rFonts w:cstheme="majorHAnsi"/>
          <w:i/>
          <w:iCs/>
        </w:rPr>
        <w:t>Galaxias</w:t>
      </w:r>
      <w:proofErr w:type="spellEnd"/>
      <w:r w:rsidRPr="00B07189">
        <w:rPr>
          <w:rStyle w:val="Numrodepage"/>
          <w:rFonts w:cstheme="majorHAnsi"/>
          <w:i/>
          <w:iCs/>
        </w:rPr>
        <w:t xml:space="preserve"> </w:t>
      </w:r>
      <w:proofErr w:type="spellStart"/>
      <w:r w:rsidRPr="00B07189">
        <w:rPr>
          <w:rStyle w:val="Numrodepage"/>
          <w:rFonts w:cstheme="majorHAnsi"/>
          <w:i/>
          <w:iCs/>
        </w:rPr>
        <w:t>spp</w:t>
      </w:r>
      <w:proofErr w:type="spellEnd"/>
      <w:r w:rsidRPr="00B07189">
        <w:rPr>
          <w:rStyle w:val="Numrodepage"/>
          <w:rFonts w:cstheme="majorHAnsi"/>
          <w:i/>
          <w:iCs/>
        </w:rPr>
        <w:t>.</w:t>
      </w:r>
      <w:r>
        <w:rPr>
          <w:rStyle w:val="Numrodepage"/>
          <w:rFonts w:cstheme="majorHAnsi"/>
        </w:rPr>
        <w:t xml:space="preserve"> </w:t>
      </w:r>
      <w:proofErr w:type="gramStart"/>
      <w:r>
        <w:rPr>
          <w:rStyle w:val="Numrodepage"/>
          <w:rFonts w:cstheme="majorHAnsi"/>
        </w:rPr>
        <w:t>migrateurs</w:t>
      </w:r>
      <w:proofErr w:type="gramEnd"/>
      <w:r>
        <w:rPr>
          <w:rStyle w:val="Numrodepage"/>
          <w:rFonts w:cstheme="majorHAnsi"/>
        </w:rPr>
        <w:t xml:space="preserve"> étaient moins intensément infectés, mais que les juvéniles migrateurs retournaient à leur phase pélagique sans aucun parasite, supportant ainsi la théorie. La théorie du «</w:t>
      </w:r>
      <w:proofErr w:type="spellStart"/>
      <w:r>
        <w:rPr>
          <w:rStyle w:val="Numrodepage"/>
          <w:rFonts w:cstheme="majorHAnsi"/>
        </w:rPr>
        <w:t>migratory</w:t>
      </w:r>
      <w:proofErr w:type="spellEnd"/>
      <w:r>
        <w:rPr>
          <w:rStyle w:val="Numrodepage"/>
          <w:rFonts w:cstheme="majorHAnsi"/>
        </w:rPr>
        <w:t xml:space="preserve"> </w:t>
      </w:r>
      <w:proofErr w:type="spellStart"/>
      <w:r>
        <w:rPr>
          <w:rStyle w:val="Numrodepage"/>
          <w:rFonts w:cstheme="majorHAnsi"/>
        </w:rPr>
        <w:t>recovery</w:t>
      </w:r>
      <w:proofErr w:type="spellEnd"/>
      <w:r>
        <w:rPr>
          <w:rStyle w:val="Numrodepage"/>
          <w:rFonts w:cstheme="majorHAnsi"/>
        </w:rPr>
        <w:t xml:space="preserve">» quant à elle stipule que les individus déjà infectés peuvent migrer vers des environnements hostiles pour le parasite afin de se dégreyer de celui-ci </w:t>
      </w:r>
      <w:r>
        <w:rPr>
          <w:rStyle w:val="Numrodepage"/>
          <w:rFonts w:cstheme="majorHAnsi"/>
        </w:rPr>
        <w:fldChar w:fldCharType="begin"/>
      </w:r>
      <w:r w:rsidR="00332822">
        <w:rPr>
          <w:rStyle w:val="Numrodepage"/>
          <w:rFonts w:cstheme="majorHAnsi"/>
        </w:rPr>
        <w:instrText xml:space="preserve"> ADDIN ZOTERO_ITEM CSL_CITATION {"citationID":"3nM5B7Pd","properties":{"formattedCitation":"(A. K. Shaw &amp; Binning, 2016)","plainCitation":"(A. K. Shaw &amp; Binning, 2016)","noteIndex":0},"citationItems":[{"id":8186,"uris":["http://zotero.org/groups/2585270/items/KWMJ34DJ"],"itemData":{"id":8186,"type":"article-journal","abstract":"Migration, a widespread animal behavior, can influence how individuals acquire and transmit pathogens. Past work has demonstrated that migration can reduce the costs of pathogen or parasite infection through two processes: migratory escape from infected areas or individuals and migratory culling of infected individuals. Here, we propose a third process: migratory recovery, where infected individuals lose their parasites and recover from infection during migration. Recovery can occur when parasites and/or their intermediate hosts cannot support changes in the migratory host’s internal or external environment during migration. Thus, parasite mortality increases with migration. Although migratory recovery is likely widespread across species, it remains challenging to empirically test it as a selective force promoting migration. We develop a model and determine the conditions under which migratory recovery theoretically favors the evolution of migration. We show that incorporating migratory recovery into a model of migratory escape increases the range of biologically realistic conditions favoring migration and leads to scenarios where partial migration can evolve. Motivated by empirical estimates of infection costs, our model shows how recovery from infection could drive the evolution of migration. We suggest a number of future directions for both theoretical and empirical research in this area.","container-title":"The American Naturalist","DOI":"10.1086/685386","ISSN":"0003-0147","issue":"4","note":"publisher: The University of Chicago Press","page":"491-501","source":"journals.uchicago.edu (Atypon)","title":"Migratory Recovery from Infection as a Selective Pressure for the Evolution of Migration","volume":"187","author":[{"family":"Shaw","given":"Allison K."},{"family":"Binning","given":"Sandra A."}],"issued":{"date-parts":[["2016",4]]}}}],"schema":"https://github.com/citation-style-language/schema/raw/master/csl-citation.json"} </w:instrText>
      </w:r>
      <w:r>
        <w:rPr>
          <w:rStyle w:val="Numrodepage"/>
          <w:rFonts w:cstheme="majorHAnsi"/>
        </w:rPr>
        <w:fldChar w:fldCharType="separate"/>
      </w:r>
      <w:r w:rsidR="00332822">
        <w:rPr>
          <w:rStyle w:val="Numrodepage"/>
          <w:rFonts w:cstheme="majorHAnsi"/>
          <w:noProof/>
        </w:rPr>
        <w:t xml:space="preserve">(A. K. Shaw &amp; Binning, </w:t>
      </w:r>
      <w:r w:rsidR="00332822">
        <w:rPr>
          <w:rStyle w:val="Numrodepage"/>
          <w:rFonts w:cstheme="majorHAnsi"/>
          <w:noProof/>
        </w:rPr>
        <w:lastRenderedPageBreak/>
        <w:t>2016)</w:t>
      </w:r>
      <w:r>
        <w:rPr>
          <w:rStyle w:val="Numrodepage"/>
          <w:rFonts w:cstheme="majorHAnsi"/>
        </w:rPr>
        <w:fldChar w:fldCharType="end"/>
      </w:r>
      <w:r>
        <w:rPr>
          <w:rStyle w:val="Numrodepage"/>
          <w:rFonts w:cstheme="majorHAnsi"/>
        </w:rPr>
        <w:t xml:space="preserve">. Par exemple, </w:t>
      </w:r>
      <w:r w:rsidRPr="00C24AFA">
        <w:rPr>
          <w:rStyle w:val="Numrodepage"/>
          <w:rFonts w:cstheme="majorHAnsi"/>
          <w:i/>
          <w:iCs/>
        </w:rPr>
        <w:t xml:space="preserve">G. </w:t>
      </w:r>
      <w:proofErr w:type="spellStart"/>
      <w:r w:rsidRPr="00C24AFA">
        <w:rPr>
          <w:rStyle w:val="Numrodepage"/>
          <w:rFonts w:cstheme="majorHAnsi"/>
          <w:i/>
          <w:iCs/>
        </w:rPr>
        <w:t>aculeatus</w:t>
      </w:r>
      <w:proofErr w:type="spellEnd"/>
      <w:r w:rsidRPr="00C24AFA">
        <w:rPr>
          <w:rStyle w:val="Numrodepage"/>
          <w:rFonts w:cstheme="majorHAnsi"/>
          <w:i/>
          <w:iCs/>
        </w:rPr>
        <w:t xml:space="preserve"> </w:t>
      </w:r>
      <w:r>
        <w:rPr>
          <w:rStyle w:val="Numrodepage"/>
          <w:rFonts w:cstheme="majorHAnsi"/>
        </w:rPr>
        <w:t xml:space="preserve">migre en eau salée où son ectoparasite </w:t>
      </w:r>
      <w:proofErr w:type="spellStart"/>
      <w:r w:rsidRPr="00C24AFA">
        <w:rPr>
          <w:rStyle w:val="Numrodepage"/>
          <w:rFonts w:cstheme="majorHAnsi"/>
          <w:i/>
          <w:iCs/>
        </w:rPr>
        <w:t>Trichodina</w:t>
      </w:r>
      <w:proofErr w:type="spellEnd"/>
      <w:r w:rsidRPr="00C24AFA">
        <w:rPr>
          <w:rStyle w:val="Numrodepage"/>
          <w:rFonts w:cstheme="majorHAnsi"/>
          <w:i/>
          <w:iCs/>
        </w:rPr>
        <w:t xml:space="preserve"> </w:t>
      </w:r>
      <w:proofErr w:type="spellStart"/>
      <w:r w:rsidRPr="00C24AFA">
        <w:rPr>
          <w:rStyle w:val="Numrodepage"/>
          <w:rFonts w:cstheme="majorHAnsi"/>
          <w:i/>
          <w:iCs/>
        </w:rPr>
        <w:t>sp</w:t>
      </w:r>
      <w:proofErr w:type="spellEnd"/>
      <w:r>
        <w:rPr>
          <w:rStyle w:val="Numrodepage"/>
          <w:rFonts w:cstheme="majorHAnsi"/>
        </w:rPr>
        <w:t xml:space="preserve">. ne tolère pas la forte salinité </w:t>
      </w:r>
      <w:r>
        <w:rPr>
          <w:rStyle w:val="Numrodepage"/>
          <w:rFonts w:cstheme="majorHAnsi"/>
        </w:rPr>
        <w:fldChar w:fldCharType="begin"/>
      </w:r>
      <w:r w:rsidR="00332822">
        <w:rPr>
          <w:rStyle w:val="Numrodepage"/>
          <w:rFonts w:cstheme="majorHAnsi"/>
        </w:rPr>
        <w:instrText xml:space="preserve"> ADDIN ZOTERO_ITEM CSL_CITATION {"citationID":"4cc1iwqn","properties":{"formattedCitation":"(A. K. Shaw &amp; Binning, 2020)","plainCitation":"(A. K. Shaw &amp; Binning, 2020)","noteIndex":0},"citationItems":[{"id":8212,"uris":["http://zotero.org/groups/2585270/items/ZPVTJBB7"],"itemData":{"id":8212,"type":"article-journal","abstract":"Parasite infections are increasingly recognized as drivers of animal movement. Here, the authors compare two infection-related mechanisms that can favour seasonal migration, making it possible to dis...","container-title":"Journal of Animal Ecology","DOI":"10.1111/1365-2656.13195","ISSN":"1365-2656","issue":"6","language":"en","note":"publisher: John Wiley &amp; Sons, Ltd","page":"1448-1457","source":"besjournals.onlinelibrary.wiley.com","title":"Recovery from infection is more likely to favour the evolution of migration than social escape from infection","volume":"89","author":[{"family":"Shaw","given":"Allison K."},{"family":"Binning","given":"Sandra A."}],"issued":{"date-parts":[["2020",6,1]]}}}],"schema":"https://github.com/citation-style-language/schema/raw/master/csl-citation.json"} </w:instrText>
      </w:r>
      <w:r>
        <w:rPr>
          <w:rStyle w:val="Numrodepage"/>
          <w:rFonts w:cstheme="majorHAnsi"/>
        </w:rPr>
        <w:fldChar w:fldCharType="separate"/>
      </w:r>
      <w:r w:rsidR="00332822">
        <w:rPr>
          <w:rStyle w:val="Numrodepage"/>
          <w:rFonts w:cstheme="majorHAnsi"/>
          <w:noProof/>
        </w:rPr>
        <w:t>(A. K. Shaw &amp; Binning, 2020)</w:t>
      </w:r>
      <w:r>
        <w:rPr>
          <w:rStyle w:val="Numrodepage"/>
          <w:rFonts w:cstheme="majorHAnsi"/>
        </w:rPr>
        <w:fldChar w:fldCharType="end"/>
      </w:r>
      <w:r>
        <w:rPr>
          <w:rStyle w:val="Numrodepage"/>
          <w:rFonts w:cstheme="majorHAnsi"/>
        </w:rPr>
        <w:t>. En b</w:t>
      </w:r>
      <w:r w:rsidRPr="00F00308">
        <w:rPr>
          <w:rStyle w:val="Numrodepage"/>
          <w:rFonts w:cstheme="majorHAnsi"/>
        </w:rPr>
        <w:t>ref, l</w:t>
      </w:r>
      <w:r>
        <w:rPr>
          <w:rStyle w:val="Numrodepage"/>
          <w:rFonts w:cstheme="majorHAnsi"/>
        </w:rPr>
        <w:t xml:space="preserve">a présence de parasites et de pathogènes </w:t>
      </w:r>
      <w:r w:rsidRPr="00F00308">
        <w:rPr>
          <w:rStyle w:val="Numrodepage"/>
          <w:rFonts w:cstheme="majorHAnsi"/>
        </w:rPr>
        <w:t>peut influenc</w:t>
      </w:r>
      <w:r>
        <w:rPr>
          <w:rStyle w:val="Numrodepage"/>
          <w:rFonts w:cstheme="majorHAnsi"/>
        </w:rPr>
        <w:t xml:space="preserve">er la structure des communautés en régulant l’abondance et la dynamique des populations-hôtes dans le temps et l’espace </w:t>
      </w:r>
      <w:r>
        <w:rPr>
          <w:rStyle w:val="Numrodepage"/>
          <w:rFonts w:cstheme="majorHAnsi"/>
        </w:rPr>
        <w:fldChar w:fldCharType="begin"/>
      </w:r>
      <w:r>
        <w:rPr>
          <w:rStyle w:val="Numrodepage"/>
          <w:rFonts w:cstheme="majorHAnsi"/>
        </w:rPr>
        <w:instrText xml:space="preserve"> ADDIN ZOTERO_ITEM CSL_CITATION {"citationID":"VDxXhsR4","properties":{"formattedCitation":"(Anderson &amp; May, 1979; May &amp; Anderson, 1979; Poulin, 1999; Scott &amp; Dobson, 1989)","plainCitation":"(Anderson &amp; May, 1979; May &amp; Anderson, 1979; Poulin, 1999; Scott &amp; Dobson, 1989)","noteIndex":0},"citationItems":[{"id":1716,"uris":["http://zotero.org/groups/2585270/items/B6QRPBXW"],"itemData":{"id":1716,"type":"article-journal","abstract":"If the host population is taken to be a dynamic variable (rather than constant, as conventionally assumed), a wider understanding of the population biology of infectious diseases emerges. In this first part of a two-part article, mathematical models are developed, shown to fit data from laboratory experiments, and used to explore the evolutionary relations among transmission parameters. In the second part of the article, to be published in next week's issue, the models are extended to include indirectly transmitted infections, and the general implications for infectious diseases are considered.","container-title":"Nature","DOI":"10.1038/280361a0","ISSN":"1476-4687","issue":"5721","language":"en","license":"1979 Nature Publishing Group","note":"Bandiera_abtest: a\nCg_type: Nature Research Journals\nnumber: 5721\nPrimary_atype: Reviews\npublisher: Nature Publishing Group","page":"361-367","source":"www.nature.com","title":"Population biology of infectious diseases: Part I","title-short":"Population biology of infectious diseases","volume":"280","author":[{"family":"Anderson","given":"Roy M."},{"family":"May","given":"Robert M."}],"issued":{"date-parts":[["1979",8]]}}},{"id":1717,"uris":["http://zotero.org/groups/2585270/items/9K9G4J3Z"],"itemData":{"id":1717,"type":"article-journal","abstract":"In the first part of this two-part article (Nature 280, 361–367), mathematical models of directly transmitted microparasitic infections were developed, taking explicit account of the dynamics of the host population. The discussion is now extended to both microparasites (viruses, bacteria and protozoa) and macroparasites (helminths and arthropods), transmitted either directly or indirectly via one or more intermediate hosts. Consideration is given to the relation between the ecology and evolution of the transmission processes and the overall dynamics, and to the mechanisms that can produce cyclic patterns, or multiple stable states, in the levels of infection in the host population.","container-title":"Nature","DOI":"10.1038/280455a0","ISSN":"1476-4687","issue":"5722","language":"en","license":"1979 Nature Publishing Group","note":"Bandiera_abtest: a\nCg_type: Nature Research Journals\nnumber: 5722\nPrimary_atype: Reviews\npublisher: Nature Publishing Group","page":"455-461","source":"www.nature.com","title":"Population biology of infectious diseases: Part II","title-short":"Population biology of infectious diseases","volume":"280","author":[{"family":"May","given":"Robert M."},{"family":"Anderson","given":"Roy M."}],"issued":{"date-parts":[["1979",8]]}}},{"id":1530,"uris":["http://zotero.org/groups/2585270/items/KYYZ4GHH"],"itemData":{"id":1530,"type":"article-journal","abstract":"Past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w:instrText>
      </w:r>
      <w:r w:rsidRPr="0095680B">
        <w:rPr>
          <w:rStyle w:val="Numrodepage"/>
          <w:rFonts w:cstheme="majorHAnsi"/>
        </w:rPr>
        <w:instrText xml:space="preserve">ct","title":"The functional importance of parasites in animal communities: many roles at many levels?","title-short":"The functional importance of parasites in animal communities","volume":"29","author":[{"family":"Poulin","given":"Robert"}],"issued":{"date-parts":[["1999",6,1]]}}},{"id":1708,"uris":["http://zotero.org/groups/2585270/items/EJHS2E9A"],"itemData":{"id":1708,"type":"article-journal","abstract":"It has been 11 years since Anderson and May demonstrated the theoretical ability of helminth parasites to regulate host population abundance. In this review we consider how their work has advanced our understanding of the role of parasites in host populations. In particular Marilyn Scott and Andy Dobson consider three questions. What is meant by regulation? Is there empirical evidence that parasites can regulate host population abundance? Is it possible to predict the sort of host parasite association where one is most likely to be able to detect parasites as a major regulatory force?","container-title":"Parasitology Today","DOI":"10.1016/0169-4758(89)90140-3","ISSN":"0169-4758","issue":"6","journalAbbreviation":"Parasitology Today","language":"en","page":"176-183","source":"ScienceDirect","title":"The role of parasites in regulating host abundance","volume":"5","author":[{"family":"Scott","given":"M. E."},{"family":"Dobson","given":"A."}],"issued":{"date-parts":[["1989",6,1]]}}}],"schema":"https://github.com/citation-style-language/schema/raw/master/csl-citation.json"} </w:instrText>
      </w:r>
      <w:r>
        <w:rPr>
          <w:rStyle w:val="Numrodepage"/>
          <w:rFonts w:cstheme="majorHAnsi"/>
        </w:rPr>
        <w:fldChar w:fldCharType="separate"/>
      </w:r>
      <w:r w:rsidRPr="0095680B">
        <w:rPr>
          <w:rStyle w:val="Numrodepage"/>
          <w:rFonts w:cstheme="majorHAnsi"/>
          <w:noProof/>
        </w:rPr>
        <w:t>(Anderson &amp; May, 1979; May &amp; Anderson, 1979; Poulin, 1999; Scott &amp; Dobson, 1989)</w:t>
      </w:r>
      <w:r>
        <w:rPr>
          <w:rStyle w:val="Numrodepage"/>
          <w:rFonts w:cstheme="majorHAnsi"/>
        </w:rPr>
        <w:fldChar w:fldCharType="end"/>
      </w:r>
      <w:r w:rsidRPr="0095680B">
        <w:rPr>
          <w:rStyle w:val="Numrodepage"/>
          <w:rFonts w:cstheme="majorHAnsi"/>
        </w:rPr>
        <w:t xml:space="preserve">. </w:t>
      </w:r>
    </w:p>
    <w:p w14:paraId="15902C1E" w14:textId="77777777" w:rsidR="003520AA" w:rsidRDefault="003520AA" w:rsidP="0091305E">
      <w:pPr>
        <w:spacing w:line="360" w:lineRule="auto"/>
        <w:jc w:val="both"/>
        <w:rPr>
          <w:rStyle w:val="Numrodepage"/>
          <w:rFonts w:cstheme="majorHAnsi"/>
          <w:b/>
          <w:bCs/>
        </w:rPr>
      </w:pPr>
    </w:p>
    <w:p w14:paraId="56F93770" w14:textId="77777777" w:rsidR="003520AA" w:rsidRPr="00622C4F" w:rsidRDefault="003520AA" w:rsidP="0091305E">
      <w:pPr>
        <w:spacing w:line="360" w:lineRule="auto"/>
        <w:ind w:firstLine="708"/>
        <w:jc w:val="both"/>
        <w:rPr>
          <w:rFonts w:cstheme="majorHAnsi"/>
        </w:rPr>
      </w:pPr>
      <w:r>
        <w:rPr>
          <w:rStyle w:val="Numrodepage"/>
          <w:rFonts w:cstheme="majorHAnsi"/>
        </w:rPr>
        <w:t xml:space="preserve">Comme la dynamique d’infection joue un rôle déterminant dans la structure et la distribution des communautés biotiques, les parasites ont forcément une importance (directe et/ou indirecte) sur les fonctions et processus écosystémiques. Pourtant, seulement 2% des publications en écologie des maladies infectieuses mettent l’accent sur les écosystèmes et leurs fonctions </w:t>
      </w:r>
      <w:r>
        <w:rPr>
          <w:rStyle w:val="Numrodepage"/>
          <w:rFonts w:cstheme="majorHAnsi"/>
        </w:rPr>
        <w:fldChar w:fldCharType="begin"/>
      </w:r>
      <w:r>
        <w:rPr>
          <w:rStyle w:val="Numrodepage"/>
          <w:rFonts w:cstheme="majorHAnsi"/>
        </w:rPr>
        <w:instrText xml:space="preserve"> ADDIN ZOTERO_ITEM CSL_CITATION {"citationID":"vNpgu9Qg","properties":{"formattedCitation":"(D.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Pr>
          <w:rStyle w:val="Numrodepage"/>
          <w:rFonts w:cstheme="majorHAnsi"/>
        </w:rPr>
        <w:fldChar w:fldCharType="separate"/>
      </w:r>
      <w:r>
        <w:rPr>
          <w:rStyle w:val="Numrodepage"/>
          <w:rFonts w:cstheme="majorHAnsi"/>
          <w:noProof/>
        </w:rPr>
        <w:t>(Preston et al., 2016)</w:t>
      </w:r>
      <w:r>
        <w:rPr>
          <w:rStyle w:val="Numrodepage"/>
          <w:rFonts w:cstheme="majorHAnsi"/>
        </w:rPr>
        <w:fldChar w:fldCharType="end"/>
      </w:r>
      <w:r>
        <w:rPr>
          <w:rStyle w:val="Numrodepage"/>
          <w:rFonts w:cstheme="majorHAnsi"/>
        </w:rPr>
        <w:t xml:space="preserve">. Tel qu’argumenté précédemment, la biomasse parasitaire d’un système peut être aussi importante que celle de leur hôte </w:t>
      </w:r>
      <w:r>
        <w:rPr>
          <w:rStyle w:val="Numrodepage"/>
          <w:rFonts w:cstheme="majorHAnsi"/>
        </w:rPr>
        <w:fldChar w:fldCharType="begin"/>
      </w:r>
      <w:r>
        <w:rPr>
          <w:rStyle w:val="Numrodepage"/>
          <w:rFonts w:cstheme="majorHAnsi"/>
        </w:rPr>
        <w:instrText xml:space="preserve"> ADDIN ZOTERO_ITEM CSL_CITATION {"citationID":"8IiYrA7L","properties":{"formattedCitation":"(Kuris et al., 2008; D. L. Preston et al., 2013)","plainCitation":"(Kuris et al., 2008; D. L. Preston et al., 2013)","dontUpdate":true,"noteIndex":0},"citationItems":[{"id":1723,"uris":["http://zotero.org/groups/2585270/items/IM8NYFW7"],"itemData":{"id":1723,"type":"article-journal","abstract":"Parasites — and other infectious agents — can have a major impact on an ecosystem, by targeting a prominent prey or predator species. But a study of the biomass of free-living and parasitic species in three estuaries on the Pacific coast of California and Baja California suggests that parasite ecology should be given more weighty consideration in food-web analysis and ecosystem modelling in future. The surprise finding was that parasites have substantial biomass in these ecosystems, even exceeding that of top predators. For instance the biomass of trematodes — parasitic flukes — was particularly high, comparable to that of birds, fish, burrowing shrimps and polychaetes.","container-title":"Nature","DOI":"10.1038/nature06970","ISSN":"1476-4687","issue":"7203","language":"en","license":"2008 Macmillan Publishers Limited. All rights reserved","note":"Bandiera_abtest: a\nCg_type: Nature Research Journals\nnumber: 7203\nPrimary_atype: Research\npublisher: Nature Publishing Group","page":"515-518","source":"www.nature.com","title":"Ecosystem energetic implications of parasite and free-living biomass in three estuaries","volume":"454","author":[{"family":"Kuris","given":"Armand M."},{"family":"Hechinger","given":"Ryan F."},{"family":"Shaw","given":"Jenny C."},{"family":"Whitney","given":"Kathleen L."},{"family":"Aguirre-Macedo","given":"Leopoldina"},{"family":"Boch","given":"Charlie A."},{"family":"Dobson","given":"Andrew P."},{"family":"Dunham","given":"Eleca J."},{"family":"Fredensborg","given":"Brian L."},{"family":"Huspeni","given":"Todd C."},{"family":"Lorda","given":"Julio"},{"family":"Mababa","given":"Luzviminda"},{"family":"Mancini","given":"Frank T."},{"family":"Mora","given":"Adrienne B."},{"family":"Pickering","given":"Maria"},{"family":"Talhouk","given":"Nadia L."},{"family":"Torchin","given":"Mark E."},{"family":"Lafferty","given":"Kevin D."}],"issued":{"date-parts":[["2008",7]]}}},{"id":1721,"uris":["http://zotero.org/groups/2585270/items/QBMIWGZE"],"itemData":{"id":1721,"type":"article-journal","abstract":"1. Ecologists often measure the biomass and productivity of organisms to understand the importance of populations and communities in the flow of energy through ecosystems. Despite the central role of such studies in the advancement of freshwater ecology, there has been little effort to incorporate parasites into studies of freshwater energy flow. This omission is particularly important considering the roles that parasites sometimes play in shaping community structure and ecosystem processes. 2. Using quantitative surveys and dissections of over 1600 aquatic invertebrate and amphibian hosts, we calculated the ecosystem-level biomass and productivity of trematode parasites alongside the biomass of free-living aquatic organisms in three freshwater ponds in California, USA. 3. Snails and amphibian larvae, which are both important intermediate trematode hosts, dominated the dry biomass of free-living organisms across ponds (snails = 3.2 g m(-2); amphibians = 3.1 g m(-2)). An average of 33.5% of mature snails were infected with one of six trematode taxa, amounting to a density of 13 infected snails m(-2) of pond substrate. Between 18% and 33% of the combined host and parasite biomass within each infected snail consisted of larval trematode tissue, which collectively accounted for 87% of the total trematode biomass within the three ponds. Mid-summer trematode dry biomass averaged 0.10 g m(-2), which was equal to or greater than that of the most abundant insect orders (coleoptera = 0.10 g m(-2), odonata = 0.08 g m(-2), hemiptera = 0.07 g m(-2) and ephemeroptera = 0.03 g m(-2)). 4. On average, each trematode taxon produced between 14 and 1660 free-swimming larvae (cercariae) infected snail(-1) 24 h(-1) in mid-summer. Given that infected snails release cercariae for 3-4 months a year, the pond trematode communities produced an average of 153 mg m(-2) yr(-1) of dry cercarial biomass (range = 70-220 mg m(-2) yr(-1)). 5. Our results suggest that a significant amount of energy moves through trematode parasites in freshwater pond ecosystems, and that their contributions to ecosystem energetics may exceed those of many free-living taxa known to play key roles in structuring aquatic communities.","container-title":"The Journal of Animal Ecology","DOI":"10.1111/1365-2656.12030","ISSN":"1365-2656","issue":"3","journalAbbreviation":"J Anim Ecol","language":"eng","note":"PMID: 23488451","page":"509-517","source":"PubMed","title":"Biomass and productivity of trematode parasites in pond ecosystems","volume":"82","author":[{"family":"Preston","given":"Daniel L."},{"family":"Orlofske","given":"Sarah A."},{"family":"Lambden","given":"Jason P."},{"family":"Johnson","given":"Pieter T. J."}],"issued":{"date-parts":[["2013",5]]}}}],"schema":"https://github.com/citation-style-language/schema/raw/master/csl-citation.json"} </w:instrText>
      </w:r>
      <w:r>
        <w:rPr>
          <w:rStyle w:val="Numrodepage"/>
          <w:rFonts w:cstheme="majorHAnsi"/>
        </w:rPr>
        <w:fldChar w:fldCharType="separate"/>
      </w:r>
      <w:r>
        <w:rPr>
          <w:rStyle w:val="Numrodepage"/>
          <w:rFonts w:cstheme="majorHAnsi"/>
          <w:noProof/>
        </w:rPr>
        <w:t>(Kuris et al., 2008; Preston et al., 2013)</w:t>
      </w:r>
      <w:r>
        <w:rPr>
          <w:rStyle w:val="Numrodepage"/>
          <w:rFonts w:cstheme="majorHAnsi"/>
        </w:rPr>
        <w:fldChar w:fldCharType="end"/>
      </w:r>
      <w:r>
        <w:rPr>
          <w:rStyle w:val="Numrodepage"/>
          <w:rFonts w:cstheme="majorHAnsi"/>
        </w:rPr>
        <w:t xml:space="preserve">. Ainsi, la présence d’infection aurait une incidence sur les flux de matières et le cycle des nutriments </w:t>
      </w:r>
      <w:r>
        <w:rPr>
          <w:rStyle w:val="Numrodepage"/>
          <w:rFonts w:cstheme="majorHAnsi"/>
        </w:rPr>
        <w:fldChar w:fldCharType="begin"/>
      </w:r>
      <w:r>
        <w:rPr>
          <w:rStyle w:val="Numrodepage"/>
          <w:rFonts w:cstheme="majorHAnsi"/>
        </w:rPr>
        <w:instrText xml:space="preserve"> ADDIN ZOTERO_ITEM CSL_CITATION {"citationID":"1W8iRIFc","properties":{"formattedCitation":"(D.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Pr>
          <w:rStyle w:val="Numrodepage"/>
          <w:rFonts w:cstheme="majorHAnsi"/>
        </w:rPr>
        <w:fldChar w:fldCharType="separate"/>
      </w:r>
      <w:r>
        <w:rPr>
          <w:rStyle w:val="Numrodepage"/>
          <w:rFonts w:cstheme="majorHAnsi"/>
          <w:noProof/>
        </w:rPr>
        <w:t>(Preston et al., 2016)</w:t>
      </w:r>
      <w:r>
        <w:rPr>
          <w:rStyle w:val="Numrodepage"/>
          <w:rFonts w:cstheme="majorHAnsi"/>
        </w:rPr>
        <w:fldChar w:fldCharType="end"/>
      </w:r>
      <w:r>
        <w:rPr>
          <w:rStyle w:val="Numrodepage"/>
          <w:rFonts w:cstheme="majorHAnsi"/>
        </w:rPr>
        <w:t>. L’effet indirect du parasitisme sur les fonctions écosystémiques peut s’opérer d’une part par un changement des traits de comportement chez les espèces dites ingénieures écosystémiques</w:t>
      </w:r>
      <w:r>
        <w:rPr>
          <w:rStyle w:val="Appelnotedebasdep"/>
          <w:rFonts w:cstheme="majorHAnsi"/>
        </w:rPr>
        <w:footnoteReference w:id="5"/>
      </w:r>
      <w:r>
        <w:rPr>
          <w:rStyle w:val="Numrodepage"/>
          <w:rFonts w:cstheme="majorHAnsi"/>
        </w:rPr>
        <w:t xml:space="preserve"> </w:t>
      </w:r>
      <w:r>
        <w:rPr>
          <w:rStyle w:val="Numrodepage"/>
          <w:rFonts w:cstheme="majorHAnsi"/>
        </w:rPr>
        <w:fldChar w:fldCharType="begin"/>
      </w:r>
      <w:r>
        <w:rPr>
          <w:rStyle w:val="Numrodepage"/>
          <w:rFonts w:cstheme="majorHAnsi"/>
        </w:rPr>
        <w:instrText xml:space="preserve"> ADDIN ZOTERO_ITEM CSL_CITATION {"citationID":"Hb1JayCh","properties":{"formattedCitation":"(Thomas et al., 1999)","plainCitation":"(Thomas et al., 1999)","noteIndex":0},"citationItems":[{"id":8226,"uris":["http://zotero.org/groups/2585270/items/K5VLYPS4"],"itemData":{"id":8226,"type":"article-journal","abstract":"In recent years, there has been a growing interest in understanding the ecological importance of ecosystem engineers. In this paper we argue that parasites, through the phenotypic alterations they induce in their hosts, are likely to be involved in engineering processes for at least two reasons. First, when ecosystem engineers are themselves infected, phenotypic alterations induced by parasites can interfere with host traits involved in the engineering processes. Secondly, parasites themselves can be ecosystem engineers since the phenotypic alterations of hosts directly modify the habitat of all the species inhabiting free-living organisms. This new research area at the interface between ecology and parasitology should improve our understanding of the ecological consequences of phenotypic alterations induced by parasites in ecosystems.","container-title":"Oikos","DOI":"10.2307/3546879","ISSN":"0030-1299","issue":"1","note":"publisher: [Nordic Society Oikos, Wiley]","page":"167-171","source":"JSTOR","title":"Parasites and Ecosystem Engineering: What Roles Could They Play?","title-short":"Parasites and Ecosystem Engineering","volume":"84","author":[{"family":"Thomas","given":"Frédéric"},{"family":"Poulin","given":"Robert"},{"family":"Meeüs","given":"Thierry","non-dropping-particle":"de"},{"family":"Guégan","given":"Jean-François"},{"family":"Renaud","given":"François"}],"issued":{"date-parts":[["1999"]]}}}],"schema":"https://github.com/citation-style-language/schema/raw/master/csl-citation.json"} </w:instrText>
      </w:r>
      <w:r>
        <w:rPr>
          <w:rStyle w:val="Numrodepage"/>
          <w:rFonts w:cstheme="majorHAnsi"/>
        </w:rPr>
        <w:fldChar w:fldCharType="separate"/>
      </w:r>
      <w:r>
        <w:rPr>
          <w:rStyle w:val="Numrodepage"/>
          <w:rFonts w:cstheme="majorHAnsi"/>
          <w:noProof/>
        </w:rPr>
        <w:t>(Thomas et al., 1999)</w:t>
      </w:r>
      <w:r>
        <w:rPr>
          <w:rStyle w:val="Numrodepage"/>
          <w:rFonts w:cstheme="majorHAnsi"/>
        </w:rPr>
        <w:fldChar w:fldCharType="end"/>
      </w:r>
      <w:r>
        <w:rPr>
          <w:rStyle w:val="Numrodepage"/>
          <w:rFonts w:cstheme="majorHAnsi"/>
        </w:rPr>
        <w:t xml:space="preserve">. Par exemple, les nématomorphes qui infectent les grillons manipulent leur comportement afin qu’ils se jettent dans les rivières et permettent ainsi la reproduction du parasite </w:t>
      </w:r>
      <w:r>
        <w:rPr>
          <w:rStyle w:val="Numrodepage"/>
          <w:rFonts w:cstheme="majorHAnsi"/>
        </w:rPr>
        <w:fldChar w:fldCharType="begin"/>
      </w:r>
      <w:r>
        <w:rPr>
          <w:rStyle w:val="Numrodepage"/>
          <w:rFonts w:cstheme="majorHAnsi"/>
        </w:rPr>
        <w:instrText xml:space="preserve"> ADDIN ZOTERO_ITEM CSL_CITATION {"citationID":"HodSSoXO","properties":{"formattedCitation":"(Thomas et al., 2002)","plainCitation":"(Thomas et al., 2002)","noteIndex":0},"citationItems":[{"id":8315,"uris":["http://zotero.org/groups/2585270/items/3D3XEN5F"],"itemData":{"id":8315,"type":"article-journal","abstract":"Several anecdotal reports in the literature have suggested that insects parasitized by hairworms (Nematomorpha) commit `suicide' by jumping into an aquatic environment needed by an adult worm for the continuation of its life cycle. Based on 2 years of observations at a swimming pool in open air, we saw this aberrant behaviour in nine insect species followed by the emergence of hairworms. We conducted field and laboratory experiments in order to compare the behaviour of infected and uninfected individuals of the cricket Nemobius sylvestris. The results clearly indicate that crickets infected by the nematomorph Paragordius tricuspidatus are more likely to jump into water than uninfected ones. The idea that this manipulation involved water detection from long distances by infected insects is not supported. Instead, our observations suggest that infected insects may first display an erratic behaviour which brings them sooner or later close to a stream and then a behavioural change that makes them enter the water.","container-title":"Journal of Evolutionary Biology","DOI":"10.1046/j.1420-9101.2002.00410.x","ISSN":"1420-9101","issue":"3","language":"en","note":"_eprint: https://onlinelibrary.wiley.com/doi/pdf/10.1046/j.1420-9101.2002.00410.x","page":"356-361","source":"Wiley Online Library","title":"Do hairworms (Nematomorpha) manipulate the water seeking behaviour of their terrestrial hosts?","volume":"15","author":[{"family":"Thomas","given":"F."},{"family":"Schmidt-Rhaesa","given":"A."},{"family":"Martin","given":"G."},{"family":"Manu","given":"C."},{"family":"Durand","given":"P."},{"family":"Renaud","given":"F."}],"issued":{"date-parts":[["2002"]]}}}],"schema":"https://github.com/citation-style-language/schema/raw/master/csl-citation.json"} </w:instrText>
      </w:r>
      <w:r>
        <w:rPr>
          <w:rStyle w:val="Numrodepage"/>
          <w:rFonts w:cstheme="majorHAnsi"/>
        </w:rPr>
        <w:fldChar w:fldCharType="separate"/>
      </w:r>
      <w:r>
        <w:rPr>
          <w:rStyle w:val="Numrodepage"/>
          <w:rFonts w:cstheme="majorHAnsi"/>
          <w:noProof/>
        </w:rPr>
        <w:t>(Thomas et al., 2002)</w:t>
      </w:r>
      <w:r>
        <w:rPr>
          <w:rStyle w:val="Numrodepage"/>
          <w:rFonts w:cstheme="majorHAnsi"/>
        </w:rPr>
        <w:fldChar w:fldCharType="end"/>
      </w:r>
      <w:r>
        <w:rPr>
          <w:rStyle w:val="Numrodepage"/>
          <w:rFonts w:cstheme="majorHAnsi"/>
        </w:rPr>
        <w:t>. Les grillons servent alors de proie alternative aux poissons, ce qui amène une diminution de leur consommation d’invertébrés benthiques et ainsi, crée une régulation par le haut</w:t>
      </w:r>
      <w:r>
        <w:rPr>
          <w:rStyle w:val="Appelnotedebasdep"/>
          <w:rFonts w:cstheme="majorHAnsi"/>
        </w:rPr>
        <w:footnoteReference w:id="6"/>
      </w:r>
      <w:r>
        <w:rPr>
          <w:rStyle w:val="Numrodepage"/>
          <w:rFonts w:cstheme="majorHAnsi"/>
        </w:rPr>
        <w:t xml:space="preserve"> sur la biomasse d’algues et une diminution du taux de décomposition des feuilles dans l’eau </w:t>
      </w:r>
      <w:r>
        <w:rPr>
          <w:rStyle w:val="Numrodepage"/>
          <w:rFonts w:cstheme="majorHAnsi"/>
        </w:rPr>
        <w:fldChar w:fldCharType="begin"/>
      </w:r>
      <w:r>
        <w:rPr>
          <w:rStyle w:val="Numrodepage"/>
          <w:rFonts w:cstheme="majorHAnsi"/>
        </w:rPr>
        <w:instrText xml:space="preserve"> ADDIN ZOTERO_ITEM CSL_CITATION {"citationID":"aQopcl1o","properties":{"formattedCitation":"(Sato et al., 2012)","plainCitation":"(Sato et al., 2012)","noteIndex":0},"citationItems":[{"id":8248,"uris":["http://zotero.org/groups/2585270/items/K472Y2MR"],"itemData":{"id":8248,"type":"article-journal","abstract":"Nematomorph parasites manipulate crickets to enter streams where the parasites reproduce. These manipulated crickets become a substantial food subsidy for stream fishes. We used a field experiment to investigate how this subsidy affects the stream community and ecosystem function. When crickets were available, predatory fish ate fewer benthic invertebrates. The resulting release of the benthic invertebrate community from fish predation indirectly decreased the biomass of benthic algae and slightly increased leaf break-down rate. This is the first experimental demonstration that host manipulation by a parasite can reorganise a community and alter ecosystem function. Nematomorphs are common, and many other parasites have dramatic effects on host phenotypes, suggesting that similar effects of parasites on ecosystems might be widespread.","container-title":"Ecology Letters","DOI":"10.1111/j.1461-0248.2012.01798.x","ISSN":"1461-0248","issue":"8","language":"en","license":"© 2012 Blackwell Publishing Ltd/CNRS","note":"_eprint: https://onlinelibrary.wiley.com/doi/pdf/10.1111/j.1461-0248.2012.01798.x","page":"786-793","source":"Wiley Online Library","title":"Nematomorph parasites indirectly alter the food web and ecosystem function of streams through behavioural manipulation of their cricket hosts","volume":"15","author":[{"family":"Sato","given":"Takuya"},{"family":"Egusa","given":"Tomohiro"},{"family":"Fukushima","given":"Keitaro"},{"family":"Oda","given":"Tomoki"},{"family":"Ohte","given":"Nobuhito"},{"family":"Tokuchi","given":"Naoko"},{"family":"Watanabe","given":"Katsutoshi"},{"family":"Kanaiwa","given":"Minoru"},{"family":"Murakami","given":"Isaya"},{"family":"Lafferty","given":"Kevin D."}],"issued":{"date-parts":[["2012"]]}}}],"schema":"https://github.com/citation-style-language/schema/raw/master/csl-citation.json"} </w:instrText>
      </w:r>
      <w:r>
        <w:rPr>
          <w:rStyle w:val="Numrodepage"/>
          <w:rFonts w:cstheme="majorHAnsi"/>
        </w:rPr>
        <w:fldChar w:fldCharType="separate"/>
      </w:r>
      <w:r>
        <w:rPr>
          <w:rStyle w:val="Numrodepage"/>
          <w:rFonts w:cstheme="majorHAnsi"/>
          <w:noProof/>
        </w:rPr>
        <w:t>(Sato et al., 2012)</w:t>
      </w:r>
      <w:r>
        <w:rPr>
          <w:rStyle w:val="Numrodepage"/>
          <w:rFonts w:cstheme="majorHAnsi"/>
        </w:rPr>
        <w:fldChar w:fldCharType="end"/>
      </w:r>
      <w:r>
        <w:rPr>
          <w:rStyle w:val="Numrodepage"/>
          <w:rFonts w:cstheme="majorHAnsi"/>
        </w:rPr>
        <w:t xml:space="preserve">. Le parasite donc par un effet médiateur indirect change la cascade trophique et les fonctions environnementales reliées telles que la production primaire et le recyclage des nutriments. Chez les crevettes </w:t>
      </w:r>
      <w:proofErr w:type="spellStart"/>
      <w:r w:rsidRPr="00253B9D">
        <w:rPr>
          <w:rStyle w:val="Numrodepage"/>
          <w:rFonts w:cstheme="majorHAnsi"/>
          <w:i/>
          <w:iCs/>
        </w:rPr>
        <w:t>Upogebia</w:t>
      </w:r>
      <w:proofErr w:type="spellEnd"/>
      <w:r w:rsidRPr="00253B9D">
        <w:rPr>
          <w:rStyle w:val="Numrodepage"/>
          <w:rFonts w:cstheme="majorHAnsi"/>
          <w:i/>
          <w:iCs/>
        </w:rPr>
        <w:t xml:space="preserve"> </w:t>
      </w:r>
      <w:proofErr w:type="spellStart"/>
      <w:r w:rsidRPr="00253B9D">
        <w:rPr>
          <w:rStyle w:val="Numrodepage"/>
          <w:rFonts w:cstheme="majorHAnsi"/>
          <w:i/>
          <w:iCs/>
        </w:rPr>
        <w:t>pusilla</w:t>
      </w:r>
      <w:proofErr w:type="spellEnd"/>
      <w:r>
        <w:rPr>
          <w:rStyle w:val="Numrodepage"/>
          <w:rFonts w:cstheme="majorHAnsi"/>
        </w:rPr>
        <w:t xml:space="preserve"> parasitées, </w:t>
      </w:r>
      <w:r>
        <w:rPr>
          <w:rStyle w:val="Numrodepage"/>
          <w:rFonts w:cstheme="majorHAnsi"/>
        </w:rPr>
        <w:fldChar w:fldCharType="begin"/>
      </w:r>
      <w:r>
        <w:rPr>
          <w:rStyle w:val="Numrodepage"/>
          <w:rFonts w:cstheme="majorHAnsi"/>
        </w:rPr>
        <w:instrText xml:space="preserve"> ADDIN ZOTERO_ITEM CSL_CITATION {"citationID":"7prBlMQK","properties":{"formattedCitation":"(Pascal et al., 2020)","plainCitation":"(Pascal et al., 2020)","dontUpdate":true,"noteIndex":0},"citationItems":[{"id":2013,"uris":["http://zotero.org/groups/2585270/items/JJE7GW6X"],"itemData":{"id":2013,"type":"article-journal","abstract":"Although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Pr>
          <w:rStyle w:val="Numrodepage"/>
          <w:rFonts w:cstheme="majorHAnsi"/>
        </w:rPr>
        <w:fldChar w:fldCharType="separate"/>
      </w:r>
      <w:r>
        <w:rPr>
          <w:rStyle w:val="Numrodepage"/>
          <w:rFonts w:cstheme="majorHAnsi"/>
          <w:noProof/>
        </w:rPr>
        <w:t>Pascal et al. (2020)</w:t>
      </w:r>
      <w:r>
        <w:rPr>
          <w:rStyle w:val="Numrodepage"/>
          <w:rFonts w:cstheme="majorHAnsi"/>
        </w:rPr>
        <w:fldChar w:fldCharType="end"/>
      </w:r>
      <w:r>
        <w:rPr>
          <w:rStyle w:val="Numrodepage"/>
          <w:rFonts w:cstheme="majorHAnsi"/>
        </w:rPr>
        <w:t xml:space="preserve"> ont quantifié une baisse des activités d’ingénierie (enfouissement et ventilation) et ainsi, une baisse de la bioturbation (modification physique et chimique du sol et sédiments par </w:t>
      </w:r>
      <w:r>
        <w:rPr>
          <w:rStyle w:val="Numrodepage"/>
          <w:rFonts w:cstheme="majorHAnsi"/>
        </w:rPr>
        <w:lastRenderedPageBreak/>
        <w:t xml:space="preserve">des organismes vivants). Cette altération des processus de bioturbation aurait des conséquences majeures à l’échelle de l’écosystème puisqu’ils entrent en jeu entre autres dans la pénétration de l’oxygène, la distribution de la matière organique, l’efficacité de la reminéralisation et les flux de nutriments </w:t>
      </w:r>
      <w:r>
        <w:rPr>
          <w:rStyle w:val="Numrodepage"/>
          <w:rFonts w:cstheme="majorHAnsi"/>
        </w:rPr>
        <w:fldChar w:fldCharType="begin"/>
      </w:r>
      <w:r>
        <w:rPr>
          <w:rStyle w:val="Numrodepage"/>
          <w:rFonts w:cstheme="majorHAnsi"/>
        </w:rPr>
        <w:instrText xml:space="preserve"> ADDIN ZOTERO_ITEM CSL_CITATION {"citationID":"Zukb0HJh","properties":{"formattedCitation":"(Pascal et al., 2020)","plainCitation":"(Pascal et al., 2020)","noteIndex":0},"citationItems":[{"id":2013,"uris":["http://zotero.org/groups/2585270/items/JJE7GW6X"],"itemData":{"id":2013,"type":"article-journal","abstract":"Although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schema":"https://github.com/citation-style-language/schema/raw/master/csl-citation.json"} </w:instrText>
      </w:r>
      <w:r>
        <w:rPr>
          <w:rStyle w:val="Numrodepage"/>
          <w:rFonts w:cstheme="majorHAnsi"/>
        </w:rPr>
        <w:fldChar w:fldCharType="separate"/>
      </w:r>
      <w:r>
        <w:rPr>
          <w:rStyle w:val="Numrodepage"/>
          <w:rFonts w:cstheme="majorHAnsi"/>
          <w:noProof/>
        </w:rPr>
        <w:t>(Pascal et al., 2020)</w:t>
      </w:r>
      <w:r>
        <w:rPr>
          <w:rStyle w:val="Numrodepage"/>
          <w:rFonts w:cstheme="majorHAnsi"/>
        </w:rPr>
        <w:fldChar w:fldCharType="end"/>
      </w:r>
      <w:r>
        <w:rPr>
          <w:rStyle w:val="Numrodepage"/>
          <w:rFonts w:cstheme="majorHAnsi"/>
        </w:rPr>
        <w:t xml:space="preserve">. D’une autre part, l’infection peut causer un débalancement nutritionnel (i.e. changement dans les ratios de nutriments) transformant le taux d’excrétion de nutriments vers l’environnement et ainsi, le recyclage des nutriments </w:t>
      </w:r>
      <w:r>
        <w:rPr>
          <w:rStyle w:val="Numrodepage"/>
          <w:rFonts w:cstheme="majorHAnsi"/>
        </w:rPr>
        <w:fldChar w:fldCharType="begin"/>
      </w:r>
      <w:r>
        <w:rPr>
          <w:rStyle w:val="Numrodepage"/>
          <w:rFonts w:cstheme="majorHAnsi"/>
        </w:rPr>
        <w:instrText xml:space="preserve"> ADDIN ZOTERO_ITEM CSL_CITATION {"citationID":"B5pqmH4I","properties":{"formattedCitation":"(Frainer et al., 2016; Mischler et al., 2016; Narr &amp; Frost, 2016)","plainCitation":"(Frainer et al., 2016; Mischler et al., 2016; Narr &amp; Frost, 2016)","noteIndex":0},"citationItems":[{"id":8236,"uris":["http://zotero.org/groups/2585270/items/DBX4NYFX"],"itemData":{"id":8236,"type":"article-journal","abstract":"How are resource consumption and growth rates of litter-consuming detritivores affected by imbalances between consumer and litter C:N:P ratios? To address this question, we offered leaf litter as food to three aquatic detritivore species, which represent a gradient of increasing body N:P ratios: a crustacean, a caddisfly and a stonefly. The detritivores were placed in microcosms and submerged in a natural stream. Four contrasting leaf species were offered, both singly and in two-species mixtures, to obtain different levels of stoichiometric imbalance between the resources and their consumers. The results suggest that detritivore growth was constrained by N rather than C or P, even though 1) the N:P ratios of the consumers’ body tissue was relatively low and 2) microbial leaf conditioning during the experiment reduced the N:P imbalance between detritivores and leaf litter. This surprisingly consistent N limitation may be a consequence of cumulative N-demand arising from the production of N-rich chitin in the exoskeletons of all three consumer species, which is lost during regular moults, in addition to N-demand for silk production by the caddisfly. These N requirements are not commonly quantified in stoichiometric analyses of arthropod consumers. There was no evidence for compensatory feeding, but when offered mixed-species litter varying in C:N:P ratios, detritivores consumed more of the litter species showing the highest N:P and lowest C:N ratio, accelerating the mass loss of the preferred leaf species in the litter mixture. These results show that imbalances in consumer–resource stoichiometry can have contrasting effects on coupled processes, highlighting a challenge in developing a mechanistic understanding of the role of stoichiometry in regulating ecosystem processes such as leaf litter decomposition.","container-title":"Oikos","DOI":"10.1111/oik.02687","ISSN":"1600-0706","issue":"6","language":"en","license":"© 2015 The Authors","note":"_eprint: https://onlinelibrary.wiley.com/doi/pdf/10.1111/oik.02687","page":"861-871","source":"Wiley Online Library","title":"Stoichiometric imbalances between detritus and detritivores are related to shifts in ecosystem functioning","volume":"125","author":[{"family":"Frainer","given":"André"},{"family":"Jabiol","given":"Jérémy"},{"family":"Gessner","given":"Mark O."},{"family":"Bruder","given":"Andreas"},{"family":"Chauvet","given":"Eric"},{"family":"McKie","given":"Brendan G."}],"issued":{"date-parts":[["2016"]]}}},{"id":8232,"uris":["http://zotero.org/groups/2585270/items/J2RGURET"],"itemData":{"id":8232,"type":"article-journal","abstract":"Despite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R."}],"issued":{"date-parts":[["2016"]]}}},{"id":8239,"uris":["http://zotero.org/groups/2585270/items/SMTE6EHA"],"itemData":{"id":8239,"type":"article-journal","abstract":"Parasite-induced changes in the nutrient balance of hosts could alter the availability of nutrients in ecosystems by changing consumer-driven nutrient recycling. While these effects on host nutrient use are mediated by host physiology, they likely depend on characteristics of the parasite and host diet quality. We examined this possibility by measuring nutrient release rates of uninfected Daphnia and conspecifics infected by two microparasites (the bacterium Pasteuria ramosa and the microsporidium Hamiltosporidium tvaerminnensis) from daphnid hosts fed food that varied in phosphorus content. We found that infection type and diet affected host nutrient release rates, but the strength of these effects varied among parasite treatments. To improve our understanding of these effects, we examined whether two separate aspects of host exploitation (parasite-induced reductions in host fecundity and parasite load) could account for variation in Daphnia nutrient release, ingestion, and elemental ratios caused by our infection and diet treatments. Regardless of whether we compared individuals across infection type or diet treatment, Daphnia fecundity described variation in multiple aspects of host nutrient use better than infection, diet, or spore load. Our results suggest that parasite-induced changes in host nutrient use are both parasite and diet specific, and that host fecundity could be a useful parameter for predicting the magnitude and direction of these changes.","container-title":"Ecology","DOI":"10.1002/ecy.1437","ISSN":"1939-9170","issue":"8","language":"en","license":"© 2016 by the Ecological Society of America","note":"_eprint: https://onlinelibrary.wiley.com/doi/pdf/10.1002/ecy.1437","page":"2012-2020","source":"Wiley Online Library","title":"Exploited and excreting: parasite type affects host nutrient recycling","title-short":"Exploited and excreting","volume":"97","author":[{"family":"Narr","given":"Charlotte F."},{"family":"Frost","given":"Paul C."}],"issued":{"date-parts":[["2016"]]}}}],"schema":"https://github.com/citation-style-language/schema/raw/master/csl-citation.json"} </w:instrText>
      </w:r>
      <w:r>
        <w:rPr>
          <w:rStyle w:val="Numrodepage"/>
          <w:rFonts w:cstheme="majorHAnsi"/>
        </w:rPr>
        <w:fldChar w:fldCharType="separate"/>
      </w:r>
      <w:r>
        <w:rPr>
          <w:rStyle w:val="Numrodepage"/>
          <w:rFonts w:cstheme="majorHAnsi"/>
          <w:noProof/>
        </w:rPr>
        <w:t>(Frainer et al., 2016; Mischler et al., 2016; Narr &amp; Frost, 2016)</w:t>
      </w:r>
      <w:r>
        <w:rPr>
          <w:rStyle w:val="Numrodepage"/>
          <w:rFonts w:cstheme="majorHAnsi"/>
        </w:rPr>
        <w:fldChar w:fldCharType="end"/>
      </w:r>
      <w:r>
        <w:rPr>
          <w:rStyle w:val="Numrodepage"/>
          <w:rFonts w:cstheme="majorHAnsi"/>
        </w:rPr>
        <w:t xml:space="preserve">. En effet, les flux d’azote dans les étangs induits par les parasites seraient comparables aux flux de fixation d’azote dans la colonne d’eau et d’intrants hydrologiques </w:t>
      </w:r>
      <w:r>
        <w:rPr>
          <w:rStyle w:val="Numrodepage"/>
          <w:rFonts w:cstheme="majorHAnsi"/>
        </w:rPr>
        <w:fldChar w:fldCharType="begin"/>
      </w:r>
      <w:r>
        <w:rPr>
          <w:rStyle w:val="Numrodepage"/>
          <w:rFonts w:cstheme="majorHAnsi"/>
        </w:rPr>
        <w:instrText xml:space="preserve"> ADDIN ZOTERO_ITEM CSL_CITATION {"citationID":"RMINDuVF","properties":{"formattedCitation":"(Mischler et al., 2016)","plainCitation":"(Mischler et al., 2016)","noteIndex":0},"citationItems":[{"id":8232,"uris":["http://zotero.org/groups/2585270/items/J2RGURET"],"itemData":{"id":8232,"type":"article-journal","abstract":"Despite growing evidence that parasites often alter nutrient flows through their hosts and can comprise a substantial amount of biomass in many systems, whether endemic parasites influence ecosystem nutrient cycling, and which nutrient pathways may be important, remains conjectural. A framework to evaluate how endemic parasites alter nutrient cycling across varied ecosystems requires an understanding of the following: (i) parasite effects on host nutrient excretion; (ii) ecosystem nutrient limitation; (iii) effects of parasite abundance, host density, host functional role and host excretion rate on nutrient flows; and (iv) how this infection-induced nutrient flux compares to other pools and fluxes. Pathogens that significantly increase the availability of a limiting nutrient within an ecosystem should produce a measurable ecosystem-scale response. Here, we combined field-derived estimates of trematode parasite infections in aquatic snails with measurements of snail excretion and tissue stoichiometry to show that parasites are capable of altering nutrient excretion in their intermediate host snails (dominant grazers). We integrated laboratory measurements of host nitrogen excretion with field-based estimates of infection in an ecosystem model and compared these fluxes to other pools and fluxes of nitrogen as measured in the field. Eighteen nitrogen-limited ponds were examined to determine whether infection had a measurable effect on ecosystem-scale nitrogen cycling. Because of their low nitrogen content and high demand for host carbon, parasites accelerated the rate at which infected hosts excreted nitrogen to the water column in a dose–response manner, thereby shifting nutrient stoichiometry and availability at the ecosystem scale. Infection-enhanced fluxes of dissolved inorganic nitrogen were similar to other commonly important environmental sources of bioavailable nitrogen to the system. Additional field measurements within nitrogen-limited ponds indicated that nitrogen flux rates from the periphyton to the water column in high-snail density/high-infection ponds were up to 50% higher than low-infection ponds. By altering host nutrient assimilation/excretion flexibility, parasites could play a widespread, but currently unrecognized, role in ecosystem nutrient cycling, especially when parasite and host abundances are high and hosts play a central role in ecosystem nutrient cycling.","container-title":"Journal of Animal Ecology","DOI":"10.1111/1365-2656.12505","ISSN":"1365-2656","issue":"3","language":"en","license":"© 2016 The Authors. Journal of Animal Ecology © 2016 British Ecological Society","note":"_eprint: https://onlinelibrary.wiley.com/doi/pdf/10.1111/1365-2656.12505","page":"817-828","source":"Wiley Online Library","title":"Parasite infection alters nitrogen cycling at the ecosystem scale","volume":"85","author":[{"family":"Mischler","given":"John"},{"family":"Johnson","given":"Pieter T.J."},{"family":"McKenzie","given":"Valerie J."},{"family":"Townsend","given":"Alan R."}],"issued":{"date-parts":[["2016"]]}}}],"schema":"https://github.com/citation-style-language/schema/raw/master/csl-citation.json"} </w:instrText>
      </w:r>
      <w:r>
        <w:rPr>
          <w:rStyle w:val="Numrodepage"/>
          <w:rFonts w:cstheme="majorHAnsi"/>
        </w:rPr>
        <w:fldChar w:fldCharType="separate"/>
      </w:r>
      <w:r>
        <w:rPr>
          <w:rStyle w:val="Numrodepage"/>
          <w:rFonts w:cstheme="majorHAnsi"/>
          <w:noProof/>
        </w:rPr>
        <w:t>(Mischler et al., 2016)</w:t>
      </w:r>
      <w:r>
        <w:rPr>
          <w:rStyle w:val="Numrodepage"/>
          <w:rFonts w:cstheme="majorHAnsi"/>
        </w:rPr>
        <w:fldChar w:fldCharType="end"/>
      </w:r>
      <w:r>
        <w:rPr>
          <w:rStyle w:val="Numrodepage"/>
          <w:rFonts w:cstheme="majorHAnsi"/>
        </w:rPr>
        <w:t xml:space="preserve">. Chez les daphnies, les individus infectés par des </w:t>
      </w:r>
      <w:proofErr w:type="spellStart"/>
      <w:r>
        <w:rPr>
          <w:rStyle w:val="Numrodepage"/>
          <w:rFonts w:cstheme="majorHAnsi"/>
        </w:rPr>
        <w:t>microparasites</w:t>
      </w:r>
      <w:proofErr w:type="spellEnd"/>
      <w:r>
        <w:rPr>
          <w:rStyle w:val="Numrodepage"/>
          <w:rFonts w:cstheme="majorHAnsi"/>
        </w:rPr>
        <w:t xml:space="preserve"> ont un taux d’excrétion plus rapide pour le phosphore et l’azote que les individus non infectés. </w:t>
      </w:r>
    </w:p>
    <w:p w14:paraId="31D0BAE6" w14:textId="77777777" w:rsidR="003520AA" w:rsidRPr="00F31E3D" w:rsidRDefault="003520AA" w:rsidP="0091305E">
      <w:pPr>
        <w:spacing w:line="360" w:lineRule="auto"/>
        <w:jc w:val="both"/>
        <w:rPr>
          <w:rFonts w:cstheme="majorHAnsi"/>
        </w:rPr>
      </w:pPr>
    </w:p>
    <w:p w14:paraId="2F9EE305" w14:textId="3E0A1983" w:rsidR="003520AA" w:rsidRPr="00F31E3D" w:rsidRDefault="00792A22" w:rsidP="0091305E">
      <w:pPr>
        <w:pStyle w:val="Titre2"/>
        <w:jc w:val="both"/>
      </w:pPr>
      <w:bookmarkStart w:id="29" w:name="_Toc159360071"/>
      <w:bookmarkStart w:id="30" w:name="_Toc159407065"/>
      <w:bookmarkStart w:id="31" w:name="_Toc159491665"/>
      <w:r>
        <w:t>1</w:t>
      </w:r>
      <w:r w:rsidR="003520AA" w:rsidRPr="00F31E3D">
        <w:t xml:space="preserve">.3. </w:t>
      </w:r>
      <w:r w:rsidR="003520AA">
        <w:t>Dynamique spatiale des parasites</w:t>
      </w:r>
      <w:bookmarkEnd w:id="29"/>
      <w:bookmarkEnd w:id="30"/>
      <w:bookmarkEnd w:id="31"/>
    </w:p>
    <w:p w14:paraId="7D780C02" w14:textId="77777777" w:rsidR="003520AA" w:rsidRPr="00D61F85" w:rsidRDefault="003520AA" w:rsidP="0091305E">
      <w:pPr>
        <w:jc w:val="both"/>
      </w:pPr>
    </w:p>
    <w:p w14:paraId="017196BA" w14:textId="77777777" w:rsidR="003520AA" w:rsidRDefault="003520AA" w:rsidP="0091305E">
      <w:pPr>
        <w:spacing w:line="360" w:lineRule="auto"/>
        <w:ind w:firstLine="708"/>
        <w:jc w:val="both"/>
        <w:rPr>
          <w:rFonts w:cstheme="majorHAnsi"/>
        </w:rPr>
      </w:pPr>
      <w:r>
        <w:rPr>
          <w:rFonts w:cstheme="majorHAnsi"/>
        </w:rPr>
        <w:t xml:space="preserve">L’écologie spatiale est un domaine qui rassemble de nombreuses sphères de l’écologie telles que l’écologie animale/végétale, la génétique des populations, l’écologie des communautés et l’écologie du paysage dans leur contexte spatial </w:t>
      </w:r>
      <w:r>
        <w:rPr>
          <w:rFonts w:cstheme="majorHAnsi"/>
        </w:rPr>
        <w:fldChar w:fldCharType="begin"/>
      </w:r>
      <w:r>
        <w:rPr>
          <w:rFonts w:cstheme="majorHAnsi"/>
        </w:rPr>
        <w:instrText xml:space="preserve"> ADDIN ZOTERO_ITEM CSL_CITATION {"citationID":"uRXmtE11","properties":{"formattedCitation":"(Fletcher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L’intérêt fondamental </w:t>
      </w:r>
      <w:r w:rsidRPr="004D5D1A">
        <w:rPr>
          <w:rFonts w:cstheme="majorHAnsi"/>
        </w:rPr>
        <w:t xml:space="preserve">de cette discipline </w:t>
      </w:r>
      <w:r>
        <w:rPr>
          <w:rFonts w:cstheme="majorHAnsi"/>
        </w:rPr>
        <w:t xml:space="preserve">est de comprendre les interactions entre l’espace et la biodiversité. En d’autres mots, les études d’écologie spatiale </w:t>
      </w:r>
      <w:r w:rsidRPr="004D5D1A">
        <w:rPr>
          <w:rFonts w:cstheme="majorHAnsi"/>
        </w:rPr>
        <w:t>s’intéresse</w:t>
      </w:r>
      <w:r>
        <w:rPr>
          <w:rFonts w:cstheme="majorHAnsi"/>
        </w:rPr>
        <w:t>nt</w:t>
      </w:r>
      <w:r w:rsidRPr="004D5D1A">
        <w:rPr>
          <w:rFonts w:cstheme="majorHAnsi"/>
        </w:rPr>
        <w:t xml:space="preserve"> à comprendre </w:t>
      </w:r>
      <w:r>
        <w:rPr>
          <w:rFonts w:cstheme="majorHAnsi"/>
        </w:rPr>
        <w:t xml:space="preserve">les processus qui influencent la distribution des espèces et leurs dynamiques, et comment ces processus agissent d’une échelle à l’autre </w:t>
      </w:r>
      <w:r>
        <w:rPr>
          <w:rFonts w:cstheme="majorHAnsi"/>
        </w:rPr>
        <w:fldChar w:fldCharType="begin"/>
      </w:r>
      <w:r>
        <w:rPr>
          <w:rFonts w:cstheme="majorHAnsi"/>
        </w:rPr>
        <w:instrText xml:space="preserve"> ADDIN ZOTERO_ITEM CSL_CITATION {"citationID":"t6Cr9R0Q","properties":{"formattedCitation":"(Cantrell et al., 2009; Fletcher &amp; Fortin, 2018)","plainCitation":"(Cantrell et al., 2009; Fletcher &amp; Fortin, 2018)","noteIndex":0},"citationItems":[{"id":8969,"uris":["http://zotero.org/groups/2585270/items/PKI8SGLB"],"itemData":{"id":8969,"type":"book","abstract":"Exploring the relationship between mathematics and ecology, Spatial Ecology focuses on some important emerging challenges in the field. These challenges consist of understanding the impact of space on community structure, incorporating the scale and structure of landscapes into mathematical models, and developing connections between spatial ecology","event-place":"New York","ISBN":"978-0-429-19002-5","note":"DOI: 10.1201/9781420059861","number-of-pages":"360","publisher":"Chapman and Hall/CRC","publisher-place":"New York","title":"Spatial Ecology","editor":[{"family":"Cantrell","given":"Stephen"},{"family":"Cosner","given":"Chris"},{"family":"Ruan","given":"Shigui"}],"issued":{"date-parts":[["2009",8,5]]}}},{"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(Cantrell et al., 2009; Fletcher &amp; Fortin, 2018)</w:t>
      </w:r>
      <w:r>
        <w:rPr>
          <w:rFonts w:cstheme="majorHAnsi"/>
        </w:rPr>
        <w:fldChar w:fldCharType="end"/>
      </w:r>
      <w:r>
        <w:rPr>
          <w:rFonts w:cstheme="majorHAnsi"/>
        </w:rPr>
        <w:t>. Dans un cadre spatial, deux types de processus sont considérés : les processus endogènes, qui font référence à la dynamique intrinsèque des organismes et les dynamiques entre ceux-ci (e.g., migration, dispersion, compétition, variation génétique) et les processus exogènes, qui traient de la réponse des organismes à leur environnement (e.g., filtrage environnemental, climat, événements historiques)</w:t>
      </w:r>
      <w:r>
        <w:rPr>
          <w:rFonts w:cstheme="majorHAnsi"/>
        </w:rPr>
        <w:fldChar w:fldCharType="begin"/>
      </w:r>
      <w:r>
        <w:rPr>
          <w:rFonts w:cstheme="majorHAnsi"/>
        </w:rPr>
        <w:instrText xml:space="preserve"> ADDIN ZOTERO_ITEM CSL_CITATION {"citationID":"mVOGxWFY","properties":{"formattedCitation":"(Fletcher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On appelle </w:t>
      </w:r>
      <w:r>
        <w:rPr>
          <w:rFonts w:cstheme="majorHAnsi"/>
          <w:i/>
          <w:iCs/>
        </w:rPr>
        <w:t xml:space="preserve">patron </w:t>
      </w:r>
      <w:r>
        <w:rPr>
          <w:rFonts w:cstheme="majorHAnsi"/>
        </w:rPr>
        <w:t xml:space="preserve">le caractère observable de la distribution des espèces ou de leurs dynamiques qui est façonné par les processus endogènes et exogènes à un certain niveau d’organisation spatial </w:t>
      </w:r>
      <w:r>
        <w:rPr>
          <w:rFonts w:cstheme="majorHAnsi"/>
        </w:rPr>
        <w:fldChar w:fldCharType="begin"/>
      </w:r>
      <w:r>
        <w:rPr>
          <w:rFonts w:cstheme="majorHAnsi"/>
        </w:rPr>
        <w:instrText xml:space="preserve"> ADDIN ZOTERO_ITEM CSL_CITATION {"citationID":"YjpcCxk9","properties":{"formattedCitation":"(Fletcher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xml:space="preserve">. Les patrons spatiaux d’assemblage des communautés sont donc issus de processus stochastiques (événements aléatoires) et déterministes </w:t>
      </w:r>
      <w:r w:rsidRPr="000B793C">
        <w:rPr>
          <w:rFonts w:cstheme="majorHAnsi"/>
        </w:rPr>
        <w:t>(déterminés par des lois)</w:t>
      </w:r>
      <w:r>
        <w:rPr>
          <w:rFonts w:cstheme="majorHAnsi"/>
        </w:rPr>
        <w:t xml:space="preserve"> dont l’importance relative peut varier en fonction de l’échelle considérée </w:t>
      </w:r>
      <w:r>
        <w:rPr>
          <w:rFonts w:cstheme="majorHAnsi"/>
        </w:rPr>
        <w:fldChar w:fldCharType="begin"/>
      </w:r>
      <w:r>
        <w:rPr>
          <w:rFonts w:cstheme="majorHAnsi"/>
        </w:rPr>
        <w:instrText xml:space="preserve"> ADDIN ZOTERO_ITEM CSL_CITATION {"citationID":"pV99nzGv","properties":{"formattedCitation":"(Bolnick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rPr>
        <w:fldChar w:fldCharType="separate"/>
      </w:r>
      <w:r>
        <w:rPr>
          <w:rFonts w:cstheme="majorHAnsi"/>
          <w:noProof/>
        </w:rPr>
        <w:t>(Bolnick et al., 2020)</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{"citationID":"JNvWYDiD","properties":{"formattedCitation":"(Bolnick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rPr>
        <w:fldChar w:fldCharType="separate"/>
      </w:r>
      <w:r>
        <w:rPr>
          <w:rFonts w:cstheme="majorHAnsi"/>
          <w:noProof/>
        </w:rPr>
        <w:t>Bolnick et al. (2020)</w:t>
      </w:r>
      <w:r>
        <w:rPr>
          <w:rFonts w:cstheme="majorHAnsi"/>
        </w:rPr>
        <w:fldChar w:fldCharType="end"/>
      </w:r>
      <w:r>
        <w:rPr>
          <w:rFonts w:cstheme="majorHAnsi"/>
        </w:rPr>
        <w:t xml:space="preserve"> ont </w:t>
      </w:r>
      <w:r>
        <w:rPr>
          <w:rFonts w:cstheme="majorHAnsi"/>
        </w:rPr>
        <w:lastRenderedPageBreak/>
        <w:t>remarqué que dans la plupart des cas, la distribution des espèces qui parasitent l’épinoche à trois épines était régulée par différents processus à l’échelle individuelle et à l’échelle de la population.</w:t>
      </w:r>
    </w:p>
    <w:p w14:paraId="7DB0038E" w14:textId="77777777" w:rsidR="003520AA" w:rsidRPr="000B793C" w:rsidRDefault="003520AA" w:rsidP="0091305E">
      <w:pPr>
        <w:spacing w:line="360" w:lineRule="auto"/>
        <w:jc w:val="both"/>
        <w:rPr>
          <w:rFonts w:cstheme="majorHAnsi"/>
        </w:rPr>
      </w:pPr>
    </w:p>
    <w:p w14:paraId="6485624F" w14:textId="77777777" w:rsidR="003520AA" w:rsidRDefault="003520AA" w:rsidP="0091305E">
      <w:pPr>
        <w:spacing w:line="360" w:lineRule="auto"/>
        <w:ind w:firstLine="708"/>
        <w:jc w:val="both"/>
        <w:rPr>
          <w:rFonts w:cstheme="majorHAnsi"/>
        </w:rPr>
      </w:pPr>
      <w:r>
        <w:rPr>
          <w:rFonts w:cstheme="majorHAnsi"/>
        </w:rPr>
        <w:t xml:space="preserve">Les facteurs et mécanismes qui exercent une pression sur la distribution des espèces, à une échelle donnée, sont appelés </w:t>
      </w:r>
      <w:r>
        <w:rPr>
          <w:rFonts w:cstheme="majorHAnsi"/>
          <w:i/>
          <w:iCs/>
        </w:rPr>
        <w:t>filtres</w:t>
      </w:r>
      <w:r>
        <w:rPr>
          <w:rFonts w:cstheme="majorHAnsi"/>
        </w:rPr>
        <w:t xml:space="preserve"> (</w:t>
      </w:r>
      <w:r w:rsidRPr="00FF0C64">
        <w:rPr>
          <w:rFonts w:cstheme="majorHAnsi"/>
        </w:rPr>
        <w:t xml:space="preserve">voir </w:t>
      </w:r>
      <w:r w:rsidRPr="00AA2A57">
        <w:rPr>
          <w:rFonts w:cstheme="majorHAnsi"/>
          <w:color w:val="FF0000"/>
        </w:rPr>
        <w:t>Figure 1</w:t>
      </w:r>
      <w:r w:rsidRPr="00FF0C64">
        <w:rPr>
          <w:rFonts w:cstheme="majorHAnsi"/>
        </w:rPr>
        <w:t xml:space="preserve"> pour les types de filtres associés aux parasites chez </w:t>
      </w:r>
      <w:r w:rsidRPr="00FF0C64">
        <w:rPr>
          <w:rFonts w:cstheme="majorHAnsi"/>
          <w:i/>
          <w:iCs/>
        </w:rPr>
        <w:t xml:space="preserve">G. </w:t>
      </w:r>
      <w:proofErr w:type="spellStart"/>
      <w:r w:rsidRPr="00FF0C64">
        <w:rPr>
          <w:rFonts w:cstheme="majorHAnsi"/>
          <w:i/>
          <w:iCs/>
        </w:rPr>
        <w:t>aculeatus</w:t>
      </w:r>
      <w:proofErr w:type="spellEnd"/>
      <w:r w:rsidRPr="00FF0C64">
        <w:rPr>
          <w:rFonts w:cstheme="majorHAnsi"/>
        </w:rPr>
        <w:t>)</w:t>
      </w:r>
      <w:r w:rsidRPr="00FF0C64">
        <w:rPr>
          <w:rFonts w:cstheme="majorHAnsi"/>
          <w:i/>
          <w:iCs/>
        </w:rPr>
        <w:t>.</w:t>
      </w:r>
      <w:r>
        <w:rPr>
          <w:rFonts w:cstheme="majorHAnsi"/>
          <w:i/>
          <w:iCs/>
        </w:rPr>
        <w:t xml:space="preserve"> </w:t>
      </w:r>
      <w:r>
        <w:rPr>
          <w:rFonts w:cstheme="majorHAnsi"/>
        </w:rPr>
        <w:t xml:space="preserve">En raison de leur dépendance à un hôte, les espèces parasites subissent deux types de filtres supplémentaires en comparaison aux organismes à mode de vie libre : les filtres de rencontre et  les filtres de compatibilité </w:t>
      </w:r>
      <w:r>
        <w:rPr>
          <w:rFonts w:cstheme="majorHAnsi"/>
        </w:rPr>
        <w:fldChar w:fldCharType="begin"/>
      </w:r>
      <w:r>
        <w:rPr>
          <w:rFonts w:cstheme="majorHAnsi"/>
        </w:rPr>
        <w:instrText xml:space="preserve"> ADDIN ZOTERO_ITEM CSL_CITATION {"citationID":"mvtDsBzS","properties":{"formattedCitation":"(Combes, 2001)","plainCitation":"(Combes, 2001)","noteIndex":0},"citationItems":[{"id":2030,"uris":["http://zotero.org/groups/2585270/items/ZF4CVFJI"],"itemData":{"id":2030,"type":"book","abstract":"In Parasitism, Claude Combes explores the fascinating adaptations parasites have developed through their intimate interactions with their hosts. He begins with the biology of parasites—their life cycles, habitats, and different types of associations with their hosts. Next he discusses genetic interactions between hosts and parasites, and he ends with a section on the community ecology of parasites and their role in the evolution of their hosts. Throughout the book Combes enlivens his discussion with a wealth of concrete examples of host-parasite interactions.","ISBN":"978-0-226-11446-0","language":"en","note":"Google-Books-ID: LovrfCYloxgC","number-of-pages":"743","publisher":"University of Chicago Press","source":"Google Books","title":"Parasitism: The Ecology and Evolution of Intimate Interactions","title-short":"Parasitism","author":[{"family":"Combes","given":"Claude"}],"issued":{"date-parts":[["2001"]]}}}],"schema":"https://github.com/citation-style-language/schema/raw/master/csl-citation.json"} </w:instrText>
      </w:r>
      <w:r>
        <w:rPr>
          <w:rFonts w:cstheme="majorHAnsi"/>
        </w:rPr>
        <w:fldChar w:fldCharType="separate"/>
      </w:r>
      <w:r>
        <w:rPr>
          <w:rFonts w:cstheme="majorHAnsi"/>
          <w:noProof/>
        </w:rPr>
        <w:t>(Combes, 2001)</w:t>
      </w:r>
      <w:r>
        <w:rPr>
          <w:rFonts w:cstheme="majorHAnsi"/>
        </w:rPr>
        <w:fldChar w:fldCharType="end"/>
      </w:r>
      <w:r>
        <w:rPr>
          <w:rFonts w:cstheme="majorHAnsi"/>
        </w:rPr>
        <w:t xml:space="preserve">. Les </w:t>
      </w:r>
      <w:r w:rsidRPr="00C87690">
        <w:rPr>
          <w:rFonts w:cstheme="majorHAnsi"/>
          <w:i/>
          <w:iCs/>
        </w:rPr>
        <w:t>filtres de rencontre</w:t>
      </w:r>
      <w:r>
        <w:rPr>
          <w:rFonts w:cstheme="majorHAnsi"/>
        </w:rPr>
        <w:t xml:space="preserve"> agissent avant la rencontre (</w:t>
      </w:r>
      <w:proofErr w:type="spellStart"/>
      <w:r w:rsidRPr="006E713D">
        <w:rPr>
          <w:rFonts w:cstheme="majorHAnsi"/>
        </w:rPr>
        <w:t>précontact</w:t>
      </w:r>
      <w:proofErr w:type="spellEnd"/>
      <w:r>
        <w:rPr>
          <w:rFonts w:cstheme="majorHAnsi"/>
        </w:rPr>
        <w:t xml:space="preserve">) et rassemblent les aspects qui empêche le chevauchement spatiotemporel entre le parasite et son hôte. Par exemple, un poisson planctivore ne pourra jamais être infecté par un parasite de </w:t>
      </w:r>
      <w:proofErr w:type="spellStart"/>
      <w:r>
        <w:rPr>
          <w:rFonts w:cstheme="majorHAnsi"/>
        </w:rPr>
        <w:t>macroinvertébré</w:t>
      </w:r>
      <w:proofErr w:type="spellEnd"/>
      <w:r>
        <w:rPr>
          <w:rFonts w:cstheme="majorHAnsi"/>
        </w:rPr>
        <w:t xml:space="preserve"> qui doit être transmis via la chaîne trophique puisqu’il ne fait pas partie de son alimentation. Les </w:t>
      </w:r>
      <w:r w:rsidRPr="00C87690">
        <w:rPr>
          <w:rFonts w:cstheme="majorHAnsi"/>
          <w:i/>
          <w:iCs/>
        </w:rPr>
        <w:t>filtres de compatibilité</w:t>
      </w:r>
      <w:r>
        <w:rPr>
          <w:rFonts w:cstheme="majorHAnsi"/>
        </w:rPr>
        <w:t>, quant à eux, agissent après la rencontre (</w:t>
      </w:r>
      <w:proofErr w:type="spellStart"/>
      <w:r w:rsidRPr="00C0687A">
        <w:rPr>
          <w:rFonts w:cstheme="majorHAnsi"/>
        </w:rPr>
        <w:t>postcontact</w:t>
      </w:r>
      <w:proofErr w:type="spellEnd"/>
      <w:r>
        <w:rPr>
          <w:rFonts w:cstheme="majorHAnsi"/>
        </w:rPr>
        <w:t xml:space="preserve">), et rassemblent les barrières morphologiques, physiologiques et génétiques de l’hôte qui déterminent le succès d’infection du parasite. </w:t>
      </w:r>
      <w:r w:rsidRPr="008B6D25">
        <w:rPr>
          <w:rFonts w:cstheme="majorHAnsi"/>
        </w:rPr>
        <w:t>Par exemple, une population peut êt</w:t>
      </w:r>
      <w:r>
        <w:rPr>
          <w:rFonts w:cstheme="majorHAnsi"/>
        </w:rPr>
        <w:t xml:space="preserve">re moins susceptible qu’une autre parce qu’elle a subi une plus grande pression de sélection par le parasite sur une longue période </w:t>
      </w:r>
      <w:r>
        <w:rPr>
          <w:rFonts w:cstheme="majorHAnsi"/>
        </w:rPr>
        <w:fldChar w:fldCharType="begin"/>
      </w:r>
      <w:r>
        <w:rPr>
          <w:rFonts w:cstheme="majorHAnsi"/>
        </w:rPr>
        <w:instrText xml:space="preserve"> ADDIN ZOTERO_ITEM CSL_CITATION {"citationID":"ngjRfEyU","properties":{"formattedCitation":"(Weber et al., 2017)","plainCitation":"(Weber et al., 2017)","noteIndex":0},"citationItems":[{"id":9093,"uris":["http://zotero.org/groups/2585270/items/WAMKSV27"],"itemData":{"id":9093,"type":"article-journal","abstract":"Genetic divergence between populations is shaped by a combination of drift, migration, and selection, yielding patterns of isolation-by-distance (IBD) and isolation-by-environment (IBE). Unfortunately, IBD and IBE may be confounded when comparing divergence across habitat boundaries. For instance, parapatric lake and stream threespine stickleback (Gasterosteus aculeatus) may have diverged due to selection against migrants (IBE), or mere spatial separation (IBD). To quantitatively partition the strength of IBE and IBD, we used recently developed population genetic software (BEDASSLE) to analyze partial genomic data from three lake-stream clines on Vancouver Island. We find support for IBD within each of three outlet streams (unlike prior studies of lake-stream stickleback). In addition, we find evidence for IBE (controlling for geographic distance): the genetic effect of habitat is equivalent to geographic separation of </w:instrText>
      </w:r>
      <w:r>
        <w:rPr>
          <w:rFonts w:ascii="Cambria Math" w:hAnsi="Cambria Math" w:cs="Cambria Math"/>
        </w:rPr>
        <w:instrText>∼</w:instrText>
      </w:r>
      <w:r>
        <w:rPr>
          <w:rFonts w:cstheme="majorHAnsi"/>
        </w:rPr>
        <w:instrText xml:space="preserve">1.9 km of IBD. Remarkably, of our three lake-stream pairs, IBE is strongest where migration between habitats is easiest. Such microgeographic genetic divergence would require exceptionally strong divergent selection, which multiple experiments have failed to detect. Instead, we propose that nonrandom dispersal (e.g., habitat choice) contributes to IBE. Supporting this conclusion, we show that the few migrants between habitats are a nonrandom subset of the phenotype distribution of the source population.","container-title":"Evolution","DOI":"10.1111/evo.13110","ISSN":"0014-3820","issue":"2","journalAbbreviation":"Evolution","page":"342-356","source":"Silverchair","title":"Partitioning the effects of isolation by distance, environment, and physical barriers on genomic divergence between parapatric threespine stickleback","volume":"71","author":[{"family":"Weber","given":"Jesse N."},{"family":"Bradburd","given":"Gideon S."},{"family":"Stuart","given":"Yoel E."},{"family":"Stutz","given":"William E."},{"family":"Bolnick","given":"Daniel I."}],"issued":{"date-parts":[["2017",2,1]]}}}],"schema":"https://github.com/citation-style-language/schema/raw/master/csl-citation.json"} </w:instrText>
      </w:r>
      <w:r>
        <w:rPr>
          <w:rFonts w:cstheme="majorHAnsi"/>
        </w:rPr>
        <w:fldChar w:fldCharType="separate"/>
      </w:r>
      <w:r>
        <w:rPr>
          <w:rFonts w:cstheme="majorHAnsi"/>
          <w:noProof/>
        </w:rPr>
        <w:t>(Weber et al., 2017)</w:t>
      </w:r>
      <w:r>
        <w:rPr>
          <w:rFonts w:cstheme="majorHAnsi"/>
        </w:rPr>
        <w:fldChar w:fldCharType="end"/>
      </w:r>
      <w:r>
        <w:rPr>
          <w:rFonts w:cstheme="majorHAnsi"/>
        </w:rPr>
        <w:t xml:space="preserve">. Cette catégorie comprend également la réponse immunitaire de l’hôte </w:t>
      </w:r>
      <w:proofErr w:type="gramStart"/>
      <w:r>
        <w:rPr>
          <w:rFonts w:cstheme="majorHAnsi"/>
        </w:rPr>
        <w:t>suite à</w:t>
      </w:r>
      <w:proofErr w:type="gramEnd"/>
      <w:r>
        <w:rPr>
          <w:rFonts w:cstheme="majorHAnsi"/>
        </w:rPr>
        <w:t xml:space="preserve"> l’infection. Par exemple, les carpes commune (</w:t>
      </w:r>
      <w:proofErr w:type="spellStart"/>
      <w:r w:rsidRPr="00FF7449">
        <w:rPr>
          <w:rFonts w:cstheme="majorHAnsi"/>
          <w:i/>
          <w:iCs/>
        </w:rPr>
        <w:t>Cyprinus</w:t>
      </w:r>
      <w:proofErr w:type="spellEnd"/>
      <w:r w:rsidRPr="00FF7449">
        <w:rPr>
          <w:rFonts w:cstheme="majorHAnsi"/>
          <w:i/>
          <w:iCs/>
        </w:rPr>
        <w:t xml:space="preserve"> </w:t>
      </w:r>
      <w:proofErr w:type="spellStart"/>
      <w:r w:rsidRPr="00FF7449">
        <w:rPr>
          <w:rFonts w:cstheme="majorHAnsi"/>
          <w:i/>
          <w:iCs/>
        </w:rPr>
        <w:t>carpio</w:t>
      </w:r>
      <w:proofErr w:type="spellEnd"/>
      <w:r>
        <w:rPr>
          <w:rFonts w:cstheme="majorHAnsi"/>
        </w:rPr>
        <w:t xml:space="preserve">) produisent des anticorps antiparasitaires destinés à combattre les trypanosomes et prévenir les futures infections. </w:t>
      </w:r>
    </w:p>
    <w:p w14:paraId="6C196283" w14:textId="77777777" w:rsidR="003520AA" w:rsidRDefault="003520AA" w:rsidP="0091305E">
      <w:pPr>
        <w:suppressLineNumbers/>
        <w:spacing w:line="360" w:lineRule="auto"/>
        <w:jc w:val="both"/>
        <w:rPr>
          <w:rFonts w:cstheme="majorHAnsi"/>
        </w:rPr>
      </w:pPr>
    </w:p>
    <w:p w14:paraId="1607F809" w14:textId="6A33E669" w:rsidR="003520AA" w:rsidRDefault="003520AA" w:rsidP="0091305E">
      <w:pPr>
        <w:spacing w:line="360" w:lineRule="auto"/>
        <w:ind w:firstLine="708"/>
        <w:jc w:val="both"/>
        <w:rPr>
          <w:rFonts w:cstheme="majorHAnsi"/>
        </w:rPr>
        <w:sectPr w:rsidR="003520AA" w:rsidSect="00CD49F0">
          <w:pgSz w:w="12240" w:h="15840"/>
          <w:pgMar w:top="1418" w:right="1418" w:bottom="1418" w:left="1418" w:header="709" w:footer="709" w:gutter="0"/>
          <w:cols w:space="708"/>
          <w:docGrid w:linePitch="360"/>
        </w:sectPr>
      </w:pPr>
      <w:r>
        <w:rPr>
          <w:rFonts w:cstheme="majorHAnsi"/>
        </w:rPr>
        <w:t xml:space="preserve">Chez les parasites à cycle de vie complexe (qui requiert plusieurs hôtes), compléter un cycle complet demande un synchronisme spatiotemporel entre l’occurrence de chaque des hôtes et le bon stage de développement du parasite. Par exemple, chez </w:t>
      </w:r>
      <w:proofErr w:type="spellStart"/>
      <w:r w:rsidRPr="00E7305B">
        <w:rPr>
          <w:rFonts w:cstheme="majorHAnsi"/>
          <w:i/>
          <w:iCs/>
        </w:rPr>
        <w:t>Uvulifer</w:t>
      </w:r>
      <w:proofErr w:type="spellEnd"/>
      <w:r w:rsidRPr="00E7305B">
        <w:rPr>
          <w:rFonts w:cstheme="majorHAnsi"/>
          <w:i/>
          <w:iCs/>
        </w:rPr>
        <w:t xml:space="preserve"> </w:t>
      </w:r>
      <w:proofErr w:type="spellStart"/>
      <w:r w:rsidRPr="00E7305B">
        <w:rPr>
          <w:rFonts w:cstheme="majorHAnsi"/>
          <w:i/>
          <w:iCs/>
        </w:rPr>
        <w:t>ambloplitis</w:t>
      </w:r>
      <w:proofErr w:type="spellEnd"/>
      <w:r>
        <w:rPr>
          <w:rFonts w:cstheme="majorHAnsi"/>
        </w:rPr>
        <w:t>, comme beaucoup d’autres trématodes (</w:t>
      </w:r>
      <w:proofErr w:type="spellStart"/>
      <w:r>
        <w:rPr>
          <w:rFonts w:cstheme="majorHAnsi"/>
        </w:rPr>
        <w:t>Digenea</w:t>
      </w:r>
      <w:proofErr w:type="spellEnd"/>
      <w:r>
        <w:rPr>
          <w:rFonts w:cstheme="majorHAnsi"/>
        </w:rPr>
        <w:t xml:space="preserve">), le miracidium doit survivre assez longtemps et vivre dans un environnement où il rencontrer son premier hôte intermédiaire (escargot). Ensuite, la cercaire doit être en mesure de trouver son deuxième hôte intermédiaire (poisson) donc l’escargot et le poisson doivent vivre dans des milieux spatialement rapprochés. Finalement, la présence de l’hôte terminal (oiseau piscivore) doit être coordonnée avec la présence de la métacercaire chez une espèce faisant parti de la diète de celui-ci </w:t>
      </w:r>
      <w:r>
        <w:rPr>
          <w:rFonts w:cstheme="majorHAnsi"/>
        </w:rPr>
        <w:fldChar w:fldCharType="begin"/>
      </w:r>
      <w:r>
        <w:rPr>
          <w:rFonts w:cstheme="majorHAnsi"/>
        </w:rPr>
        <w:instrText xml:space="preserve"> ADDIN ZOTERO_TEMP </w:instrText>
      </w:r>
      <w:r>
        <w:rPr>
          <w:rFonts w:cstheme="majorHAnsi"/>
        </w:rPr>
        <w:fldChar w:fldCharType="separate"/>
      </w:r>
      <w:r>
        <w:rPr>
          <w:rFonts w:cstheme="majorHAnsi"/>
          <w:noProof/>
        </w:rPr>
        <w:t>(Lemly &amp; Esch, 1984b, 1984a)</w:t>
      </w:r>
      <w:r>
        <w:rPr>
          <w:rFonts w:cstheme="majorHAnsi"/>
        </w:rPr>
        <w:fldChar w:fldCharType="end"/>
      </w:r>
      <w:r>
        <w:rPr>
          <w:rFonts w:cstheme="majorHAnsi"/>
        </w:rPr>
        <w:t xml:space="preserve">. En réalité, déterminer l’influence relative </w:t>
      </w:r>
      <w:r>
        <w:rPr>
          <w:rFonts w:cstheme="majorHAnsi"/>
        </w:rPr>
        <w:lastRenderedPageBreak/>
        <w:t xml:space="preserve">propre à chaque type de filtre sur la prévalence et l’intensité d’infection dans les systèmes naturels n’est pas une tâche facile puisque leur importance varie non seulement dans l’espace, mais également d’un système hôte-parasite à l’autre </w:t>
      </w:r>
      <w:r>
        <w:rPr>
          <w:rFonts w:cstheme="majorHAnsi"/>
        </w:rPr>
        <w:fldChar w:fldCharType="begin"/>
      </w:r>
      <w:r>
        <w:rPr>
          <w:rFonts w:cstheme="majorHAnsi"/>
        </w:rPr>
        <w:instrText xml:space="preserve"> ADDIN ZOTERO_ITEM CSL_CITATION {"citationID":"p5QvNM70","properties":{"formattedCitation":"(Kuris et al., 2007; Lagrue et al., 2011; Mathieu-B\\uc0\\u233{}gn\\uc0\\u233{} et al., 2022; Resetarits &amp; Byers, 2023)","plainCitation":"(Kuris et al., 2007; Lagrue et al., 2011; Mathieu-Bégné et al., 2022; Resetarits &amp; Byers, 2023)","noteIndex":0},"citationItems":[{"id":2032,"uris":["http://zotero.org/groups/2585270/items/7FJ3RMSQ"],"itemData":{"id":2032,"type":"article-journal","abstract":"The encounter/compatibility paradigm of host specificity provides three qualitative pathways to the success or failure of a potential host-parasite interaction. It is usually impossible to distinguish between two of these (encounter and compatibility filters closed versus encounter filter open and compatibility filter closed) because unsuccessful infection attempts are difficult to observe in nature. We were able to open the encounter filter under experimental laboratory conditions. Our analytical system used the rhizocephalan barnacle, Sacculina carcini, a parasitic castrator of the European green crab, Carcinus maenas, and Pachygrapsus marmoratus, a native European crab that occurs with C. maenas but is not parasitized by S. carcini in nature. Penetration followed by unsuccessful infection of P. marmoratus crabs by parasitic barnacle larvae leaves a uniquely permanent record in the thoracic ganglion of the crabs. This provided us with a novel tool to quantify the encounter filter in a host-parasite system in nature. We demonstrated, in the laboratory, that the compatibility filter was closed and that, in nature, even where barnacle larvae were present, the encounter filter was also effectively closed. The closure of both filters in nature explains the failure of this potential host-parasite interaction, an outcome favored by selection in both host and parasite.","container-title":"International Journal for Parasitology","DOI":"10.1016/j.ijpara.2006.12.003","ISSN":"0020-7519","issue":"5","journalAbbreviation":"International Journal for Parasitology","language":"en","page":"539-545","source":"ScienceDirect","title":"An experimental evaluation of host specificity: The role of encounter and compatibility filters for a rhizocephalan parasite of crabs","title-short":"An experimental evaluation of host specificity","volume":"37","author":[{"family":"Kuris","given":"Armand M."},{"family":"Goddard","given":"Jeffrey H. R."},{"family":"Torchin","given":"Mark E."},{"family":"Murphy","given":"Nicole"},{"family":"Gurney","given":"Robert"},{"family":"Lafferty","given":"Kevin D."}],"issued":{"date-parts":[["2007",4,1]]}}},{"id":2036,"uris":["http://zotero.org/groups/2585270/items/9UTMJUUB"],"itemData":{"id":2036,"type":"article-journal","abstract":"Parasite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id":8978,"uris":["http://zotero.org/groups/2585270/items/UPJT9Q46"],"itemData":{"id":8978,"type":"article-journal","abstract":"Freshwater Biology | Freshwater Ecology Journal | Wiley Online Library","container-title":"Freshwater Biology","DOI":"10.1111/fwb.14140","ISSN":"1365-2427","issue":"8","language":"en","note":"publisher: John Wiley &amp; Sons, Ltd","page":"1453-1461","source":"onlinelibrary.wiley.com","title":"The role of small-scale environmental gradients on trematode infection","volume":"68","author":[{"family":"Resetarits","given":"Emlyn J."},{"family":"Byers","given":"James E."}],"issued":{"date-parts":[["2023",8,1]]}}}],"schema":"https://github.com/citation-style-language/schema/raw/master/csl-citation.json"} </w:instrText>
      </w:r>
      <w:r>
        <w:rPr>
          <w:rFonts w:cstheme="majorHAnsi"/>
        </w:rPr>
        <w:fldChar w:fldCharType="separate"/>
      </w:r>
      <w:r w:rsidRPr="00D13523">
        <w:rPr>
          <w:rFonts w:ascii="Calibri Light" w:cs="Calibri Light"/>
          <w:kern w:val="0"/>
        </w:rPr>
        <w:t>(</w:t>
      </w:r>
      <w:proofErr w:type="spellStart"/>
      <w:r w:rsidRPr="00D13523">
        <w:rPr>
          <w:rFonts w:ascii="Calibri Light" w:cs="Calibri Light"/>
          <w:kern w:val="0"/>
        </w:rPr>
        <w:t>Kuris</w:t>
      </w:r>
      <w:proofErr w:type="spellEnd"/>
      <w:r w:rsidRPr="00D13523">
        <w:rPr>
          <w:rFonts w:ascii="Calibri Light" w:cs="Calibri Light"/>
          <w:kern w:val="0"/>
        </w:rPr>
        <w:t xml:space="preserve"> et al., 2007; </w:t>
      </w:r>
      <w:proofErr w:type="spellStart"/>
      <w:r w:rsidRPr="00D13523">
        <w:rPr>
          <w:rFonts w:ascii="Calibri Light" w:cs="Calibri Light"/>
          <w:kern w:val="0"/>
        </w:rPr>
        <w:t>Lagrue</w:t>
      </w:r>
      <w:proofErr w:type="spellEnd"/>
      <w:r w:rsidRPr="00D13523">
        <w:rPr>
          <w:rFonts w:ascii="Calibri Light" w:cs="Calibri Light"/>
          <w:kern w:val="0"/>
        </w:rPr>
        <w:t xml:space="preserve"> et al., 2011; Mathieu-</w:t>
      </w:r>
      <w:proofErr w:type="spellStart"/>
      <w:r>
        <w:rPr>
          <w:rFonts w:ascii="Calibri Light" w:cs="Calibri Light"/>
          <w:noProof/>
          <w:kern w:val="0"/>
        </w:rPr>
        <mc:AlternateContent>
          <mc:Choice Requires="wpg">
            <w:drawing>
              <wp:anchor distT="0" distB="0" distL="114300" distR="114300" simplePos="0" relativeHeight="251666432" behindDoc="0" locked="0" layoutInCell="1" allowOverlap="1" wp14:anchorId="3C15A7A8" wp14:editId="6C922A97">
                <wp:simplePos x="0" y="0"/>
                <wp:positionH relativeFrom="column">
                  <wp:posOffset>-120015</wp:posOffset>
                </wp:positionH>
                <wp:positionV relativeFrom="paragraph">
                  <wp:posOffset>1139825</wp:posOffset>
                </wp:positionV>
                <wp:extent cx="6190615" cy="3356610"/>
                <wp:effectExtent l="0" t="0" r="0" b="0"/>
                <wp:wrapSquare wrapText="bothSides"/>
                <wp:docPr id="814395215" name="Groupe 1"/>
                <wp:cNvGraphicFramePr/>
                <a:graphic xmlns:a="http://schemas.openxmlformats.org/drawingml/2006/main">
                  <a:graphicData uri="http://schemas.microsoft.com/office/word/2010/wordprocessingGroup">
                    <wpg:wgp>
                      <wpg:cNvGrpSpPr/>
                      <wpg:grpSpPr>
                        <a:xfrm>
                          <a:off x="0" y="0"/>
                          <a:ext cx="6190615" cy="3356610"/>
                          <a:chOff x="-117119" y="0"/>
                          <a:chExt cx="6190633" cy="3357190"/>
                        </a:xfrm>
                      </wpg:grpSpPr>
                      <wps:wsp>
                        <wps:cNvPr id="1644291415" name="Zone de texte 2" descr="Figure X. Les catégories de filtres qui régulent la co-occurrence des espèces de parasites chez les épinoches à trois épines. Figure présentée dans Bolnick et al. (2020). Les filtres sont présentés de bas en haut en fonction de l’échelle spatiale à laquelle ils opèrent."/>
                        <wps:cNvSpPr txBox="1"/>
                        <wps:spPr>
                          <a:xfrm>
                            <a:off x="-117119" y="2060520"/>
                            <a:ext cx="3432175" cy="1296670"/>
                          </a:xfrm>
                          <a:prstGeom prst="rect">
                            <a:avLst/>
                          </a:prstGeom>
                          <a:solidFill>
                            <a:schemeClr val="lt1"/>
                          </a:solidFill>
                          <a:ln w="6350">
                            <a:noFill/>
                          </a:ln>
                        </wps:spPr>
                        <wps:txbx>
                          <w:txbxContent>
                            <w:p w14:paraId="280D37FC" w14:textId="77777777" w:rsidR="003520AA" w:rsidRPr="00792A22" w:rsidRDefault="003520AA" w:rsidP="00C45D5C">
                              <w:pPr>
                                <w:pStyle w:val="Style1"/>
                                <w:ind w:left="12" w:hanging="12"/>
                                <w:rPr>
                                  <w:lang w:val="fr-CA"/>
                                </w:rPr>
                              </w:pPr>
                              <w:bookmarkStart w:id="32" w:name="_Toc159488128"/>
                              <w:r w:rsidRPr="00792A22">
                                <w:rPr>
                                  <w:lang w:val="fr-CA"/>
                                </w:rPr>
                                <w:t>Figure 1. Catégories de filtres qui régulent la co-occurrence des espèces de parasites chez les épinoches à trois épines (</w:t>
                              </w:r>
                              <w:proofErr w:type="spellStart"/>
                              <w:r w:rsidRPr="00792A22">
                                <w:rPr>
                                  <w:i/>
                                  <w:iCs/>
                                  <w:lang w:val="fr-CA"/>
                                </w:rPr>
                                <w:t>Gasterosteus</w:t>
                              </w:r>
                              <w:proofErr w:type="spellEnd"/>
                              <w:r w:rsidRPr="00792A22">
                                <w:rPr>
                                  <w:i/>
                                  <w:iCs/>
                                  <w:lang w:val="fr-CA"/>
                                </w:rPr>
                                <w:t xml:space="preserve"> </w:t>
                              </w:r>
                              <w:proofErr w:type="spellStart"/>
                              <w:r w:rsidRPr="00792A22">
                                <w:rPr>
                                  <w:i/>
                                  <w:iCs/>
                                  <w:lang w:val="fr-CA"/>
                                </w:rPr>
                                <w:t>aculeatus</w:t>
                              </w:r>
                              <w:proofErr w:type="spellEnd"/>
                              <w:r w:rsidRPr="00792A22">
                                <w:rPr>
                                  <w:lang w:val="fr-CA"/>
                                </w:rPr>
                                <w:t xml:space="preserve">). La figure originale est présentée dans </w:t>
                              </w:r>
                              <w:proofErr w:type="spellStart"/>
                              <w:r w:rsidRPr="00792A22">
                                <w:rPr>
                                  <w:lang w:val="fr-CA"/>
                                </w:rPr>
                                <w:t>Bolnick</w:t>
                              </w:r>
                              <w:proofErr w:type="spellEnd"/>
                              <w:r w:rsidRPr="00792A22">
                                <w:rPr>
                                  <w:lang w:val="fr-CA"/>
                                </w:rPr>
                                <w:t xml:space="preserve"> et al. (2020). Les filtres sont présentés de bas en haut en fonction de l’échelle spatiale à laquelle ils opèrent.</w:t>
                              </w:r>
                              <w:bookmarkEnd w:id="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0150476" name="Imag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550024" y="0"/>
                            <a:ext cx="2523490" cy="31603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15A7A8" id="Groupe 1" o:spid="_x0000_s1026" style="position:absolute;left:0;text-align:left;margin-left:-9.45pt;margin-top:89.75pt;width:487.45pt;height:264.3pt;z-index:251666432;mso-width-relative:margin;mso-height-relative:margin" coordorigin="-1171" coordsize="61906,3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">
                <v:shapetype id="_x0000_t202" coordsize="21600,21600" o:spt="202" path="m,l,21600r21600,l21600,xe">
                  <v:stroke joinstyle="miter"/>
                  <v:path gradientshapeok="t" o:connecttype="rect"/>
                </v:shapetype>
                <v:shape id="Zone de texte 2" o:spid="_x0000_s1027" type="#_x0000_t202" alt="Figure X. Les catégories de filtres qui régulent la co-occurrence des espèces de parasites chez les épinoches à trois épines. Figure présentée dans Bolnick et al. (2020). Les filtres sont présentés de bas en haut en fonction de l’échelle spatiale à laquelle ils opèrent." style="position:absolute;left:-1171;top:20605;width:34321;height:1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" fillcolor="white [3201]" stroked="f" strokeweight=".5pt">
                  <v:textbox>
                    <w:txbxContent>
                      <w:p w14:paraId="280D37FC" w14:textId="77777777" w:rsidR="003520AA" w:rsidRPr="00792A22" w:rsidRDefault="003520AA" w:rsidP="00C45D5C">
                        <w:pPr>
                          <w:pStyle w:val="Style1"/>
                          <w:ind w:left="12" w:hanging="12"/>
                          <w:rPr>
                            <w:lang w:val="fr-CA"/>
                          </w:rPr>
                        </w:pPr>
                        <w:bookmarkStart w:id="33" w:name="_Toc159488128"/>
                        <w:r w:rsidRPr="00792A22">
                          <w:rPr>
                            <w:lang w:val="fr-CA"/>
                          </w:rPr>
                          <w:t>Figure 1. Catégories de filtres qui régulent la co-occurrence des espèces de parasites chez les épinoches à trois épines (</w:t>
                        </w:r>
                        <w:proofErr w:type="spellStart"/>
                        <w:r w:rsidRPr="00792A22">
                          <w:rPr>
                            <w:i/>
                            <w:iCs/>
                            <w:lang w:val="fr-CA"/>
                          </w:rPr>
                          <w:t>Gasterosteus</w:t>
                        </w:r>
                        <w:proofErr w:type="spellEnd"/>
                        <w:r w:rsidRPr="00792A22">
                          <w:rPr>
                            <w:i/>
                            <w:iCs/>
                            <w:lang w:val="fr-CA"/>
                          </w:rPr>
                          <w:t xml:space="preserve"> </w:t>
                        </w:r>
                        <w:proofErr w:type="spellStart"/>
                        <w:r w:rsidRPr="00792A22">
                          <w:rPr>
                            <w:i/>
                            <w:iCs/>
                            <w:lang w:val="fr-CA"/>
                          </w:rPr>
                          <w:t>aculeatus</w:t>
                        </w:r>
                        <w:proofErr w:type="spellEnd"/>
                        <w:r w:rsidRPr="00792A22">
                          <w:rPr>
                            <w:lang w:val="fr-CA"/>
                          </w:rPr>
                          <w:t xml:space="preserve">). La figure originale est présentée dans </w:t>
                        </w:r>
                        <w:proofErr w:type="spellStart"/>
                        <w:r w:rsidRPr="00792A22">
                          <w:rPr>
                            <w:lang w:val="fr-CA"/>
                          </w:rPr>
                          <w:t>Bolnick</w:t>
                        </w:r>
                        <w:proofErr w:type="spellEnd"/>
                        <w:r w:rsidRPr="00792A22">
                          <w:rPr>
                            <w:lang w:val="fr-CA"/>
                          </w:rPr>
                          <w:t xml:space="preserve"> et al. (2020). Les filtres sont présentés de bas en haut en fonction de l’échelle spatiale à laquelle ils opèrent.</w:t>
                        </w:r>
                        <w:bookmarkEnd w:id="33"/>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5500;width:25235;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">
                  <v:imagedata r:id="rId9" o:title=""/>
                </v:shape>
                <w10:wrap type="square"/>
              </v:group>
            </w:pict>
          </mc:Fallback>
        </mc:AlternateContent>
      </w:r>
      <w:r w:rsidRPr="00D13523">
        <w:rPr>
          <w:rFonts w:ascii="Calibri Light" w:cs="Calibri Light"/>
          <w:kern w:val="0"/>
        </w:rPr>
        <w:t>Bégné</w:t>
      </w:r>
      <w:proofErr w:type="spellEnd"/>
      <w:r w:rsidRPr="00D13523">
        <w:rPr>
          <w:rFonts w:ascii="Calibri Light" w:cs="Calibri Light"/>
          <w:kern w:val="0"/>
        </w:rPr>
        <w:t xml:space="preserve"> et al., 2022; </w:t>
      </w:r>
      <w:proofErr w:type="spellStart"/>
      <w:r w:rsidRPr="00D13523">
        <w:rPr>
          <w:rFonts w:ascii="Calibri Light" w:cs="Calibri Light"/>
          <w:kern w:val="0"/>
        </w:rPr>
        <w:t>Resetarits</w:t>
      </w:r>
      <w:proofErr w:type="spellEnd"/>
      <w:r w:rsidRPr="00D13523">
        <w:rPr>
          <w:rFonts w:ascii="Calibri Light" w:cs="Calibri Light"/>
          <w:kern w:val="0"/>
        </w:rPr>
        <w:t xml:space="preserve"> &amp; Byers, 2023)</w:t>
      </w:r>
      <w:r>
        <w:rPr>
          <w:rFonts w:cstheme="majorHAnsi"/>
        </w:rPr>
        <w:fldChar w:fldCharType="end"/>
      </w:r>
      <w:r>
        <w:rPr>
          <w:rFonts w:cstheme="majorHAnsi"/>
        </w:rPr>
        <w:t>.</w:t>
      </w:r>
    </w:p>
    <w:p w14:paraId="08B2523E" w14:textId="78442B09" w:rsidR="003520AA" w:rsidRPr="003520AA" w:rsidRDefault="003520AA" w:rsidP="0091305E">
      <w:pPr>
        <w:spacing w:line="360" w:lineRule="auto"/>
        <w:jc w:val="both"/>
        <w:rPr>
          <w:rFonts w:cstheme="majorHAnsi"/>
        </w:rPr>
      </w:pPr>
    </w:p>
    <w:p w14:paraId="1A8A68F5" w14:textId="77777777" w:rsidR="003520AA" w:rsidRDefault="003520AA" w:rsidP="0091305E">
      <w:pPr>
        <w:pStyle w:val="Titre2"/>
        <w:jc w:val="both"/>
        <w:sectPr w:rsidR="003520AA" w:rsidSect="00CD49F0">
          <w:type w:val="continuous"/>
          <w:pgSz w:w="12240" w:h="15840"/>
          <w:pgMar w:top="1418" w:right="1418" w:bottom="1418" w:left="1418" w:header="709" w:footer="709" w:gutter="0"/>
          <w:cols w:space="708"/>
          <w:docGrid w:linePitch="360"/>
        </w:sectPr>
      </w:pPr>
    </w:p>
    <w:p w14:paraId="014A239D" w14:textId="6CB35EAC" w:rsidR="003520AA" w:rsidRDefault="00792A22" w:rsidP="0091305E">
      <w:pPr>
        <w:pStyle w:val="Titre2"/>
        <w:jc w:val="both"/>
      </w:pPr>
      <w:bookmarkStart w:id="33" w:name="_Toc159360072"/>
      <w:bookmarkStart w:id="34" w:name="_Toc159407066"/>
      <w:bookmarkStart w:id="35" w:name="_Toc159491666"/>
      <w:r>
        <w:t>1</w:t>
      </w:r>
      <w:r w:rsidR="003520AA" w:rsidRPr="003520AA">
        <w:t>.4. Moteurs d’infection</w:t>
      </w:r>
      <w:bookmarkEnd w:id="33"/>
      <w:bookmarkEnd w:id="34"/>
      <w:bookmarkEnd w:id="35"/>
    </w:p>
    <w:p w14:paraId="2C682AE5" w14:textId="77777777" w:rsidR="003520AA" w:rsidRPr="003520AA" w:rsidRDefault="003520AA" w:rsidP="0091305E">
      <w:pPr>
        <w:jc w:val="both"/>
      </w:pPr>
    </w:p>
    <w:p w14:paraId="1444EDEB" w14:textId="77777777" w:rsidR="003520AA" w:rsidRDefault="003520AA" w:rsidP="0091305E">
      <w:pPr>
        <w:spacing w:line="360" w:lineRule="auto"/>
        <w:ind w:firstLine="708"/>
        <w:jc w:val="both"/>
        <w:rPr>
          <w:rFonts w:cstheme="majorHAnsi"/>
        </w:rPr>
      </w:pPr>
      <w:r>
        <w:rPr>
          <w:rFonts w:cstheme="majorHAnsi"/>
        </w:rPr>
        <w:t xml:space="preserve">Comme mentionné précédemment, les processus qui déterminent la distribution des espèces et leurs dynamiques sont contraints dans un contexte spatial </w:t>
      </w:r>
      <w:r>
        <w:rPr>
          <w:rFonts w:cstheme="majorHAnsi"/>
        </w:rPr>
        <w:fldChar w:fldCharType="begin"/>
      </w:r>
      <w:r>
        <w:rPr>
          <w:rFonts w:cstheme="majorHAnsi"/>
        </w:rPr>
        <w:instrText xml:space="preserve"> ADDIN ZOTERO_ITEM CSL_CITATION {"citationID":"MoADsLMr","properties":{"formattedCitation":"(Fletcher &amp; Fortin, 2018)","plainCitation":"(Fletcher &amp; Fortin, 2018)","noteIndex":0},"citationItems":[{"id":8977,"uris":["http://zotero.org/groups/2585270/items/VKGY6AN9"],"itemData":{"id":8977,"type":"book","event-place":"Cham, Switzerland","ISBN":"978-3-030-01989-1","language":"Anglais","number-of-volumes":"1 online resource (xviii, 523 pages) : illustrations (some color)","publisher":"Springer","publisher-place":"Cham, Switzerland","source":"WorldCat Discovery Service","title":"Spatial ecology and conservation modeling: applications with R","title-short":"Spatial ecology and conservation modeling","URL":"https://search.ebscohost.com/login.aspx?direct=true&amp;scope=site&amp;db=nlebk&amp;db=nlabk&amp;AN=2544672","author":[{"family":"Fletcher","given":"Robert"},{"family":"Fortin","given":"Marie-Josée"}],"accessed":{"date-parts":[["2023",11,20]]},"issued":{"date-parts":[["2018"]]}}}],"schema":"https://github.com/citation-style-language/schema/raw/master/csl-citation.json"} </w:instrText>
      </w:r>
      <w:r>
        <w:rPr>
          <w:rFonts w:cstheme="majorHAnsi"/>
        </w:rPr>
        <w:fldChar w:fldCharType="separate"/>
      </w:r>
      <w:r>
        <w:rPr>
          <w:rFonts w:cstheme="majorHAnsi"/>
          <w:noProof/>
        </w:rPr>
        <w:t>(Fletcher &amp; Fortin, 2018)</w:t>
      </w:r>
      <w:r>
        <w:rPr>
          <w:rFonts w:cstheme="majorHAnsi"/>
        </w:rPr>
        <w:fldChar w:fldCharType="end"/>
      </w:r>
      <w:r>
        <w:rPr>
          <w:rFonts w:cstheme="majorHAnsi"/>
        </w:rPr>
        <w:t>. Dans le cadre d’une association hôte-parasite, les paramètres d’infection (e.g., abondance</w:t>
      </w:r>
      <w:r>
        <w:rPr>
          <w:rStyle w:val="Appelnotedebasdep"/>
          <w:rFonts w:cstheme="majorHAnsi"/>
        </w:rPr>
        <w:footnoteReference w:id="7"/>
      </w:r>
      <w:r>
        <w:rPr>
          <w:rFonts w:cstheme="majorHAnsi"/>
        </w:rPr>
        <w:t>, intensité</w:t>
      </w:r>
      <w:r>
        <w:rPr>
          <w:rStyle w:val="Appelnotedebasdep"/>
          <w:rFonts w:cstheme="majorHAnsi"/>
        </w:rPr>
        <w:footnoteReference w:id="8"/>
      </w:r>
      <w:r>
        <w:rPr>
          <w:rFonts w:cstheme="majorHAnsi"/>
        </w:rPr>
        <w:t>, prévalence</w:t>
      </w:r>
      <w:r>
        <w:rPr>
          <w:rStyle w:val="Appelnotedebasdep"/>
          <w:rFonts w:cstheme="majorHAnsi"/>
        </w:rPr>
        <w:footnoteReference w:id="9"/>
      </w:r>
      <w:r>
        <w:rPr>
          <w:rFonts w:cstheme="majorHAnsi"/>
        </w:rPr>
        <w:t xml:space="preserve">) résultent de la dynamique entre les deux espèces (ou plus) donc, ultimement des processus qui les forgent. Cette section présente un survol des facteurs qui </w:t>
      </w:r>
      <w:r>
        <w:rPr>
          <w:rFonts w:cstheme="majorHAnsi"/>
        </w:rPr>
        <w:lastRenderedPageBreak/>
        <w:t xml:space="preserve">influencent les paramètres d’infection (i.e., moteurs d’infection) dans les écosystèmes d’eau douce, avec un intérêt particulier pour les infections par des helminthes chez les espèces aquatiques ectothermes. Pour des raisons de simplicité, les moteurs d’infection sont rassemblés en trois catégories : les communautés biotiques, la qualité de l’eau et, la structure d’habitat et attributs spatiaux. </w:t>
      </w:r>
    </w:p>
    <w:p w14:paraId="33680679" w14:textId="77777777" w:rsidR="003520AA" w:rsidRDefault="003520AA" w:rsidP="0091305E">
      <w:pPr>
        <w:spacing w:line="360" w:lineRule="auto"/>
        <w:jc w:val="both"/>
        <w:rPr>
          <w:rFonts w:cstheme="majorHAnsi"/>
        </w:rPr>
      </w:pPr>
    </w:p>
    <w:p w14:paraId="38CD147B" w14:textId="48B74640" w:rsidR="003520AA" w:rsidRPr="003520AA" w:rsidRDefault="00792A22" w:rsidP="0091305E">
      <w:pPr>
        <w:pStyle w:val="Titre3"/>
        <w:jc w:val="both"/>
      </w:pPr>
      <w:bookmarkStart w:id="36" w:name="_Toc159360073"/>
      <w:bookmarkStart w:id="37" w:name="_Toc159407067"/>
      <w:bookmarkStart w:id="38" w:name="_Toc159491667"/>
      <w:r>
        <w:t>1.</w:t>
      </w:r>
      <w:r w:rsidR="003520AA" w:rsidRPr="003520AA">
        <w:t>4.1. Communautés biotiques</w:t>
      </w:r>
      <w:bookmarkEnd w:id="36"/>
      <w:bookmarkEnd w:id="37"/>
      <w:bookmarkEnd w:id="38"/>
    </w:p>
    <w:p w14:paraId="2E977D93" w14:textId="77777777" w:rsidR="003520AA" w:rsidRDefault="003520AA" w:rsidP="0091305E">
      <w:pPr>
        <w:spacing w:line="360" w:lineRule="auto"/>
        <w:jc w:val="both"/>
        <w:rPr>
          <w:rFonts w:cstheme="majorHAnsi"/>
        </w:rPr>
      </w:pPr>
    </w:p>
    <w:p w14:paraId="04B94C32" w14:textId="77777777" w:rsidR="003520AA" w:rsidRDefault="003520AA" w:rsidP="0091305E">
      <w:pPr>
        <w:spacing w:line="360" w:lineRule="auto"/>
        <w:ind w:firstLine="708"/>
        <w:jc w:val="both"/>
        <w:rPr>
          <w:rFonts w:cstheme="majorHAnsi"/>
          <w:b/>
          <w:bCs/>
        </w:rPr>
      </w:pPr>
      <w:r>
        <w:rPr>
          <w:rFonts w:cstheme="majorHAnsi"/>
        </w:rPr>
        <w:t xml:space="preserve">D’abord, chez les parasites à cycle de vie complexe, la dynamique d’infection chez les deuxième hôtes intermédiaires (par exemple, les poissons) n’est pas indépendante des paramètres d’infection et de la dynamique spatiale des autres hôtes associés au cycle de vie du parasite (premier hôte intermédiaire et hôte définitif). Par exemple, sous leurs stades aquatiques (miracidium, cercaire, métacercaire) la dispersion des trématodes de la sous-classe des </w:t>
      </w:r>
      <w:proofErr w:type="spellStart"/>
      <w:r>
        <w:rPr>
          <w:rFonts w:cstheme="majorHAnsi"/>
        </w:rPr>
        <w:t>Digenea</w:t>
      </w:r>
      <w:proofErr w:type="spellEnd"/>
      <w:r>
        <w:rPr>
          <w:rFonts w:cstheme="majorHAnsi"/>
        </w:rPr>
        <w:t xml:space="preserve"> est généralement limitée au système dans lequel ils se trouvent. En revanche, dans leur hôte définitif (oiseau ou mammifère), le potentiel de dispersion est beaucoup plus grand en raison des longues distances que peuvent parcourir ces animaux </w:t>
      </w:r>
      <w:r>
        <w:rPr>
          <w:rFonts w:cstheme="majorHAnsi"/>
        </w:rPr>
        <w:fldChar w:fldCharType="begin"/>
      </w:r>
      <w:r>
        <w:rPr>
          <w:rFonts w:cstheme="majorHAnsi"/>
        </w:rPr>
        <w:instrText xml:space="preserve"> ADDIN ZOTERO_ITEM CSL_CITATION {"citationID":"VpnHBlLW","properties":{"formattedCitation":"(Poulin, 2007b)","plainCitation":"(Poulin, 2007b)","noteIndex":0},"citationItems":[{"id":2570,"uris":["http://zotero.org/groups/2585270/items/4GAL3XPJ"],"itemData":{"id":2570,"type":"book","edition":"2nd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schema":"https://github.com/citation-style-language/schema/raw/master/csl-citation.json"} </w:instrText>
      </w:r>
      <w:r>
        <w:rPr>
          <w:rFonts w:cstheme="majorHAnsi"/>
        </w:rPr>
        <w:fldChar w:fldCharType="separate"/>
      </w:r>
      <w:r>
        <w:rPr>
          <w:rFonts w:cstheme="majorHAnsi"/>
          <w:noProof/>
        </w:rPr>
        <w:t>(Poulin, 2007b)</w:t>
      </w:r>
      <w:r>
        <w:rPr>
          <w:rFonts w:cstheme="majorHAnsi"/>
        </w:rPr>
        <w:fldChar w:fldCharType="end"/>
      </w:r>
      <w:r>
        <w:rPr>
          <w:rFonts w:cstheme="majorHAnsi"/>
        </w:rPr>
        <w:t xml:space="preserve">. Les patrons d’infection à grande l’échelle (e.g., bassin versant) chez les poissons pourraient être partiellement influencés par l’abondance et le mouvement des espèces-hôte-définitif </w:t>
      </w:r>
      <w:r>
        <w:rPr>
          <w:rFonts w:cstheme="majorHAnsi"/>
        </w:rPr>
        <w:fldChar w:fldCharType="begin"/>
      </w:r>
      <w:r>
        <w:rPr>
          <w:rFonts w:cstheme="majorHAnsi"/>
        </w:rPr>
        <w:instrText xml:space="preserve"> ADDIN ZOTERO_ITEM CSL_CITATION {"citationID":"X0LJLGMf","properties":{"formattedCitation":"(Falt\\uc0\\u253{}nkov\\uc0\\u225{} et al., 2008)","plainCitation":"(Faltýnková et al., 2008)","noteIndex":0},"citationItems":[{"id":2122,"uris":["http://zotero.org/groups/2585270/items/8VKKV3I2"],"itemData":{"id":2122,"type":"article-journal","abstract":"We conducted the first comprehensive study on the spatiotemporal structure of trematode communities in the large-mouthed valve snail, Valvata macrostoma. A total of 1103 snails were examined monthly between May and October 2007 from Lake Konnevesi, Central Finland, from a shallow (1–2 m deep) and an offshore site (5–6 m deep), located ca. 50–70 m apart. Snails were infected by 10 trematode species. The species composition and prevalence were strikingly different between the sites with high species diversity in the shallow site (all 10 species; total prevalence of sporocysts/rediae 12·1%, metacercariae 55·4%) compared to the deeper site (3 species; prevalence 15·0% and 1·9%, respectively). This difference persisted throughout our study and is probably related to the spatial distribution of bird definitive hosts, whereas the seasonal parasite dynamics are likely to be affected by changes in the age-structure of the snail population. The probability of sporocyst infections increased with snail size, but no such trend was observed in redial or metacercarial infections which decreased with host size. Our results show that generally well-described spatiotemporal differences in trematode infection of molluscs can emerge in very narrow spatial and temporal scales, which emphasizes the importance of these factors in community studies.","container-title":"Parasitology","DOI":"10.1017/S0031182008005027","ISSN":"1469-8161, 0031-1820","issue":"14","language":"en","note":"publisher: Cambridge University Press","page":"1691-1699","source":"Cambridge University Press","title":"Spatial and temporal structure of the trematode component community in Valvata macrostoma (Gastropoda, Prosobranchia)","volume":"135","author":[{"family":"Faltýnková","given":"A."},{"family":"Valtonen","given":"E. T."},{"family":"Karvonen","given":"A."}],"issued":{"date-parts":[["2008",12]]}}}],"schema":"https://github.com/citation-style-language/schema/raw/master/csl-citation.json"} </w:instrText>
      </w:r>
      <w:r>
        <w:rPr>
          <w:rFonts w:cstheme="majorHAnsi"/>
        </w:rPr>
        <w:fldChar w:fldCharType="separate"/>
      </w:r>
      <w:r w:rsidRPr="00ED4947">
        <w:rPr>
          <w:rFonts w:ascii="Calibri Light" w:cs="Calibri Light"/>
          <w:kern w:val="0"/>
        </w:rPr>
        <w:t>(</w:t>
      </w:r>
      <w:proofErr w:type="spellStart"/>
      <w:r w:rsidRPr="00ED4947">
        <w:rPr>
          <w:rFonts w:ascii="Calibri Light" w:cs="Calibri Light"/>
          <w:kern w:val="0"/>
        </w:rPr>
        <w:t>Faltýnková</w:t>
      </w:r>
      <w:proofErr w:type="spellEnd"/>
      <w:r w:rsidRPr="00ED4947">
        <w:rPr>
          <w:rFonts w:ascii="Calibri Light" w:cs="Calibri Light"/>
          <w:kern w:val="0"/>
        </w:rPr>
        <w:t xml:space="preserve"> et al., 2008)</w:t>
      </w:r>
      <w:r>
        <w:rPr>
          <w:rFonts w:cstheme="majorHAnsi"/>
        </w:rPr>
        <w:fldChar w:fldCharType="end"/>
      </w:r>
      <w:r>
        <w:rPr>
          <w:rFonts w:cstheme="majorHAnsi"/>
        </w:rPr>
        <w:t xml:space="preserve">. Chez les escargots, cette relation a été observée à quelques reprises </w:t>
      </w:r>
      <w:r>
        <w:rPr>
          <w:rFonts w:cstheme="majorHAnsi"/>
        </w:rPr>
        <w:fldChar w:fldCharType="begin"/>
      </w:r>
      <w:r>
        <w:rPr>
          <w:rFonts w:cstheme="majorHAnsi"/>
        </w:rPr>
        <w:instrText xml:space="preserve"> ADDIN ZOTERO_ITEM CSL_CITATION {"citationID":"WhHkLHRC","properties":{"formattedCitation":"(Byers et al., 2008; Hechinger &amp; Lafferty, 2005; Smith, 2001)","plainCitation":"(Byers et al., 2008; Hechinger &amp; Lafferty, 2005; Smith, 2001)","noteIndex":0},"citationItems":[{"id":7612,"uris":["http://zotero.org/groups/2585270/items/CJVEB9HU"],"itemData":{"id":7612,"type":"article-journal","abstract":"Geographic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J."}],"issued":{"date-parts":[["2008"]]}}},{"id":9124,"uris":["http://zotero.org/groups/2585270/items/LP5UKWXR"],"itemData":{"id":9124,"type":"article-journal","abstract":"An unappreciated facet of biodiversity is that rich communities and high abundance may foster parasitism. For parasites that sequentially use different host species throughout complex life cycles, parasite diversity and abundance in ‘downstream’ hosts should logically increase with the diversity and abundance of ‘upstream’ hosts (which carry the preceding stages of parasites). Surprisingly, this logical assumption has little empirical support, especially regarding metazoan parasites. Few studies have attempted direct tests of this idea and most have lacked the appropriate scale of investigation. In two different studies, we used time-lapse videography to quantify birds at fine spatial scales, and then related bird communities to larval trematode communities in snail populations sampled at the same small spatial scales. Species richness, species heterogeneity and abundance of final host birds were positively correlated with species richness, species heterogeneity and abundance of trematodes in host snails. Such community-level interactions have rarely been demonstrated and have implications for community theory, epidemiological theory and ecosystem management.","container-title":"Proceedings of the Royal Society B: Biological Sciences","DOI":"10.1098/rspb.2005.3070","issue":"1567","note":"publisher: Royal Society","page":"1059-1066","source":"royalsocietypublishing.org (Atypon)","title":"Host diversity begets parasite diversity: bird final hosts and trematodes in snail intermediate hosts","title-short":"Host diversity begets parasite diversity","volume":"272","author":[{"family":"Hechinger","given":"Ryan F"},{"family":"Lafferty","given":"Kevin D"}],"issued":{"date-parts":[["2005",5,20]]}}},{"id":1688,"uris":["http://zotero.org/groups/2585270/items/JLT3KE5P"],"itemData":{"id":1688,"type":"article-journal","abstract":"Spatial variation in parasitism is commonly observed in intermediate host populations. However, the factors that determine the causes of this variation remain unclear. Increasing evidence has suggested that spatial heterogeneity in parasitism among intermediate hosts may result from variation in recruitment processes initiated by definitive hosts. I studied the perching and habitat use patterns of wading birds, the definitive hosts in this system, and its consequences for the recruitment of parasites in snail intermediate hosts. Populations of the mangrove snail, Cerithidea scalariformis, collected from mangrove swamps on the east coast of central Florida are parasitized by a diverse community of trematode parasites. These parasites are transmitted from wading birds, which frequently perch on dead mangrove trees. I tested the hypothesis that mangrove perches act as transmission foci for trematode infections of C. scalariformis and that the spatial variation of parasitism frequently observed in this system is likely to emanate from the distribution of wading birds. On this fine spatial scale, definitive host behaviors, responding to a habitat variable, influenced the distribution, abundance and species composition of parasite recruitment to snails. This causal chain of events is supported by regressions between perch density, bird abundance, bird dropping density and ultimately parasite prevalence in snails. Variation between prevalence of parasites in free-ranging snails versus caged snails shows that while avian definitive hosts initiate spatial patterns of parasitism in snails through their perching behaviors, these patterns may be modified by the movement of snail hosts. Snail movement could disperse their associated parasite populations within the marsh, which may potentially homogenize or further increase parasite patchiness initiated by definitive hosts.","container-title":"Oecologia","DOI":"10.1007/s004420000560","ISSN":"1432-1939","issue":"1","journalAbbreviation":"Oecologia","language":"en","page":"115-122","source":"Springer Link","title":"Spatial heterogeneity in recruitment of larval trematodes to snail intermediate hosts","volume":"127","author":[{"family":"Smith","given":"Nancy F."}],"issued":{"date-parts":[["2001",3,1]]}}}],"schema":"https://github.com/citation-style-language/schema/raw/master/csl-citation.json"} </w:instrText>
      </w:r>
      <w:r>
        <w:rPr>
          <w:rFonts w:cstheme="majorHAnsi"/>
        </w:rPr>
        <w:fldChar w:fldCharType="separate"/>
      </w:r>
      <w:r>
        <w:rPr>
          <w:rFonts w:cstheme="majorHAnsi"/>
          <w:noProof/>
        </w:rPr>
        <w:t>(Byers et al., 2008; Hechinger &amp; Lafferty, 2005; Smith, 2001)</w:t>
      </w:r>
      <w:r>
        <w:rPr>
          <w:rFonts w:cstheme="majorHAnsi"/>
        </w:rPr>
        <w:fldChar w:fldCharType="end"/>
      </w:r>
      <w:r>
        <w:rPr>
          <w:rFonts w:cstheme="majorHAnsi"/>
        </w:rPr>
        <w:t xml:space="preserve">. Par exemple, </w:t>
      </w:r>
      <w:r>
        <w:rPr>
          <w:rFonts w:cstheme="majorHAnsi"/>
        </w:rPr>
        <w:fldChar w:fldCharType="begin"/>
      </w:r>
      <w:r>
        <w:rPr>
          <w:rFonts w:cstheme="majorHAnsi"/>
        </w:rPr>
        <w:instrText xml:space="preserve"> ADDIN ZOTERO_ITEM CSL_CITATION {"citationID":"SCqAuQbm","properties":{"formattedCitation":"(Byers et al., 2008)","plainCitation":"(Byers et al., 2008)","dontUpdate":true,"noteIndex":0},"citationItems":[{"id":7612,"uris":["http://zotero.org/groups/2585270/items/CJVEB9HU"],"itemData":{"id":7612,"type":"article-journal","abstract":"Geographic variability in abundance can be driven by multiple physical and biological factors operating at multiple scales. To understand the determinants of larval trematode prevalence within populations of the marine snail host Littorina littorea, we quantified many physical and biological variables at 28 New England intertidal sites. A hierarchical, mixed-effects model identified the abundance of gulls (the final hosts and dispersive agents of infective trematode stages) and snail size (a proxy for time of exposure) as the primary factors associated with trematode prevalence. The predominant influence of these variables coupled with routinely low infection rates (21 of the 28 populations exhibited prevalence &lt;12%) suggest broad-scale recruitment limitation of trematodes. Although infection rates were spatially variable, formal analyses detected no regional spatial gradients in either trematode prevalence or independent environmental variables. Trematode prevalence appears to be predominantly determined by local site characteristics favoring high gull abundance.","container-title":"Ecology","DOI":"10.1890/06-1036.1","ISSN":"1939-9170","issue":"2","language":"en","license":"© 2008 by the Ecological Society of America","note":"_eprint: https://onlinelibrary.wiley.com/doi/pdf/10.1890/06-1036.1","page":"439-451","source":"Wiley Online Library","title":"Controls of Spatial Variation in the Prevalence of Trematode Parasites Infecting a Marine Snail","volume":"89","author":[{"family":"Byers","given":"James E."},{"family":"Blakeslee","given":"April M. H."},{"family":"Linder","given":"Ernst"},{"family":"Cooper","given":"Andrew B."},{"family":"Maguire","given":"Timothy J."}],"issued":{"date-parts":[["2008"]]}}}],"schema":"https://github.com/citation-style-language/schema/raw/master/csl-citation.json"} </w:instrText>
      </w:r>
      <w:r>
        <w:rPr>
          <w:rFonts w:cstheme="majorHAnsi"/>
        </w:rPr>
        <w:fldChar w:fldCharType="separate"/>
      </w:r>
      <w:r>
        <w:rPr>
          <w:rFonts w:cstheme="majorHAnsi"/>
          <w:noProof/>
        </w:rPr>
        <w:t>Byers et al. (2008)</w:t>
      </w:r>
      <w:r>
        <w:rPr>
          <w:rFonts w:cstheme="majorHAnsi"/>
        </w:rPr>
        <w:fldChar w:fldCharType="end"/>
      </w:r>
      <w:r>
        <w:rPr>
          <w:rFonts w:cstheme="majorHAnsi"/>
        </w:rPr>
        <w:t xml:space="preserve"> mentionnent que la prévalence de trématodes chez les escargots </w:t>
      </w:r>
      <w:proofErr w:type="spellStart"/>
      <w:r w:rsidRPr="0082588D">
        <w:rPr>
          <w:rFonts w:cstheme="majorHAnsi"/>
          <w:i/>
          <w:iCs/>
        </w:rPr>
        <w:t>Littorina</w:t>
      </w:r>
      <w:proofErr w:type="spellEnd"/>
      <w:r w:rsidRPr="0082588D">
        <w:rPr>
          <w:rFonts w:cstheme="majorHAnsi"/>
          <w:i/>
          <w:iCs/>
        </w:rPr>
        <w:t xml:space="preserve"> </w:t>
      </w:r>
      <w:proofErr w:type="spellStart"/>
      <w:r w:rsidRPr="0082588D">
        <w:rPr>
          <w:rFonts w:cstheme="majorHAnsi"/>
          <w:i/>
          <w:iCs/>
        </w:rPr>
        <w:t>littorea</w:t>
      </w:r>
      <w:proofErr w:type="spellEnd"/>
      <w:r>
        <w:rPr>
          <w:rFonts w:cstheme="majorHAnsi"/>
        </w:rPr>
        <w:t xml:space="preserve"> serait principalement déterminée par l’abondance de mouettes, qui servent d’hôte définitif aux parasites. Toutefois, le manque de preuves empiriques qui lient les paramètres d’infection chez les poissons à la dynamique de l’hôte définitif demeure toujours </w:t>
      </w:r>
      <w:r>
        <w:rPr>
          <w:rFonts w:cstheme="majorHAnsi"/>
        </w:rPr>
        <w:fldChar w:fldCharType="begin"/>
      </w:r>
      <w:r>
        <w:rPr>
          <w:rFonts w:cstheme="majorHAnsi"/>
        </w:rPr>
        <w:instrText xml:space="preserve"> ADDIN ZOTERO_ITEM CSL_CITATION {"citationID":"4M1ovRtg","properties":{"formattedCitation":"(Ondra\\uc0\\u269{}kov\\uc0\\u225{} et al., 2004)","plainCitation":"(Ondračková et al., 2004)","dontUpdate":true,"noteIndex":0},"citationItems":[{"id":9128,"uris":["http://zotero.org/groups/2585270/items/UN6M6JER"],"itemData":{"id":9128,"type":"article-journal","abstract":"Infection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ED4947">
        <w:rPr>
          <w:rFonts w:ascii="Calibri Light" w:cs="Calibri Light"/>
          <w:kern w:val="0"/>
        </w:rPr>
        <w:t>(</w:t>
      </w:r>
      <w:r>
        <w:rPr>
          <w:rFonts w:ascii="Calibri Light" w:cs="Calibri Light"/>
          <w:kern w:val="0"/>
        </w:rPr>
        <w:t xml:space="preserve">mais voir </w:t>
      </w:r>
      <w:proofErr w:type="spellStart"/>
      <w:r w:rsidRPr="00ED4947">
        <w:rPr>
          <w:rFonts w:ascii="Calibri Light" w:cs="Calibri Light"/>
          <w:kern w:val="0"/>
        </w:rPr>
        <w:t>Ondračková</w:t>
      </w:r>
      <w:proofErr w:type="spellEnd"/>
      <w:r w:rsidRPr="00ED4947">
        <w:rPr>
          <w:rFonts w:ascii="Calibri Light" w:cs="Calibri Light"/>
          <w:kern w:val="0"/>
        </w:rPr>
        <w:t xml:space="preserve"> et al., 2004)</w:t>
      </w:r>
      <w:r>
        <w:rPr>
          <w:rFonts w:cstheme="majorHAnsi"/>
        </w:rPr>
        <w:fldChar w:fldCharType="end"/>
      </w:r>
      <w:r>
        <w:rPr>
          <w:rFonts w:cstheme="majorHAnsi"/>
        </w:rPr>
        <w:t>.</w:t>
      </w:r>
    </w:p>
    <w:p w14:paraId="53ACBAD5" w14:textId="77777777" w:rsidR="003520AA" w:rsidRDefault="003520AA" w:rsidP="0091305E">
      <w:pPr>
        <w:spacing w:line="360" w:lineRule="auto"/>
        <w:jc w:val="both"/>
        <w:rPr>
          <w:rFonts w:cstheme="majorHAnsi"/>
          <w:b/>
          <w:bCs/>
        </w:rPr>
      </w:pPr>
    </w:p>
    <w:p w14:paraId="24885EB6" w14:textId="77777777" w:rsidR="003520AA" w:rsidRPr="006E1FF2" w:rsidRDefault="003520AA" w:rsidP="0091305E">
      <w:pPr>
        <w:spacing w:line="360" w:lineRule="auto"/>
        <w:ind w:firstLine="708"/>
        <w:jc w:val="both"/>
        <w:rPr>
          <w:rFonts w:ascii="Garamond" w:hAnsi="Garamond"/>
          <w:sz w:val="26"/>
          <w:szCs w:val="26"/>
        </w:rPr>
      </w:pPr>
      <w:r>
        <w:rPr>
          <w:rFonts w:cstheme="majorHAnsi"/>
        </w:rPr>
        <w:t xml:space="preserve">La communauté dans laquelle évolue un individu ou une population d’intérêt a également une incidence sur la dynamique d’infection à cette échelle biologique. L’hypothèse d’effet de dilution prédit à cet égard un effet négatif entre la biodiversité (d’hôtes et </w:t>
      </w:r>
      <w:proofErr w:type="spellStart"/>
      <w:r>
        <w:rPr>
          <w:rFonts w:cstheme="majorHAnsi"/>
        </w:rPr>
        <w:t>non-hôtes</w:t>
      </w:r>
      <w:proofErr w:type="spellEnd"/>
      <w:r>
        <w:rPr>
          <w:rFonts w:cstheme="majorHAnsi"/>
        </w:rPr>
        <w:t xml:space="preserve">) et le risque d’infection dans une communauté </w:t>
      </w:r>
      <w:r>
        <w:rPr>
          <w:rFonts w:cstheme="majorHAnsi"/>
        </w:rPr>
        <w:fldChar w:fldCharType="begin"/>
      </w:r>
      <w:r>
        <w:rPr>
          <w:rFonts w:cstheme="majorHAnsi"/>
        </w:rPr>
        <w:instrText xml:space="preserve"> ADDIN ZOTERO_ITEM CSL_CITATION {"citationID":"ljhxBKHt","properties":{"formattedCitation":"(Keesing et al., 2006)","plainCitation":"(Keesing et al., 2006)","noteIndex":0},"citationItems":[{"id":9162,"uris":["http://zotero.org/groups/2585270/items/JHTNNYC2"],"itemData":{"id":9162,"type":"article-journal","abstract":"The transmission of infectious diseases is an inherently ecological process involving interactions among at least two, and often many, species. Not surprisingly, then, the species diversity of ecological communities can potentially affect the prevalence of infectious diseases. Although a number of studies have now identified effects of diversity on disease prevalence, the mechanisms underlying these effects remain unclear in many cases. Starting with simple epidemiological models, we describe a suite of mechanisms through which diversity could increase or decrease disease risk, and illustrate the potential applicability of these mechanisms for both vector-borne and non-vector-borne diseases, and for both specialist and generalist pathogens. We review examples of how these mechanisms may operate in specific disease systems. Because the effects of diversity on multi-host disease systems have been the subject of much recent research and controversy, we describe several recent efforts to delineate under what general conditions host diversity should increase or decrease disease prevalence, and illustrate these with examples. Both models and literature reviews suggest that high host diversity is more likely to decrease than increase disease risk. Reduced disease risk with increasing host diversity is especially likely when pathogen transmission is frequency-dependent, and when pathogen transmission is greater within species than between species, particularly when the most competent hosts are also relatively abundant and widespread. We conclude by identifying focal areas for future research, including (1) describing patterns of change in disease risk with changing diversity; (2) identifying the mechanisms responsible for observed changes in risk; (3) clarifying additional mechanisms in a wider range of epidemiological models; and (4) experimentally manipulating disease systems to assess the impact of proposed mechanisms.","container-title":"Ecology Letters","DOI":"10.1111/j.1461-0248.2006.00885.x","ISSN":"1461-0248","issue":"4","journalAbbreviation":"Ecol Lett","language":"eng","note":"PMID: 16623733","page":"485-498","source":"PubMed","title":"Effects of species diversity on disease risk","volume":"9","author":[{"family":"Keesing","given":"F."},{"family":"Holt","given":"R. D."},{"family":"Ostfeld","given":"R. S."}],"issued":{"date-parts":[["2006",4]]}}}],"schema":"https://github.com/citation-style-language/schema/raw/master/csl-citation.json"} </w:instrText>
      </w:r>
      <w:r>
        <w:rPr>
          <w:rFonts w:cstheme="majorHAnsi"/>
        </w:rPr>
        <w:fldChar w:fldCharType="separate"/>
      </w:r>
      <w:r>
        <w:rPr>
          <w:rFonts w:cstheme="majorHAnsi"/>
          <w:noProof/>
        </w:rPr>
        <w:t>(Keesing et al., 2006)</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{"citationID":"yEPA1JGw","properties":{"formattedCitation":"(Ahn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rPr>
        <w:fldChar w:fldCharType="separate"/>
      </w:r>
      <w:r>
        <w:rPr>
          <w:rFonts w:cstheme="majorHAnsi"/>
          <w:noProof/>
        </w:rPr>
        <w:t>Ahn &amp; Goater (2021)</w:t>
      </w:r>
      <w:r>
        <w:rPr>
          <w:rFonts w:cstheme="majorHAnsi"/>
        </w:rPr>
        <w:fldChar w:fldCharType="end"/>
      </w:r>
      <w:r>
        <w:rPr>
          <w:rFonts w:cstheme="majorHAnsi"/>
        </w:rPr>
        <w:t xml:space="preserve"> ont testé cette hypothèse en laboratoire, et ont remarqué cet effet de dilution lorsque des poissons-hôtes </w:t>
      </w:r>
      <w:r>
        <w:rPr>
          <w:rFonts w:cstheme="majorHAnsi"/>
        </w:rPr>
        <w:lastRenderedPageBreak/>
        <w:t xml:space="preserve">cohabitaient avec des poissons-non-hôtes, mais que cet effet dépendait de l’espèce qui sert de moteur de dilution. En effet, la présence de compétiteurs peut causer des changements comportementaux, notamment quant à l’utilisation d’habitat </w:t>
      </w:r>
      <w:r>
        <w:rPr>
          <w:rFonts w:cstheme="majorHAnsi"/>
        </w:rPr>
        <w:fldChar w:fldCharType="begin"/>
      </w:r>
      <w:r>
        <w:rPr>
          <w:rFonts w:cstheme="majorHAnsi"/>
        </w:rPr>
        <w:instrText xml:space="preserve"> ADDIN ZOTERO_ITEM CSL_CITATION {"citationID":"lCYuxz7I","properties":{"formattedCitation":"(Werner &amp; Hall, 1977)","plainCitation":"(Werner &amp; Hall, 1977)","noteIndex":0},"citationItems":[{"id":2278,"uris":["http://zotero.org/groups/2585270/items/82RUV5HH"],"itemData":{"id":2278,"type":"article-journal","abstract":"The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Pr>
          <w:rFonts w:cstheme="majorHAnsi"/>
        </w:rPr>
        <w:fldChar w:fldCharType="separate"/>
      </w:r>
      <w:r>
        <w:rPr>
          <w:rFonts w:cstheme="majorHAnsi"/>
          <w:noProof/>
        </w:rPr>
        <w:t>(Werner &amp; Hall, 1977)</w:t>
      </w:r>
      <w:r>
        <w:rPr>
          <w:rFonts w:cstheme="majorHAnsi"/>
        </w:rPr>
        <w:fldChar w:fldCharType="end"/>
      </w:r>
      <w:r>
        <w:rPr>
          <w:rFonts w:cstheme="majorHAnsi"/>
        </w:rPr>
        <w:t xml:space="preserve">, ce qui pourrait expliquer des taux d’infection différents </w:t>
      </w:r>
      <w:r w:rsidRPr="00A13865">
        <w:rPr>
          <w:rFonts w:cstheme="majorHAnsi"/>
        </w:rPr>
        <w:t>par modification de la probabilité d’infection.</w:t>
      </w:r>
      <w:r w:rsidRPr="00A13865">
        <w:rPr>
          <w:rFonts w:ascii="Garamond" w:hAnsi="Garamond"/>
        </w:rPr>
        <w:t xml:space="preserve"> </w:t>
      </w:r>
      <w:r w:rsidRPr="00A13865">
        <w:rPr>
          <w:rFonts w:cstheme="majorHAnsi"/>
        </w:rPr>
        <w:fldChar w:fldCharType="begin"/>
      </w:r>
      <w:r w:rsidRPr="00A13865">
        <w:rPr>
          <w:rFonts w:cstheme="majorHAnsi"/>
        </w:rPr>
        <w:instrText xml:space="preserve"> ADDIN ZOTERO_ITEM CSL_CITATION {"citationID":"PpiZbteV","properties":{"formattedCitation":"(Filion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sidRPr="00A13865">
        <w:rPr>
          <w:rFonts w:cstheme="majorHAnsi"/>
        </w:rPr>
        <w:fldChar w:fldCharType="separate"/>
      </w:r>
      <w:r w:rsidRPr="00A13865">
        <w:rPr>
          <w:rFonts w:cstheme="majorHAnsi"/>
          <w:noProof/>
        </w:rPr>
        <w:t>Filion et al., (2019)</w:t>
      </w:r>
      <w:r w:rsidRPr="00A13865">
        <w:rPr>
          <w:rFonts w:cstheme="majorHAnsi"/>
        </w:rPr>
        <w:fldChar w:fldCharType="end"/>
      </w:r>
      <w:r w:rsidRPr="00A13865">
        <w:rPr>
          <w:rFonts w:cstheme="majorHAnsi"/>
        </w:rPr>
        <w:t xml:space="preserve"> ont également noté que le type de communauté (avec ou sans compétiteurs) était un bon prédicteur de l’abondance et la prévalence de deux genres de trématodes (</w:t>
      </w:r>
      <w:proofErr w:type="spellStart"/>
      <w:r w:rsidRPr="00A13865">
        <w:rPr>
          <w:rFonts w:cstheme="majorHAnsi"/>
          <w:i/>
          <w:iCs/>
        </w:rPr>
        <w:t>Crepidostomum</w:t>
      </w:r>
      <w:proofErr w:type="spellEnd"/>
      <w:r w:rsidRPr="00A13865">
        <w:rPr>
          <w:rFonts w:cstheme="majorHAnsi"/>
          <w:i/>
          <w:iCs/>
        </w:rPr>
        <w:t xml:space="preserve"> </w:t>
      </w:r>
      <w:r w:rsidRPr="00A13865">
        <w:rPr>
          <w:rFonts w:cstheme="majorHAnsi"/>
        </w:rPr>
        <w:t xml:space="preserve">et </w:t>
      </w:r>
      <w:proofErr w:type="spellStart"/>
      <w:r w:rsidRPr="00A13865">
        <w:rPr>
          <w:rFonts w:cstheme="majorHAnsi"/>
          <w:i/>
          <w:iCs/>
        </w:rPr>
        <w:t>Apophallus</w:t>
      </w:r>
      <w:proofErr w:type="spellEnd"/>
      <w:r w:rsidRPr="00A13865">
        <w:rPr>
          <w:rFonts w:cstheme="majorHAnsi"/>
        </w:rPr>
        <w:t>) chez l’omble de fontaine (</w:t>
      </w:r>
      <w:proofErr w:type="spellStart"/>
      <w:r w:rsidRPr="00A13865">
        <w:rPr>
          <w:rFonts w:cstheme="majorHAnsi"/>
          <w:i/>
          <w:iCs/>
        </w:rPr>
        <w:t>Salvelinus</w:t>
      </w:r>
      <w:proofErr w:type="spellEnd"/>
      <w:r w:rsidRPr="00A13865">
        <w:rPr>
          <w:rFonts w:cstheme="majorHAnsi"/>
          <w:i/>
          <w:iCs/>
        </w:rPr>
        <w:t xml:space="preserve"> </w:t>
      </w:r>
      <w:proofErr w:type="spellStart"/>
      <w:r w:rsidRPr="00A13865">
        <w:rPr>
          <w:rFonts w:cstheme="majorHAnsi"/>
          <w:i/>
          <w:iCs/>
        </w:rPr>
        <w:t>fontinalis</w:t>
      </w:r>
      <w:proofErr w:type="spellEnd"/>
      <w:r w:rsidRPr="00A13865">
        <w:rPr>
          <w:rFonts w:cstheme="majorHAnsi"/>
        </w:rPr>
        <w:t xml:space="preserve">). Ce genre d’effet a également été observé chez des ectoparasites, où la prévalence et l’abondance de </w:t>
      </w:r>
      <w:proofErr w:type="spellStart"/>
      <w:r w:rsidRPr="00A13865">
        <w:rPr>
          <w:rFonts w:cstheme="majorHAnsi"/>
        </w:rPr>
        <w:t>Monogenea</w:t>
      </w:r>
      <w:proofErr w:type="spellEnd"/>
      <w:r w:rsidRPr="00A13865">
        <w:rPr>
          <w:rFonts w:cstheme="majorHAnsi"/>
        </w:rPr>
        <w:t xml:space="preserve"> diminuaient lorsque les poissons se trouvaient dans un groupe mélangé avec d’autres espèces </w:t>
      </w:r>
      <w:r w:rsidRPr="00A13865">
        <w:rPr>
          <w:rFonts w:cstheme="majorHAnsi"/>
        </w:rPr>
        <w:fldChar w:fldCharType="begin"/>
      </w:r>
      <w:r w:rsidRPr="00A13865">
        <w:rPr>
          <w:rFonts w:cstheme="majorHAnsi"/>
        </w:rPr>
        <w:instrText xml:space="preserve"> ADDIN ZOTERO_ITEM CSL_CITATION {"citationID":"W5POVXzR","properties":{"formattedCitation":"(Dargent et al., 2013)","plainCitation":"(Dargent et al., 2013)","noteIndex":0},"citationItems":[{"id":3197,"uris":["http://zotero.org/groups/2585270/items/ZXRZXD2N"],"itemData":{"id":3197,"type":"article-journal","abstract":"Predation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sidRPr="00A13865">
        <w:rPr>
          <w:rFonts w:cstheme="majorHAnsi"/>
        </w:rPr>
        <w:fldChar w:fldCharType="separate"/>
      </w:r>
      <w:r w:rsidRPr="00A13865">
        <w:rPr>
          <w:rFonts w:cstheme="majorHAnsi"/>
          <w:noProof/>
        </w:rPr>
        <w:t>(Dargent et al., 2013)</w:t>
      </w:r>
      <w:r w:rsidRPr="00A13865">
        <w:rPr>
          <w:rFonts w:cstheme="majorHAnsi"/>
        </w:rPr>
        <w:fldChar w:fldCharType="end"/>
      </w:r>
      <w:r w:rsidRPr="00A13865">
        <w:rPr>
          <w:rFonts w:cstheme="majorHAnsi"/>
        </w:rPr>
        <w:t xml:space="preserve">. La densité d’hôtes, strictement, serait aussi négativement associée à l’abondance de trématodes qui infecte deux espèces du genre </w:t>
      </w:r>
      <w:proofErr w:type="spellStart"/>
      <w:r w:rsidRPr="00A13865">
        <w:rPr>
          <w:rFonts w:cstheme="majorHAnsi"/>
          <w:i/>
          <w:iCs/>
        </w:rPr>
        <w:t>Lepomis</w:t>
      </w:r>
      <w:proofErr w:type="spellEnd"/>
      <w:r w:rsidRPr="00A13865">
        <w:rPr>
          <w:rFonts w:cstheme="majorHAnsi"/>
        </w:rPr>
        <w:t xml:space="preserve"> </w:t>
      </w:r>
      <w:r w:rsidRPr="00A13865">
        <w:rPr>
          <w:rFonts w:cstheme="majorHAnsi"/>
        </w:rPr>
        <w:fldChar w:fldCharType="begin"/>
      </w:r>
      <w:r w:rsidRPr="00A13865">
        <w:rPr>
          <w:rFonts w:cstheme="majorHAnsi"/>
        </w:rPr>
        <w:instrText xml:space="preserve"> ADDIN ZOTERO_ITEM CSL_CITATION {"citationID":"otoeQXp5","properties":{"formattedCitation":"(Buck &amp; Lutterschmidt, 2017)","plainCitation":"(Buck &amp; Lutterschmidt, 2017)","noteIndex":0},"citationItems":[{"id":3430,"uris":["http://zotero.org/groups/2585270/items/5XUZQA2W"],"itemData":{"id":3430,"type":"article-journal","abstract":"The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I."}],"issued":{"date-parts":[["2017",1,1]]}}}],"schema":"https://github.com/citation-style-language/schema/raw/master/csl-citation.json"} </w:instrText>
      </w:r>
      <w:r w:rsidRPr="00A13865">
        <w:rPr>
          <w:rFonts w:cstheme="majorHAnsi"/>
        </w:rPr>
        <w:fldChar w:fldCharType="separate"/>
      </w:r>
      <w:r w:rsidRPr="00A13865">
        <w:rPr>
          <w:rFonts w:cstheme="majorHAnsi"/>
          <w:noProof/>
        </w:rPr>
        <w:t>(Buck &amp; Lutterschmidt, 2017)</w:t>
      </w:r>
      <w:r w:rsidRPr="00A13865">
        <w:rPr>
          <w:rFonts w:cstheme="majorHAnsi"/>
        </w:rPr>
        <w:fldChar w:fldCharType="end"/>
      </w:r>
      <w:r w:rsidRPr="00A13865">
        <w:rPr>
          <w:rFonts w:cstheme="majorHAnsi"/>
        </w:rPr>
        <w:t>, ce qui appuie un effet de dilution par diminution du taux de rencontre entre le parasite et son hôte.</w:t>
      </w:r>
    </w:p>
    <w:p w14:paraId="1EA64416" w14:textId="77777777" w:rsidR="003520AA" w:rsidRDefault="003520AA" w:rsidP="0091305E">
      <w:pPr>
        <w:spacing w:line="360" w:lineRule="auto"/>
        <w:jc w:val="both"/>
        <w:rPr>
          <w:rFonts w:cstheme="majorHAnsi"/>
        </w:rPr>
      </w:pPr>
    </w:p>
    <w:p w14:paraId="6B8EBCE8" w14:textId="1B3FE933" w:rsidR="003520AA" w:rsidRDefault="00792A22" w:rsidP="0091305E">
      <w:pPr>
        <w:pStyle w:val="Titre3"/>
        <w:jc w:val="both"/>
      </w:pPr>
      <w:bookmarkStart w:id="39" w:name="_Toc159360074"/>
      <w:bookmarkStart w:id="40" w:name="_Toc159407068"/>
      <w:bookmarkStart w:id="41" w:name="_Toc159491668"/>
      <w:r>
        <w:t>1</w:t>
      </w:r>
      <w:r w:rsidR="003520AA">
        <w:t>.4.2. Qualité de l’eau</w:t>
      </w:r>
      <w:bookmarkEnd w:id="39"/>
      <w:bookmarkEnd w:id="40"/>
      <w:bookmarkEnd w:id="41"/>
    </w:p>
    <w:p w14:paraId="5DF203F8" w14:textId="77777777" w:rsidR="003520AA" w:rsidRPr="00A13865" w:rsidRDefault="003520AA" w:rsidP="0091305E">
      <w:pPr>
        <w:jc w:val="both"/>
      </w:pPr>
    </w:p>
    <w:p w14:paraId="288F2C51" w14:textId="77777777" w:rsidR="003520AA" w:rsidRDefault="003520AA" w:rsidP="0091305E">
      <w:pPr>
        <w:spacing w:line="360" w:lineRule="auto"/>
        <w:ind w:firstLine="708"/>
        <w:jc w:val="both"/>
        <w:rPr>
          <w:rFonts w:cstheme="majorHAnsi"/>
        </w:rPr>
      </w:pPr>
      <w:r w:rsidRPr="00263294">
        <w:rPr>
          <w:rFonts w:cstheme="majorHAnsi"/>
        </w:rPr>
        <w:t xml:space="preserve">La qualité de l’eau (i.e., caractéristiques physico-chimiques et organiques de l’eau) peut également agir en tant que moteur d’infection dans les systèmes aquatiques. D’une part, ces facteurs peuvent agir indirectement en affectant la susceptibilité des </w:t>
      </w:r>
      <w:r>
        <w:rPr>
          <w:rFonts w:cstheme="majorHAnsi"/>
        </w:rPr>
        <w:t>individus</w:t>
      </w:r>
      <w:r w:rsidRPr="00263294">
        <w:rPr>
          <w:rFonts w:cstheme="majorHAnsi"/>
        </w:rPr>
        <w:t xml:space="preserve"> à l’infection. Par exemple, les poissons vivants dans des eaux polluées seraient davantage parasités, potentiellement en raison d’une diminution de leur immunocompétence </w:t>
      </w:r>
      <w:r w:rsidRPr="00263294">
        <w:rPr>
          <w:rFonts w:cstheme="majorHAnsi"/>
        </w:rPr>
        <w:fldChar w:fldCharType="begin"/>
      </w:r>
      <w:r w:rsidRPr="00263294">
        <w:rPr>
          <w:rFonts w:cstheme="majorHAnsi"/>
        </w:rPr>
        <w:instrText xml:space="preserve"> ADDIN ZOTERO_ITEM CSL_CITATION {"citationID":"gkgSLwfE","properties":{"formattedCitation":"(Poulin, 1992)","plainCitation":"(Poulin, 1992)","noteIndex":0},"citationItems":[{"id":2110,"uris":["http://zotero.org/groups/2585270/items/SAQX5XCL"],"itemData":{"id":2110,"type":"article-journal","abstract":"As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sidRPr="00263294">
        <w:rPr>
          <w:rFonts w:cstheme="majorHAnsi"/>
        </w:rPr>
        <w:fldChar w:fldCharType="separate"/>
      </w:r>
      <w:r w:rsidRPr="00263294">
        <w:rPr>
          <w:rFonts w:cstheme="majorHAnsi"/>
          <w:noProof/>
        </w:rPr>
        <w:t>(Poulin, 1992)</w:t>
      </w:r>
      <w:r w:rsidRPr="00263294">
        <w:rPr>
          <w:rFonts w:cstheme="majorHAnsi"/>
        </w:rPr>
        <w:fldChar w:fldCharType="end"/>
      </w:r>
      <w:r w:rsidRPr="00263294">
        <w:rPr>
          <w:rFonts w:cstheme="majorHAnsi"/>
        </w:rPr>
        <w:t>. En infectant expérimentalement des saumons Chinook (</w:t>
      </w:r>
      <w:proofErr w:type="spellStart"/>
      <w:r w:rsidRPr="00263294">
        <w:rPr>
          <w:rFonts w:cstheme="majorHAnsi"/>
        </w:rPr>
        <w:t>Oncorhynchus</w:t>
      </w:r>
      <w:proofErr w:type="spellEnd"/>
      <w:r w:rsidRPr="00263294">
        <w:rPr>
          <w:rFonts w:cstheme="majorHAnsi"/>
        </w:rPr>
        <w:t xml:space="preserve"> </w:t>
      </w:r>
      <w:proofErr w:type="spellStart"/>
      <w:r w:rsidRPr="00263294">
        <w:rPr>
          <w:rFonts w:cstheme="majorHAnsi"/>
        </w:rPr>
        <w:t>tshawytscha</w:t>
      </w:r>
      <w:proofErr w:type="spellEnd"/>
      <w:r w:rsidRPr="00263294">
        <w:rPr>
          <w:rFonts w:cstheme="majorHAnsi"/>
        </w:rPr>
        <w:t xml:space="preserve">) avec une espèce de trématode, </w:t>
      </w:r>
      <w:r w:rsidRPr="00263294">
        <w:rPr>
          <w:rFonts w:cstheme="majorHAnsi"/>
        </w:rPr>
        <w:fldChar w:fldCharType="begin"/>
      </w:r>
      <w:r>
        <w:rPr>
          <w:rFonts w:cstheme="majorHAnsi"/>
        </w:rPr>
        <w:instrText xml:space="preserve"> ADDIN ZOTERO_ITEM CSL_CITATION {"citationID":"SDsqx8xd","properties":{"formattedCitation":"(Jacobson et al., 2003)","plainCitation":"(Jacobson et al., 2003)","dontUpdate":true,"noteIndex":0},"citationItems":[{"id":2104,"uris":["http://zotero.org/groups/2585270/items/M59PNI3W"],"itemData":{"id":2104,"type":"article-journal","abstract":"Previous studies have shown that juvenile chinook salmon Oncorhynchus tshawytscha exposed in the field or the laboratory to polychlorinated biphenyls (PCBs), an anthropogenic stressor, are immunosuppressed. It is not known whether simultaneous exposure to natural stressors can increase this immunosuppression. To examine the effects of natural and anthropogenic stressors on immune function, we infected juvenile chinook salmon with metacercariae of the trematode Nanophyetus salmincola by exposing the fish to infected freshwater snails Juga plicifera. Infected (&gt;300 metacercariae per fish) and noninfected salmon were then injected with either the commercial PCB mixture Aroclor 1254 or an acetone–emulphor carrier. B cell function was examined by in vitro hemolytic plaque-forming cell (PFC) assay. Nanophyetus salmincola infection resulted in significantly lower anterior kidney primary PFCs and lower splenic secondary PFCs. The combination of N. salmincola infection and Aroclor 1254 exposure caused a lower anterior kidney primary PFC response than did either stressor alone. The immune function of juvenile chinook salmon was also measured by challenging them with the marine bacterium Listonella anguillarum (formerly known as Vibrio anguillarum). Fish infected with N. salmincola had higher mortalities than noninfected fish when challenged with L. anguillarum. These experiments demonstrated that N. salmincola infection in juvenile chinook salmon can impair immune function and disease resistance. The findings also show that in combination these natural and anthropogenic stressors can have a greater negative effect on salmon health than either stressor alone.","container-title":"Journal of Aquatic Animal Health","DOI":"10.1577/1548-8667(2003)015&lt;0001:CEONAA&gt;2.0.CO;2","journalAbbreviation":"Journal of Aquatic Animal Health","page":"1-12","source":"ResearchGate","title":"Cumulative Effects of Natural and Anthropogenic Stress on Immune Function and Disease Resistance in Juvenile Chinook Salmon","volume":"15","author":[{"family":"Jacobson","given":"Kym"},{"family":"Arkoosh","given":"Mary"},{"family":"Kagley","given":"Anna"},{"family":"Clemons","given":"Ethan"},{"family":"Collier","given":"Tracy"},{"family":"Casillas","given":"Edmundo"}],"issued":{"date-parts":[["2003",3,1]]}}}],"schema":"https://github.com/citation-style-language/schema/raw/master/csl-citation.json"} </w:instrText>
      </w:r>
      <w:r w:rsidRPr="00263294">
        <w:rPr>
          <w:rFonts w:cstheme="majorHAnsi"/>
        </w:rPr>
        <w:fldChar w:fldCharType="separate"/>
      </w:r>
      <w:r w:rsidRPr="00263294">
        <w:rPr>
          <w:rFonts w:cstheme="majorHAnsi"/>
          <w:noProof/>
        </w:rPr>
        <w:t>Jacobson et al. (2003)</w:t>
      </w:r>
      <w:r w:rsidRPr="00263294">
        <w:rPr>
          <w:rFonts w:cstheme="majorHAnsi"/>
        </w:rPr>
        <w:fldChar w:fldCharType="end"/>
      </w:r>
      <w:r w:rsidRPr="00263294">
        <w:rPr>
          <w:rFonts w:cstheme="majorHAnsi"/>
        </w:rPr>
        <w:t xml:space="preserve"> ont mesuré </w:t>
      </w:r>
      <w:r>
        <w:rPr>
          <w:rFonts w:cstheme="majorHAnsi"/>
        </w:rPr>
        <w:t xml:space="preserve">une </w:t>
      </w:r>
      <w:r w:rsidRPr="00263294">
        <w:rPr>
          <w:rFonts w:cstheme="majorHAnsi"/>
        </w:rPr>
        <w:t>diminution des fonctions immunitaires</w:t>
      </w:r>
      <w:r>
        <w:rPr>
          <w:rFonts w:cstheme="majorHAnsi"/>
        </w:rPr>
        <w:t>,</w:t>
      </w:r>
      <w:r w:rsidRPr="00263294">
        <w:rPr>
          <w:rFonts w:cstheme="majorHAnsi"/>
        </w:rPr>
        <w:t xml:space="preserve"> et cet effet était renforcé lorsque les poissons étaient injectés avec un mélange de </w:t>
      </w:r>
      <w:proofErr w:type="spellStart"/>
      <w:r>
        <w:rPr>
          <w:rFonts w:cstheme="majorHAnsi"/>
        </w:rPr>
        <w:t>b</w:t>
      </w:r>
      <w:r w:rsidRPr="00263294">
        <w:rPr>
          <w:rFonts w:cstheme="majorHAnsi"/>
        </w:rPr>
        <w:t>iphényles</w:t>
      </w:r>
      <w:proofErr w:type="spellEnd"/>
      <w:r w:rsidRPr="00263294">
        <w:rPr>
          <w:rFonts w:cstheme="majorHAnsi"/>
        </w:rPr>
        <w:t xml:space="preserve"> </w:t>
      </w:r>
      <w:proofErr w:type="spellStart"/>
      <w:r w:rsidRPr="00263294">
        <w:rPr>
          <w:rFonts w:cstheme="majorHAnsi"/>
        </w:rPr>
        <w:t>polychlorés</w:t>
      </w:r>
      <w:proofErr w:type="spellEnd"/>
      <w:r>
        <w:rPr>
          <w:rFonts w:cstheme="majorHAnsi"/>
          <w:b/>
          <w:bCs/>
        </w:rPr>
        <w:t xml:space="preserve"> </w:t>
      </w:r>
      <w:r>
        <w:rPr>
          <w:rFonts w:cstheme="majorHAnsi"/>
        </w:rPr>
        <w:t xml:space="preserve">(BPC). D’autre part, la qualité de l’eau peut affecter directement les parasites, ce qui mènerait à des variations de niveau d’infection. Par exemple, plusieurs métaux lourds réduisent la longévité et l’infectivité des cercaires de trématodes </w:t>
      </w:r>
      <w:r>
        <w:rPr>
          <w:rFonts w:cstheme="majorHAnsi"/>
        </w:rPr>
        <w:fldChar w:fldCharType="begin"/>
      </w:r>
      <w:r>
        <w:rPr>
          <w:rFonts w:cstheme="majorHAnsi"/>
        </w:rPr>
        <w:instrText xml:space="preserve"> ADDIN ZOTERO_ITEM CSL_CITATION {"citationID":"OpLX95aA","properties":{"formattedCitation":"(Pietrock &amp; Marcogliese, 2003; Poulin, 1992)","plainCitation":"(Pietrock &amp; Marcogliese, 2003; Poulin, 1992)","noteIndex":0},"citationItems":[{"id":2304,"uris":["http://zotero.org/groups/2585270/items/98CJGSFP"],"itemData":{"id":2304,"type":"article-journal","abstract":"During their free-living phases, endohelminths are directly exposed to environmental conditions in their respective macrohabitats. Both natural environmental factors and pollutants released into the environment through anthropogenic activities can influence the success of the free-living stages. This overview examines the effects of natural variables and pollutants on two specific properties (survival and infectivity) of free-living stages of endohelminths, mainly trematodes, while fully recognizing that other parasitic life history stages in addition to the hosts can also be affected. As most parasite pollution studies have been carried out in aquatic habitats, this paper focuses on parasites of aquatic or amphibious hosts.","container-title":"Trends in Parasitology","DOI":"10.1016/s1471-4922(03)00117-x","ISSN":"1471-4922","issue":"7","journalAbbreviation":"Trends Parasitol","language":"eng","note":"PMID: 12855379","page":"293-299","source":"PubMed","title":"Free-living endohelminth stages: at the mercy of environmental conditions","title-short":"Free-living endohelminth stages","volume":"19","author":[{"family":"Pietrock","given":"Michael"},{"family":"Marcogliese","given":"David J."}],"issued":{"date-parts":[["2003",7]]}}},{"id":2110,"uris":["http://zotero.org/groups/2585270/items/SAQX5XCL"],"itemData":{"id":2110,"type":"article-journal","abstract":"As aquatic habitats throughout the world are increasingly contaminated with toxic chemicals, toxicologist strive to determine what impact these substances will have an biological systems. So far, the effects of this type of pollution on fish parasites has received little attention, despite their important status as determinants of fish health. Robert Poulin discusses the many ways in which toxic pollution may affect infections of metazoan parasited in freshwater fish. Efects on fish immunity, parasites survival and intermediate host populations are not independent, and currently the outcome of toxic pollution and parasitism in fish is impossible to predict. Future research will have to answer several questions if we are to understand and forecast pollution-mediated changes in parasitism, an urgent challenge for ecotoxicologists and fish parasitologists alike.","container-title":"Parasitology Today","DOI":"10.1016/0169-4758(92)90090-O","ISSN":"0169-4758","issue":"2","journalAbbreviation":"Parasitology Today","language":"en","page":"58-61","source":"ScienceDirect","title":"Toxic pollution and parasitism in freshwater fish","volume":"8","author":[{"family":"Poulin","given":"R."}],"issued":{"date-parts":[["1992",2,1]]}}}],"schema":"https://github.com/citation-style-language/schema/raw/master/csl-citation.json"} </w:instrText>
      </w:r>
      <w:r>
        <w:rPr>
          <w:rFonts w:cstheme="majorHAnsi"/>
        </w:rPr>
        <w:fldChar w:fldCharType="separate"/>
      </w:r>
      <w:r>
        <w:rPr>
          <w:rFonts w:cstheme="majorHAnsi"/>
          <w:noProof/>
        </w:rPr>
        <w:t>(Pietrock &amp; Marcogliese, 2003; Poulin, 1992)</w:t>
      </w:r>
      <w:r>
        <w:rPr>
          <w:rFonts w:cstheme="majorHAnsi"/>
        </w:rPr>
        <w:fldChar w:fldCharType="end"/>
      </w:r>
      <w:r>
        <w:rPr>
          <w:rFonts w:cstheme="majorHAnsi"/>
        </w:rPr>
        <w:t xml:space="preserve">. Également, les augmentations de température de l’eau </w:t>
      </w:r>
      <w:r>
        <w:rPr>
          <w:rFonts w:cstheme="majorHAnsi"/>
        </w:rPr>
        <w:fldChar w:fldCharType="begin"/>
      </w:r>
      <w:r>
        <w:rPr>
          <w:rFonts w:cstheme="majorHAnsi"/>
        </w:rPr>
        <w:instrText xml:space="preserve"> ADDIN ZOTERO_ITEM CSL_CITATION {"citationID":"lUOcj051","properties":{"formattedCitation":"(Ford et al., 1998; Pechenik &amp; Fried, 1995)","plainCitation":"(Ford et al., 1998; Pechenik &amp; Fried, 1995)","noteIndex":0},"citationItems":[{"id":2321,"uris":["http://zotero.org/groups/2585270/items/8NDQZN7A"],"itemData":{"id":2321,"type":"article-journal","abstract":"Miracidia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A."}],"issued":{"date-parts":[["1998",12]]}}},{"id":2325,"uris":["http://zotero.org/groups/2585270/items/BBHSEXGL"],"itemData":{"id":2325,"type":"article-journal","abstract":"Trematode cercariae typically become unable to successfully infect a host many hours before they die. We examined the hypothesis that both time to 50% mortality and time to loss of infective capacity are controlled to the same degree by rates of energy expenditure, by determining the relative effects of temperature on both parameters. Infective capacity was assessed by exposing Echinostoma trivolvis cercariae of different ages to a suitable second intermediate host (the gastropod Biomphalaria glabrata) and counting 1–2 days later the number of metacercarial cysts formed. Temperature had a remarkably similar effect on time to 50% mortality and loss of infective capacity, supporting the hypothesis that both absolute and functional cercarial life-spans are limited by the rates at which energy stores are utilized.","container-title":"Parasitology","DOI":"10.1017/S0031182000081920","ISSN":"1469-8161, 0031-1820","issue":"3","language":"en","note":"publisher: Cambridge University Press","page":"373-378","source":"Cambridge University Press","title":"Effect of temperature on survival and infectivity of Echinostoma trivolvis cercariae: a test of the energy limitation hypothesis","title-short":"Effect of temperature on survival and infectivity of Echinostoma trivolvis cercariae","volume":"111","author":[{"family":"Pechenik","given":"J. A."},{"family":"Fried","given":"B."}],"issued":{"date-parts":[["1995",9]]}}}],"schema":"https://github.com/citation-style-language/schema/raw/master/csl-citation.json"} </w:instrText>
      </w:r>
      <w:r>
        <w:rPr>
          <w:rFonts w:cstheme="majorHAnsi"/>
        </w:rPr>
        <w:fldChar w:fldCharType="separate"/>
      </w:r>
      <w:r>
        <w:rPr>
          <w:rFonts w:cstheme="majorHAnsi"/>
          <w:noProof/>
        </w:rPr>
        <w:t>(Ford et al., 1998; Pechenik &amp; Fried, 1995)</w:t>
      </w:r>
      <w:r>
        <w:rPr>
          <w:rFonts w:cstheme="majorHAnsi"/>
        </w:rPr>
        <w:fldChar w:fldCharType="end"/>
      </w:r>
      <w:r>
        <w:rPr>
          <w:rFonts w:cstheme="majorHAnsi"/>
        </w:rPr>
        <w:t xml:space="preserve">, ainsi que les variations de pH </w:t>
      </w:r>
      <w:r>
        <w:rPr>
          <w:rFonts w:cstheme="majorHAnsi"/>
        </w:rPr>
        <w:fldChar w:fldCharType="begin"/>
      </w:r>
      <w:r>
        <w:rPr>
          <w:rFonts w:cstheme="majorHAnsi"/>
        </w:rPr>
        <w:instrText xml:space="preserve"> ADDIN ZOTERO_ITEM CSL_CITATION {"citationID":"cQDGx36M","properties":{"formattedCitation":"(Ford et al., 1998)","plainCitation":"(Ford et al., 1998)","noteIndex":0},"citationItems":[{"id":2321,"uris":["http://zotero.org/groups/2585270/items/8NDQZN7A"],"itemData":{"id":2321,"type":"article-journal","abstract":"Miracidia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Pr>
          <w:rFonts w:cstheme="majorHAnsi"/>
        </w:rPr>
        <w:fldChar w:fldCharType="separate"/>
      </w:r>
      <w:r>
        <w:rPr>
          <w:rFonts w:cstheme="majorHAnsi"/>
          <w:noProof/>
        </w:rPr>
        <w:t>(Ford et al., 1998)</w:t>
      </w:r>
      <w:r>
        <w:rPr>
          <w:rFonts w:cstheme="majorHAnsi"/>
        </w:rPr>
        <w:fldChar w:fldCharType="end"/>
      </w:r>
      <w:r>
        <w:rPr>
          <w:rFonts w:cstheme="majorHAnsi"/>
        </w:rPr>
        <w:t xml:space="preserve"> et de salinité </w:t>
      </w:r>
      <w:r>
        <w:rPr>
          <w:rFonts w:cstheme="majorHAnsi"/>
        </w:rPr>
        <w:fldChar w:fldCharType="begin"/>
      </w:r>
      <w:r>
        <w:rPr>
          <w:rFonts w:cstheme="majorHAnsi"/>
        </w:rPr>
        <w:instrText xml:space="preserve"> ADDIN ZOTERO_ITEM CSL_CITATION {"citationID":"5zR5V6o8","properties":{"formattedCitation":"(Donnelly et al., 1984; Ford et al., 1998)","plainCitation":"(Donnelly et al., 1984; Ford et al., 1998)","noteIndex":0},"citationItems":[{"id":2313,"uris":["http://zotero.org/groups/2585270/items/DDVP32NE"],"itemData":{"id":2313,"type":"article-journal","abstract":"Donnelly F. A., Appleton C. C. and Schutte C. H. J. 1984. The influence of salinity on the cercariae of three species of Schistosoma. International Journal for Parasitology14: 13–21. The effect of salinity on the longevity and infectivity of cercariae of Schistosoma mattheei, Schistosoma haematobium and Schistosoma mansoni was determined. No significant differences in cercarial longevity occurred (p &gt; 0.05) in low salinities (0–5.25%), whereas further increases in salinity resulted in progressive decreases in survival. In salinities </w:instrText>
      </w:r>
      <w:r>
        <w:rPr>
          <w:rFonts w:ascii="Cambria Math" w:hAnsi="Cambria Math" w:cs="Cambria Math"/>
        </w:rPr>
        <w:instrText>≳</w:instrText>
      </w:r>
      <w:r>
        <w:rPr>
          <w:rFonts w:cstheme="majorHAnsi"/>
        </w:rPr>
        <w:instrText xml:space="preserve"> 17.5%, cercariae were incapable of surviving for longer than 11 min. A maximum life-span of up to 122 h was recorded for some S. mattheei cercariae. Cercarial infectivity, as indicated by worm returns, was reduced progressively with increasing salinity up to a lethal limit of 10.5%. Differences in the salinity tolerance of the cercariae of the three species were discussed.","container-title":"International Journal for Parasitology","DOI":"10.1016/0020-7519(84)90005-5","ISSN":"0020-7519","issue":"1","journalAbbreviation":"International Journal for Parasitology","language":"en","page":"13-21","source":"ScienceDirect","title":"The influence of salinity on the cercariae of three species of Schistosoma","volume":"14","author":[{"family":"Donnelly","given":"F. A."},{"family":"Appleton","given":"C. C."},{"family":"Schutte","given":"C. H. J."}],"issued":{"date-parts":[["1984",2,1]]}}},{"id":2321,"uris":["http://zotero.org/groups/2585270/items/8NDQZN7A"],"itemData":{"id":2321,"type":"article-journal","abstract":"Miracidia of Echinostoma caproni were exposed to solutions varying in salinity, pH, and temperature in 1 ml concavity slides. Half-lives of the miracidial populations were determined and longevity curves constructed to find maximum life spans of the miracidia in the different conditions. Control miracidia in aquarium water at pH 7.2 and 22 degrees C. had a half-life of 3.6 h and a maximum life span of 9 h. Miracidia of E. caproni were not very tolerant of saline solutions from 0.1% to 0.4%, the latter being lethal within an hour. A bimodal effect was found with exposure to aquarium water of varying pH, with a peak at pH 5 in acid solutions and pH 9 in alkaline solutions. Miracidia tolerated pH ranges from 3 to 11 exhibiting half-lives of 2.4 h or greater in these solutions. At lower than ambient temperatures, E. caproni miracidia lived longer, the greatest being a half-life of 5.0 h and a maximum life span of 15 h at 5 degrees C. At warmer temperatures, the half-life was reduced until lethality was reached at 40 degrees C. ANCOVA analysis of log transformed longevity curves supported the observation that in pH trials many miracidia survived initially with a major die-off after 3.3 h. The opposite trend of early die-off and gradual mortality of the survivors was supported in the temperature trials.","container-title":"Journal of Helminthology","DOI":"10.1017/s0022149x00016680","ISSN":"0022-149X","issue":"4","journalAbbreviation":"J Helminthol","language":"eng","note":"PMID: 9858629","page":"325-330","source":"PubMed","title":"The effects of salinity, pH and temperature on the half-life and longevity of Echinostoma caproni miracidia","volume":"72","author":[{"family":"Ford","given":"D. M."},{"family":"Nollen","given":"P. M."},{"family":"Romano","given":"M. A."}],"issued":{"date-parts":[["1998",12]]}}}],"schema":"https://github.com/citation-style-language/schema/raw/master/csl-citation.json"} </w:instrText>
      </w:r>
      <w:r>
        <w:rPr>
          <w:rFonts w:cstheme="majorHAnsi"/>
        </w:rPr>
        <w:fldChar w:fldCharType="separate"/>
      </w:r>
      <w:r>
        <w:rPr>
          <w:rFonts w:cstheme="majorHAnsi"/>
          <w:noProof/>
        </w:rPr>
        <w:t>(Donnelly et al., 1984; Ford et al., 1998)</w:t>
      </w:r>
      <w:r>
        <w:rPr>
          <w:rFonts w:cstheme="majorHAnsi"/>
        </w:rPr>
        <w:fldChar w:fldCharType="end"/>
      </w:r>
      <w:r>
        <w:rPr>
          <w:rFonts w:cstheme="majorHAnsi"/>
        </w:rPr>
        <w:t xml:space="preserve"> par rapport à la normale réduisent la survie et la durée de la période infectieuse, ce qui pourrait diminuer les paramètres d’infection. En effet, les stades libres des parasites aquatiques sont </w:t>
      </w:r>
      <w:r>
        <w:rPr>
          <w:rFonts w:cstheme="majorHAnsi"/>
        </w:rPr>
        <w:lastRenderedPageBreak/>
        <w:t xml:space="preserve">particulièrement sensibles aux conditions environnementales </w:t>
      </w:r>
      <w:r>
        <w:rPr>
          <w:rFonts w:cstheme="majorHAnsi"/>
        </w:rPr>
        <w:fldChar w:fldCharType="begin"/>
      </w:r>
      <w:r>
        <w:rPr>
          <w:rFonts w:cstheme="majorHAnsi"/>
        </w:rPr>
        <w:instrText xml:space="preserve"> ADDIN ZOTERO_ITEM CSL_CITATION {"citationID":"KHnWFwKk","properties":{"formattedCitation":"(MacKenzie et al., 1995)","plainCitation":"(MacKenzie et al., 1995)","noteIndex":0},"citationItems":[{"id":9249,"uris":["http://zotero.org/groups/2585270/items/IIEF4KJY"],"itemData":{"id":9249,"type":"article-journal","container-title":"Advances in Parasitology","DOI":"10.1016/s0065-308x(08)60070-6","ISSN":"0065-308X","journalAbbreviation":"Adv Parasitol","language":"eng","note":"PMID: 7709856","page":"85-144","source":"PubMed","title":"Parasites as indicators of water quality and the potential use of helminth transmission in marine pollution studies","volume":"35","author":[{"family":"MacKenzie","given":"K."},{"family":"Williams","given":"H. H."},{"family":"Williams","given":"B."},{"family":"McVicar","given":"A. H."},{"family":"Siddall","given":"R."}],"issued":{"date-parts":[["1995"]]}}}],"schema":"https://github.com/citation-style-language/schema/raw/master/csl-citation.json"} </w:instrText>
      </w:r>
      <w:r>
        <w:rPr>
          <w:rFonts w:cstheme="majorHAnsi"/>
        </w:rPr>
        <w:fldChar w:fldCharType="separate"/>
      </w:r>
      <w:r>
        <w:rPr>
          <w:rFonts w:cstheme="majorHAnsi"/>
          <w:noProof/>
        </w:rPr>
        <w:t>(MacKenzie et al., 1995)</w:t>
      </w:r>
      <w:r>
        <w:rPr>
          <w:rFonts w:cstheme="majorHAnsi"/>
        </w:rPr>
        <w:fldChar w:fldCharType="end"/>
      </w:r>
      <w:r>
        <w:rPr>
          <w:rFonts w:cstheme="majorHAnsi"/>
        </w:rPr>
        <w:t xml:space="preserve">. En revanche, certains paramètres physico-chimiques améliorent la longévité des cercaires comme la dureté de l’eau </w:t>
      </w:r>
      <w:r>
        <w:rPr>
          <w:rFonts w:cstheme="majorHAnsi"/>
        </w:rPr>
        <w:fldChar w:fldCharType="begin"/>
      </w:r>
      <w:r>
        <w:rPr>
          <w:rFonts w:cstheme="majorHAnsi"/>
        </w:rPr>
        <w:instrText xml:space="preserve"> ADDIN ZOTERO_ITEM CSL_CITATION {"citationID":"TKkruGYW","properties":{"formattedCitation":"(Morley et al., 2001)","plainCitation":"(Morley et al., 2001)","noteIndex":0},"citationItems":[{"id":2309,"uris":["http://zotero.org/groups/2585270/items/HSHJZNIE"],"itemData":{"id":2309,"type":"article-journal","abstract":"The toxicity of cadmium and zinc at concentrations ranging from 0.1 to 10000 microg/l was investigated with cercariae of Diplostomum spathaceum at three temperatures (12, 20, 25 degrees C) and three levels of water hardness (distilled water, soft water, hard water). Under most environmental conditions survival of cercariae was reduced by increasing metal concentration. Increasing water hardness and decreasing water temperature caused an increase in the survival of both control and metal exposed cercariae. However, with decreasing temperature increased survival of metal-exposed cercariae above the control occurred at a number of low metal concentrations. Differences in the relative toxicity of cadmium and zinc to cercariae was dependent on the environmental conditions of exposure. The two heavy metals demonstrated little toxicity to cercariae during the period of maximum cercarial infectivity (0-5 h). The mechanisms of metal toxicity and their effects on cercarial survival are discussed.","container-title":"International Journal for Parasitology","DOI":"10.1016/s0020-7519(01)00229-6","ISSN":"0020-7519","issue":"11","journalAbbreviation":"Int J Parasitol","language":"eng","note":"PMID: 11513890","page":"1211-1217","source":"PubMed","title":"Toxicity of cadmium and zinc to Diplostomum spathaceum (Trematoda: Diplostomidae) cercarial survival","title-short":"Toxicity of cadmium and zinc to Diplostomum spathaceum (Trematoda","volume":"31","author":[{"family":"Morley","given":"N. J."},{"family":"Crane","given":"M."},{"family":"Lewis","given":"J. W."}],"issued":{"date-parts":[["2001",9]]}}}],"schema":"https://github.com/citation-style-language/schema/raw/master/csl-citation.json"} </w:instrText>
      </w:r>
      <w:r>
        <w:rPr>
          <w:rFonts w:cstheme="majorHAnsi"/>
        </w:rPr>
        <w:fldChar w:fldCharType="separate"/>
      </w:r>
      <w:r>
        <w:rPr>
          <w:rFonts w:cstheme="majorHAnsi"/>
          <w:noProof/>
        </w:rPr>
        <w:t>(Morley et al., 2001)</w:t>
      </w:r>
      <w:r>
        <w:rPr>
          <w:rFonts w:cstheme="majorHAnsi"/>
        </w:rPr>
        <w:fldChar w:fldCharType="end"/>
      </w:r>
      <w:r>
        <w:rPr>
          <w:rFonts w:cstheme="majorHAnsi"/>
        </w:rPr>
        <w:t xml:space="preserve">, ce qui pourrait augmenter les risques d’infection. </w:t>
      </w:r>
    </w:p>
    <w:p w14:paraId="17A3F67F" w14:textId="77777777" w:rsidR="003520AA" w:rsidRDefault="003520AA" w:rsidP="0091305E">
      <w:pPr>
        <w:spacing w:line="360" w:lineRule="auto"/>
        <w:ind w:firstLine="708"/>
        <w:jc w:val="both"/>
        <w:rPr>
          <w:rFonts w:cstheme="majorHAnsi"/>
        </w:rPr>
      </w:pPr>
    </w:p>
    <w:p w14:paraId="08341C2A" w14:textId="77777777" w:rsidR="003520AA" w:rsidRPr="00CB3E33" w:rsidRDefault="003520AA" w:rsidP="0091305E">
      <w:pPr>
        <w:spacing w:line="360" w:lineRule="auto"/>
        <w:jc w:val="both"/>
        <w:rPr>
          <w:rFonts w:cstheme="majorHAnsi"/>
        </w:rPr>
      </w:pPr>
      <w:r>
        <w:rPr>
          <w:rFonts w:cstheme="majorHAnsi"/>
        </w:rPr>
        <w:tab/>
        <w:t xml:space="preserve">Quelques évidences empiriques de relations entre les paramètres d’infection et les paramètres de qualité de l’eau ont déjà été observées. </w:t>
      </w:r>
      <w:r w:rsidRPr="008A1BEC">
        <w:rPr>
          <w:rFonts w:cstheme="majorHAnsi"/>
        </w:rPr>
        <w:t>Chez les anguilles d’Amérique (</w:t>
      </w:r>
      <w:r w:rsidRPr="008A1BEC">
        <w:rPr>
          <w:rFonts w:cstheme="majorHAnsi"/>
          <w:i/>
          <w:iCs/>
        </w:rPr>
        <w:t xml:space="preserve">Anguilla </w:t>
      </w:r>
      <w:proofErr w:type="spellStart"/>
      <w:r w:rsidRPr="008A1BEC">
        <w:rPr>
          <w:rFonts w:cstheme="majorHAnsi"/>
          <w:i/>
          <w:iCs/>
        </w:rPr>
        <w:t>rostrata</w:t>
      </w:r>
      <w:proofErr w:type="spellEnd"/>
      <w:r w:rsidRPr="008A1BEC">
        <w:rPr>
          <w:rFonts w:cstheme="majorHAnsi"/>
        </w:rPr>
        <w:t xml:space="preserve">), un faible pH est associé à une diminution de la richesse spécifique de parasites </w:t>
      </w:r>
      <w:r w:rsidRPr="008A1BEC">
        <w:rPr>
          <w:rFonts w:cstheme="majorHAnsi"/>
        </w:rPr>
        <w:fldChar w:fldCharType="begin"/>
      </w:r>
      <w:r w:rsidRPr="008A1BEC">
        <w:rPr>
          <w:rFonts w:cstheme="majorHAnsi"/>
        </w:rPr>
        <w:instrText xml:space="preserve"> ADDIN ZOTERO_ITEM CSL_CITATION {"citationID":"LMW1z7SY","properties":{"formattedCitation":"(Marcogliese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sidRPr="008A1BEC">
        <w:rPr>
          <w:rFonts w:cstheme="majorHAnsi"/>
        </w:rPr>
        <w:fldChar w:fldCharType="separate"/>
      </w:r>
      <w:r w:rsidRPr="008A1BEC">
        <w:rPr>
          <w:rFonts w:cstheme="majorHAnsi"/>
          <w:noProof/>
        </w:rPr>
        <w:t>(Marcogliese &amp; Cone, 1997b)</w:t>
      </w:r>
      <w:r w:rsidRPr="008A1BEC">
        <w:rPr>
          <w:rFonts w:cstheme="majorHAnsi"/>
        </w:rPr>
        <w:fldChar w:fldCharType="end"/>
      </w:r>
      <w:r>
        <w:rPr>
          <w:rFonts w:cstheme="majorHAnsi"/>
        </w:rPr>
        <w:t>. L’incidence de la maladie du point noir augmenterait en fonction du maximum de température journalier chez les saumons Coho (</w:t>
      </w:r>
      <w:proofErr w:type="spellStart"/>
      <w:r w:rsidRPr="00A13865">
        <w:rPr>
          <w:rFonts w:cstheme="majorHAnsi"/>
          <w:i/>
          <w:iCs/>
        </w:rPr>
        <w:t>Oncorhynchus</w:t>
      </w:r>
      <w:proofErr w:type="spellEnd"/>
      <w:r w:rsidRPr="00A13865">
        <w:rPr>
          <w:rFonts w:cstheme="majorHAnsi"/>
          <w:i/>
          <w:iCs/>
        </w:rPr>
        <w:t xml:space="preserve"> </w:t>
      </w:r>
      <w:proofErr w:type="spellStart"/>
      <w:r w:rsidRPr="00A13865">
        <w:rPr>
          <w:rFonts w:cstheme="majorHAnsi"/>
          <w:i/>
          <w:iCs/>
        </w:rPr>
        <w:t>kisutch</w:t>
      </w:r>
      <w:proofErr w:type="spellEnd"/>
      <w:r>
        <w:rPr>
          <w:rFonts w:cstheme="majorHAnsi"/>
        </w:rPr>
        <w:t xml:space="preserve">) en rivières </w:t>
      </w:r>
      <w:r>
        <w:rPr>
          <w:rFonts w:cstheme="majorHAnsi"/>
        </w:rPr>
        <w:fldChar w:fldCharType="begin"/>
      </w:r>
      <w:r>
        <w:rPr>
          <w:rFonts w:cstheme="majorHAnsi"/>
        </w:rPr>
        <w:instrText xml:space="preserve"> ADDIN ZOTERO_ITEM CSL_CITATION {"citationID":"GZp9j0Ap","properties":{"formattedCitation":"(Cairns et al., 2005)","plainCitation":"(Cairns et al., 2005)","noteIndex":0},"citationItems":[{"id":2295,"uris":["http://zotero.org/groups/2585270/items/7UE63X53"],"itemData":{"id":2295,"type":"article-journal","abstract":"High summer water temperatures can adversely affect stream salmonids in numerous ways. The direct effects of temperature associated with increased metabolic demand can be exacerbated by other factors, including decreased resistance to disease and increased susceptibility to parasites. We quantified the occurrence of black spot infestation caused by a neascus-type trematode (family Diplostomidae) of juvenile salmonids in Oregon's West Fork Smith River stream network during summer 2002 through fall 2003. The highest 7-d average of the daily maximum (ADM) temperatures was positively correlated with infestation rates in both years. We summarized the frequency and infestation severity of juvenile coho salmon Oncorhynchus kisutch by location within the network and summarized temperatures for 19 study reaches. Summer ADMs ranged from approximately 24°C near the watershed mouth to approximately 17°C in the upper reaches, while tributary ADMs ranged from approximately 16–18°C in the lower reaches to 12–17°C in the upper reaches. Temperatures were consistently higher in summer 2003 than in summer 2002. The presence of black spot infestation was more frequently noted in warm main-stem reaches than in adjacent cooler tributary reaches, and infestation rates were generally higher in 2003 than in 2002 in the same reach. Movements of coho salmon juveniles within the stream network also appeared to influence observed infestation rates.","container-title":"Transactions of The American Fisheries Society - TRANS AMER FISH SOC","DOI":"10.1577/T04-151.1","journalAbbreviation":"Transactions of The American Fisheries Society - TRANS AMER FISH SOC","page":"1471-1479","source":"ResearchGate","title":"Influence of Summer Stream Temperatures on Black Spot Infestation of Juvenile Coho Salmon in the Oregon Coast Range","volume":"134","author":[{"family":"Cairns","given":"Michael"},{"family":"Ebersole","given":"Joseph"},{"family":"Baker","given":"Joan"},{"family":"Jr","given":"Parker"},{"family":"Lavigne","given":"Henry"},{"family":"Davis","given":"Sheila"}],"issued":{"date-parts":[["2005",11,1]]}}}],"schema":"https://github.com/citation-style-language/schema/raw/master/csl-citation.json"} </w:instrText>
      </w:r>
      <w:r>
        <w:rPr>
          <w:rFonts w:cstheme="majorHAnsi"/>
        </w:rPr>
        <w:fldChar w:fldCharType="separate"/>
      </w:r>
      <w:r>
        <w:rPr>
          <w:rFonts w:cstheme="majorHAnsi"/>
          <w:noProof/>
        </w:rPr>
        <w:t>(Cairns et al., 2005)</w:t>
      </w:r>
      <w:r>
        <w:rPr>
          <w:rFonts w:cstheme="majorHAnsi"/>
        </w:rPr>
        <w:fldChar w:fldCharType="end"/>
      </w:r>
      <w:r>
        <w:rPr>
          <w:rFonts w:cstheme="majorHAnsi"/>
        </w:rPr>
        <w:t xml:space="preserve">. La prévalence d’infection par des myxozoaires chez le </w:t>
      </w:r>
      <w:proofErr w:type="spellStart"/>
      <w:r>
        <w:rPr>
          <w:rFonts w:cstheme="majorHAnsi"/>
        </w:rPr>
        <w:t>méné</w:t>
      </w:r>
      <w:proofErr w:type="spellEnd"/>
      <w:r>
        <w:rPr>
          <w:rFonts w:cstheme="majorHAnsi"/>
        </w:rPr>
        <w:t xml:space="preserve"> à tache noire (</w:t>
      </w:r>
      <w:proofErr w:type="spellStart"/>
      <w:r w:rsidRPr="00462ADF">
        <w:rPr>
          <w:rFonts w:cstheme="majorHAnsi"/>
          <w:i/>
          <w:iCs/>
        </w:rPr>
        <w:t>Notropis</w:t>
      </w:r>
      <w:proofErr w:type="spellEnd"/>
      <w:r w:rsidRPr="00462ADF">
        <w:rPr>
          <w:rFonts w:cstheme="majorHAnsi"/>
          <w:i/>
          <w:iCs/>
        </w:rPr>
        <w:t xml:space="preserve"> </w:t>
      </w:r>
      <w:proofErr w:type="spellStart"/>
      <w:r w:rsidRPr="00462ADF">
        <w:rPr>
          <w:rFonts w:cstheme="majorHAnsi"/>
          <w:i/>
          <w:iCs/>
        </w:rPr>
        <w:t>hudsonius</w:t>
      </w:r>
      <w:proofErr w:type="spellEnd"/>
      <w:r w:rsidRPr="00462ADF">
        <w:rPr>
          <w:rFonts w:cstheme="majorHAnsi"/>
        </w:rPr>
        <w:t>)</w:t>
      </w:r>
      <w:r>
        <w:rPr>
          <w:rFonts w:cstheme="majorHAnsi"/>
        </w:rPr>
        <w:t xml:space="preserve"> augmente avec les concentrations en coliformes fécaux issus des effluents urbains </w:t>
      </w:r>
      <w:r>
        <w:rPr>
          <w:rFonts w:cstheme="majorHAnsi"/>
        </w:rPr>
        <w:fldChar w:fldCharType="begin"/>
      </w:r>
      <w:r>
        <w:rPr>
          <w:rFonts w:cstheme="majorHAnsi"/>
        </w:rPr>
        <w:instrText xml:space="preserve"> ADDIN ZOTERO_ITEM CSL_CITATION {"citationID":"85RjwsiS","properties":{"formattedCitation":"(Marcogliese &amp; Cone, 2001)","plainCitation":"(Marcogliese &amp; Cone, 2001)","noteIndex":0},"citationItems":[{"id":2786,"uris":["http://zotero.org/groups/2585270/items/RLJJHTZ9"],"itemData":{"id":2786,"type":"article-journal","abstract":"Late summer myxozoan infra- and component communities parasitizing 73 Notropis hudsonius at 5 sites on the St. Lawrence River upstream and downstream from the island of Montreal are described from study of histological sections of individual fish. Community membership included Myxobolus sp. A (intracellular in striated muscle fibers), Myxobolus sp. B (intracellular in striated muscle fibers), Myxobolus sp. C (brain), and Thelohanellus notatus (Mavor, 1916) Kudo, 1929 (loose connective tissue), all of which are histozoic myxobolids displaying strict tissue specificity for trophozoite development. Mean infracommunity richness in fish at the separate localities was estimated to be 0.4 +/- 0.5 to 1.3 +/- 0.7, with a maximum richness of 3 in any 1 fish. Component community richness in host samples was 2 to 4. It is argued that these are relatively high levels of diversity for freshwater fish parasites but that the values are probably conservative because of the study of only portions of individual fish. The percentage of fish infected with myxozoans of any species and infracommunity richness was significantly greater below the island of Montreal compared with above it. It is suspected that increased oligochaete populations at these sites, resulting from sewage-caused organic enrichment of sediments, may have accounted for the observed increased prevalence of infection.","container-title":"The Journal of Parasitology","DOI":"10.1645/0022-3395(2001)087[0951:MCPNHC]2.0.CO;2","ISSN":"0022-3395","issue":"5","journalAbbreviation":"J Parasitol","language":"eng","note":"PMID: 11695414","page":"951-956","source":"PubMed","title":"Myxozoan communities parasitizing Notropis hudsonius (Cyprinidae) at selected localities on the St. Lawrence River, Quebec: possible effects of urban effluents","title-short":"Myxozoan communities parasitizing Notropis hudsonius (Cyprinidae) at selected localities on the St. Lawrence River, Quebec","volume":"87","author":[{"family":"Marcogliese","given":"D. J."},{"family":"Cone","given":"D. K."}],"issued":{"date-parts":[["2001",10]]}}}],"schema":"https://github.com/citation-style-language/schema/raw/master/csl-citation.json"} </w:instrText>
      </w:r>
      <w:r>
        <w:rPr>
          <w:rFonts w:cstheme="majorHAnsi"/>
        </w:rPr>
        <w:fldChar w:fldCharType="separate"/>
      </w:r>
      <w:r>
        <w:rPr>
          <w:rFonts w:cstheme="majorHAnsi"/>
          <w:noProof/>
        </w:rPr>
        <w:t>(Marcogliese &amp; Cone, 2001)</w:t>
      </w:r>
      <w:r>
        <w:rPr>
          <w:rFonts w:cstheme="majorHAnsi"/>
        </w:rPr>
        <w:fldChar w:fldCharType="end"/>
      </w:r>
      <w:r>
        <w:rPr>
          <w:rFonts w:cstheme="majorHAnsi"/>
        </w:rPr>
        <w:t xml:space="preserve">. Dans des étangs avec une augmentation de température de l’eau, la période de transmission des cercaire vers </w:t>
      </w:r>
      <w:r w:rsidRPr="000934D3">
        <w:rPr>
          <w:rFonts w:cstheme="majorHAnsi"/>
          <w:i/>
          <w:iCs/>
        </w:rPr>
        <w:t>Gambusia affinis</w:t>
      </w:r>
      <w:r>
        <w:rPr>
          <w:rFonts w:cstheme="majorHAnsi"/>
        </w:rPr>
        <w:t xml:space="preserve"> est plus longue ce qui altèrerait la prévalence et intensité d’infection </w:t>
      </w:r>
      <w:r>
        <w:rPr>
          <w:rFonts w:cstheme="majorHAnsi"/>
        </w:rPr>
        <w:fldChar w:fldCharType="begin"/>
      </w:r>
      <w:r>
        <w:rPr>
          <w:rFonts w:cstheme="majorHAnsi"/>
        </w:rPr>
        <w:instrText xml:space="preserve"> ADDIN ZOTERO_ITEM CSL_CITATION {"citationID":"3OqknuaG","properties":{"formattedCitation":"(Aho et al., 1982; Camp et al., 1982)","plainCitation":"(Aho et al., 1982; Camp et al., 1982)","noteIndex":0},"citationItems":[{"id":9226,"uris":["http://zotero.org/groups/2585270/items/NLNFFTYV"],"itemData":{"id":9226,"type":"article-journal","abstract":"The prevalence and mean infrapopulation density of Diplostomulum metacercariae were monitored for 53 mo in populations of mosquitofish, Gambusia affinis, located in ambient and thermally altered locations in Par Pond, a 1,012-ha cooling reservoir located on the Savannah River Plant near Aiken, South Carolina. Except for six monthly sampling periods, prevalence of D. scheuringi remained &gt; 75% at the ambient temperature station; peak prevalences occurred in late summer and early fall, then declined in late winter and spring. Mean densities at the ambient station varied significantly over the course of the study; seasonal peaks occurred in late summer and fall, and lowest densities in spring. Seasonal prevalence at the heated site paralleled that which occurred at the ambient station during the initial 28 mo, but over the last 25 mo, prevalence varied erratically. Mean densities of D. scheuringi fluctuated significantly at the heated site during the 53 mo, but a distinct seasonal pattern was not apparent. A significant linear decrease in mean density was observed during the final 30 mo of the study. During 33 of the 53 mo, densities of metacercariae were not significantly different at the two sampling stations. During 17 of the 20 mo when they were significantly different, densities were highest at the ambient temperature site. The decline in prevalence and density at the thermally altered station during the last 30 mo may have resulted from changes in parasite transmission dynamics that were caused by temperatures fluctuating rapidly over wide ranges, or by changes in foraging or nesting behavior of the definitive host, which would reduce the numbers of infective agents being dispersed in the habitat. The prevalence and density of D. scheuringi were compared in four, arbitrarily chosen, size classes of mosquitofish in the two areas of the reservoir over one 12-mo period. Both density and prevalence were affected most in the largest (</w:instrText>
      </w:r>
      <w:r>
        <w:rPr>
          <w:rFonts w:ascii="Cambria Math" w:hAnsi="Cambria Math" w:cs="Cambria Math"/>
        </w:rPr>
        <w:instrText>⩾</w:instrText>
      </w:r>
      <w:r>
        <w:rPr>
          <w:rFonts w:cstheme="majorHAnsi"/>
        </w:rPr>
        <w:instrText xml:space="preserve"> 36 mm) and smallest (15-25 mm) size classes in the ambient location during late winter and early spring; prevalence declines among all size classes of mosquitofish in the thermally altered station during winter and spring. The various seasonal changes in parasite population dynamics at both stations were attributed to a combination of seasonal variation in cercarial shedding from infected snails, recruitment of metacercariae, and to seasonal patterns of birth and mortality of the short-lived mosquitofish. At the heated station, periods of cercarial shedding and metacercarial recruitment were altered by thermal effluent that also reduced the normal life expectancy of mosquitofish, thereby further modifying the population biology of the parasite.","container-title":"The Journal of Parasitology","DOI":"10.2307/3280931","ISSN":"0022-3395","issue":"4","note":"publisher: [The American Society of Parasitologists, Allen Press]","page":"695-708","source":"JSTOR","title":"Long-Term Studies on the Population Biology of Diplostomulum scheuringi in a Thermally Altered Reservoir","volume":"68","author":[{"family":"Aho","given":"John M."},{"family":"Camp","given":"Joseph W."},{"family":"Esch","given":"Gerald W."}],"issued":{"date-parts":[["1982"]]}}},{"id":9227,"uris":["http://zotero.org/groups/2585270/items/66KI6829"],"itemData":{"id":9227,"type":"article-journal","abstract":"The population biology of Ornithodiplostomum ptychocheilus was examined in mosquitofish, Gambusia affinis, within ambient temperature and thermally altered locations of a South Carolina cooling reservoir. During the 53-mo study period, both prevalence and mean density of metacercariae fluctuated erratically in mosquitofish from ambient areas. In heated parts of the reservoir, seasonal changes were also unpredictable although there was a tendency to be highest in spring and decline in late summer and early fall. For 31 of the 53 mo, mean infrapopulation densities were significantly different at the two collecting sites; for 20 of the 31 mo, densities were significantly higher at the thermally altered location. During one 12-mo period, prevalence and density of O. ptychocheilus metacercariae were followed within four, arbitrarily established, size classes of mosquitofish. At the ambient temperature site, prevalence remained consistently high (&gt; 85%) in the largest fish (</w:instrText>
      </w:r>
      <w:r>
        <w:rPr>
          <w:rFonts w:ascii="Cambria Math" w:hAnsi="Cambria Math" w:cs="Cambria Math"/>
        </w:rPr>
        <w:instrText>⩾</w:instrText>
      </w:r>
      <w:r>
        <w:rPr>
          <w:rFonts w:cstheme="majorHAnsi"/>
        </w:rPr>
        <w:instrText xml:space="preserve">36 mm), but declined from high levels in smaller size classes beginning in November and continuing into March. Seasonal changes in mean densities closely approximated prevalence. Thermal effluent significantly affected recruitment of metacercariae and cercarial shedding from infected snails (Physa sp.) during summer and winter months. For a period of several weeks in late summer and early fall, both cercarial shedding and metacercarial recruitment were interrupted, resulting in a precipitous decline in prevalence and mean infrapopulation densities within mosquitofish of all size classes. Cercarial shedding persisted throughout the winter months while prevalence and density of metacercariae were elevated above the low levels during summer. These changes in prevalence and density within various size classes at the ambient temperature site were a consequence of variable growth rates of hosts, host reproduction and host mortality, in combination with seasonal changes in cercarial shedding and metacercarial recruitment. All of these variables were affected greatly by artificially elevated temperature, to the extent that prevalence and density dropped sharply during periods when summer temperatures were highest. While remaining somewhat regular at the heated location, both prevalence and mean density declined significantly at the ambient temperature site over the last 24 mo of the study. This drop may have been caused by a change in foraging or nesting behavior by the definitive host which, in turn, depressed the numbers of infective agents being dispersed into the study area.","container-title":"The Journal of Parasitology","DOI":"10.2307/3280932","ISSN":"0022-3395","issue":"4","note":"publisher: [The American Society of Parasitologists, Allen Press]","page":"709-718","source":"JSTOR","title":"A Long-Term Study on Various Aspects of the Population Biology of Ornithodiplostomum ptychocheilus in a South Carolina Cooling Reservoir","volume":"68","author":[{"family":"Camp","given":"Joseph W."},{"family":"Aho","given":"John M."},{"family":"Esch","given":"Gerald W."}],"issued":{"date-parts":[["1982"]]}}}],"schema":"https://github.com/citation-style-language/schema/raw/master/csl-citation.json"} </w:instrText>
      </w:r>
      <w:r>
        <w:rPr>
          <w:rFonts w:cstheme="majorHAnsi"/>
        </w:rPr>
        <w:fldChar w:fldCharType="separate"/>
      </w:r>
      <w:r>
        <w:rPr>
          <w:rFonts w:cstheme="majorHAnsi"/>
          <w:noProof/>
        </w:rPr>
        <w:t>(Aho et al., 1982; Camp et al., 1982)</w:t>
      </w:r>
      <w:r>
        <w:rPr>
          <w:rFonts w:cstheme="majorHAnsi"/>
        </w:rPr>
        <w:fldChar w:fldCharType="end"/>
      </w:r>
      <w:r>
        <w:rPr>
          <w:rFonts w:cstheme="majorHAnsi"/>
        </w:rPr>
        <w:t xml:space="preserve">. Dans le lac Constance, une augmentation de l’abondance d’un trématode </w:t>
      </w:r>
      <w:proofErr w:type="spellStart"/>
      <w:r w:rsidRPr="001E0D9F">
        <w:rPr>
          <w:rFonts w:cstheme="majorHAnsi"/>
          <w:i/>
          <w:iCs/>
        </w:rPr>
        <w:t>Diplostomum</w:t>
      </w:r>
      <w:proofErr w:type="spellEnd"/>
      <w:r w:rsidRPr="001E0D9F">
        <w:rPr>
          <w:rFonts w:cstheme="majorHAnsi"/>
          <w:i/>
          <w:iCs/>
        </w:rPr>
        <w:t xml:space="preserve"> </w:t>
      </w:r>
      <w:proofErr w:type="spellStart"/>
      <w:r>
        <w:rPr>
          <w:rFonts w:cstheme="majorHAnsi"/>
        </w:rPr>
        <w:t>sp</w:t>
      </w:r>
      <w:proofErr w:type="spellEnd"/>
      <w:r>
        <w:rPr>
          <w:rFonts w:cstheme="majorHAnsi"/>
        </w:rPr>
        <w:t xml:space="preserve">. a été remarquée suite à l’eutrophisation du lac, potentiellement en raison à une augmentation de végétation et d’escargots </w:t>
      </w:r>
      <w:r>
        <w:rPr>
          <w:rFonts w:cstheme="majorHAnsi"/>
        </w:rPr>
        <w:fldChar w:fldCharType="begin"/>
      </w:r>
      <w:r>
        <w:rPr>
          <w:rFonts w:cstheme="majorHAnsi"/>
        </w:rPr>
        <w:instrText xml:space="preserve"> ADDIN ZOTERO_ITEM CSL_CITATION {"citationID":"FSkAnl46","properties":{"formattedCitation":"(Hartmann &amp; N\\uc0\\u252{}mann, 1977)","plainCitation":"(Hartmann &amp; Nümann, 1977)","noteIndex":0},"citationItems":[{"id":2760,"uris":["http://zotero.org/groups/2585270/items/3T2MH9RB"],"itemData":{"id":2760,"type":"article-journal","container-title":"Journal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Eutrophication","volume":"34","author":[{"family":"Hartmann","given":"J."},{"family":"Nümann","given":"W."}],"issued":{"date-parts":[["1977",10]]}}}],"schema":"https://github.com/citation-style-language/schema/raw/master/csl-citation.json"} </w:instrText>
      </w:r>
      <w:r>
        <w:rPr>
          <w:rFonts w:cstheme="majorHAnsi"/>
        </w:rPr>
        <w:fldChar w:fldCharType="separate"/>
      </w:r>
      <w:r w:rsidRPr="001E0D9F">
        <w:rPr>
          <w:rFonts w:ascii="Calibri Light" w:cs="Calibri Light"/>
          <w:kern w:val="0"/>
        </w:rPr>
        <w:t xml:space="preserve">(Hartmann &amp; </w:t>
      </w:r>
      <w:proofErr w:type="spellStart"/>
      <w:r w:rsidRPr="001E0D9F">
        <w:rPr>
          <w:rFonts w:ascii="Calibri Light" w:cs="Calibri Light"/>
          <w:kern w:val="0"/>
        </w:rPr>
        <w:t>Nümann</w:t>
      </w:r>
      <w:proofErr w:type="spellEnd"/>
      <w:r w:rsidRPr="001E0D9F">
        <w:rPr>
          <w:rFonts w:ascii="Calibri Light" w:cs="Calibri Light"/>
          <w:kern w:val="0"/>
        </w:rPr>
        <w:t>, 1977)</w:t>
      </w:r>
      <w:r>
        <w:rPr>
          <w:rFonts w:cstheme="majorHAnsi"/>
        </w:rPr>
        <w:fldChar w:fldCharType="end"/>
      </w:r>
      <w:r>
        <w:rPr>
          <w:rFonts w:cstheme="majorHAnsi"/>
        </w:rPr>
        <w:t>. Ainsi, la qualité de l’eau serait une composante importante de la dynamique d’infection dans les écosystèmes aquatiques, notamment en régulant les populations de parasites durant leur stade de vie libre.</w:t>
      </w:r>
    </w:p>
    <w:p w14:paraId="5229294F" w14:textId="77777777" w:rsidR="003520AA" w:rsidRDefault="003520AA" w:rsidP="0091305E">
      <w:pPr>
        <w:spacing w:line="360" w:lineRule="auto"/>
        <w:jc w:val="both"/>
        <w:rPr>
          <w:rFonts w:cstheme="majorHAnsi"/>
        </w:rPr>
      </w:pPr>
    </w:p>
    <w:p w14:paraId="1022A26E" w14:textId="2054B324" w:rsidR="003520AA" w:rsidRDefault="00792A22" w:rsidP="0091305E">
      <w:pPr>
        <w:pStyle w:val="Titre3"/>
        <w:jc w:val="both"/>
      </w:pPr>
      <w:bookmarkStart w:id="42" w:name="_Toc159360075"/>
      <w:bookmarkStart w:id="43" w:name="_Toc159407069"/>
      <w:bookmarkStart w:id="44" w:name="_Toc159491669"/>
      <w:r>
        <w:t>1</w:t>
      </w:r>
      <w:r w:rsidR="003520AA">
        <w:t>.4.3. Structure d’habitat et attributs spatiaux</w:t>
      </w:r>
      <w:bookmarkEnd w:id="42"/>
      <w:bookmarkEnd w:id="43"/>
      <w:bookmarkEnd w:id="44"/>
    </w:p>
    <w:p w14:paraId="1BBE0A90" w14:textId="77777777" w:rsidR="003520AA" w:rsidRDefault="003520AA" w:rsidP="0091305E">
      <w:pPr>
        <w:spacing w:line="360" w:lineRule="auto"/>
        <w:jc w:val="both"/>
        <w:rPr>
          <w:rFonts w:cstheme="majorHAnsi"/>
        </w:rPr>
      </w:pPr>
    </w:p>
    <w:p w14:paraId="64A7FD6B" w14:textId="77777777" w:rsidR="003520AA" w:rsidRDefault="003520AA" w:rsidP="0091305E">
      <w:pPr>
        <w:spacing w:line="360" w:lineRule="auto"/>
        <w:ind w:firstLine="708"/>
        <w:jc w:val="both"/>
        <w:rPr>
          <w:rFonts w:cstheme="majorHAnsi"/>
        </w:rPr>
      </w:pPr>
      <w:r>
        <w:rPr>
          <w:rFonts w:cstheme="majorHAnsi"/>
        </w:rPr>
        <w:t xml:space="preserve">Bien que les caractéristiques morphométriques des lacs soient reconnues comme structurantes sur les communautés aquatiques </w:t>
      </w:r>
      <w:r>
        <w:rPr>
          <w:rFonts w:cstheme="majorHAnsi"/>
        </w:rPr>
        <w:fldChar w:fldCharType="begin"/>
      </w:r>
      <w:r>
        <w:rPr>
          <w:rFonts w:cstheme="majorHAnsi"/>
        </w:rPr>
        <w:instrText xml:space="preserve"> ADDIN ZOTERO_ITEM CSL_CITATION {"citationID":"u5NOOWoz","properties":{"formattedCitation":"(Duarte &amp; Kalff, 1989; L\\uc0\\u233{}onard et al., 2008; Mehner et al., 2005, 2007; Paquette et al., 2022)","plainCitation":"(Duarte &amp; Kalff, 1989; Léonard et al., 2008; Mehner et al., 2005, 2007; Paquette et al., 2022)","dontUpdate":true,"noteIndex":0},"citationItems":[{"id":9699,"uris":["http://zotero.org/groups/2585270/items/E57Y5FEM"],"itemData":{"id":9699,"type":"article-journal","container-title":"Archiv für Hydrobiologie","DOI":"10.1127/archiv-hydrobiol/115/1989/27","ISSN":",","language":"en","note":"publisher: Schweizerbart'sche Verlagsbuchhandlung","page":"27-40","source":"www.schweizerbart.de","title":"The influence of catchment geology and lake depth on phytoplankton biomass","author":[{"family":"Duarte","given":"Carlos M."},{"family":"Kalff","given":"Jakob"}],"issued":{"date-parts":[["1989",3,23]]}}},{"id":9696,"uris":["http://zotero.org/groups/2585270/items/GTKIMY5B"],"itemData":{"id":9696,"type":"article-journal","abstract":"This study investigates the spatial heterogeneity of macrophyte communities in a fluvio-lacustrine landscape. We analysed the importance of the geomorphological point/bay pattern in structuring aquatic plant assemblages inside a 20-km-long littoral segment of a large fluvial lake. The abundance of 21 macrophyte species was surveyed in 232 quadrats along 24 transects perpendicular to the lakeshore. Two contrasting plant communities were identified, corresponding to the bay and point morphology of the study zone: a bay community characterized by Chara sp. and a point community dominated by Butomus umbellatus f. vallisneriifolius, Vallisneria americana, Potamogeton richardsonii and Myriophyllum sp. We subsequently investigated the spatial patterns within the bay and point communities. From a dataset containing local environmental variables, landscape morphometric descriptors, and spatial geographical positions of the sampling sites, variation partitioning of the species abundance table showed that more than two-thirds of the explained variation was spatially structured. Around half of the spatially structured variation was due to the spatially structured environment. We identified important broad-scale patterns in the vegetation correlated to the local environmental variables, mainly depth and sediment richness. The remaining half of the spatially structured variation in the aquatic plant communities was explained by the landscape morphometric context; shoreline complexity of the bay or point, relative width, duration of wind exposure, and fetch were the landscape descriptors explaining most of this variation. Our results indicate that the landscape morphometric context can resolve as much spatial patterning as environmental variables and should be considered when studying a large lake ecosystem.","container-title":"Landscape Ecology","DOI":"10.1007/s10980-007-9168-5","ISSN":"1572-9761","issue":"1","journalAbbreviation":"Landscape Ecol","language":"en","page":"91-105","source":"Springer Link","title":"Using the landscape morphometric context to resolve spatial patterns of submerged macrophyte communities in a fluvial lake","volume":"23","author":[{"family":"Léonard","given":"Rosalie"},{"family":"Legendre","given":"Pierre"},{"family":"Jean","given":"Martin"},{"family":"Bouchard","given":"André"}],"issued":{"date-parts":[["2008",1,1]]}}},{"id":9692,"uris":["http://zotero.org/groups/2585270/items/NZFBTXZD"],"itemData":{"id":9692,"type":"article-journal","abstract":"1. Previous comparative analyses of fish communities in European lakes have mainly focused on the response of community composition to eutrophication. In addition, frequently only one or two lake habitats have been sampled. 2. Here, we present fish community data from 67 lakes in north-east Germany. Fish abundance was estimated in littoral, benthic and pelagic habitats from which a composite parameter indicating lake-wide relative species abundances was derived. This parameter was used in group comparisons and non-metric ordination procedures to explore, among 40 lake habitat descriptors sampled, those most important in structuring community composition. 3. Fish community composition was mainly determined by maximum and mean depth, chlorophyll a content and lake volume. The impact of anthropogenic alterations of shore structure and human-use intensity of lakes were of minor importance. The dominant fish species were vendace Coregonus albula, perch Perca fluviatilis, smelt Osmerus eperlanus and several cyprinids (roach Rutilus rutilus, bream Abramis brama, white bream Abramis bjoerkna and bleak Alburnus alburnus). 4. A response of relative species abundance to lake productivity could be demonstrated for small perch, ruffe and bream. However, when the relationship between lake morphology and productivity was controlled for, differences in species abundances were not longer attributable to differences in productivity, but to maximum lake depth. 5. This suggests that there are two distinct fish community types in Germany, namely the cold-water community with vendace and perch inhabiting deeper lakes, and the warm-water cyprinid community inhabiting more shallow lakes. The previously established conceptual model of a community succession from salmonids through perch to cyprinids with increasing eutrophication is hence not continous, but includes a switch between two lake and fish community types.","container-title":"Freshwater Biology","DOI":"10.1111/j.1365-2427.2004.01294.x","ISSN":"1365-2427","issue":"1","language":"en","note":"_eprint: https://onlinelibrary.wiley.com/doi/pdf/10.1111/j.1365-2427.2004.01294.x","page":"70-85","source":"Wiley Online Library","title":"Composition of fish communities in German lakes as related to lake morphology, trophic state, shore structure and human-use intensity","volume":"50","author":[{"family":"Mehner","given":"Thomas"},{"family":"Diekmann","given":"Markus"},{"family":"Brämick","given":"Uwe"},{"family":"Lemcke","given":"Roland"}],"issued":{"date-parts":[["2005"]]}}},{"id":643,"uris":["http://zotero.org/groups/2585270/items/BR6BE89M"],"itemData":{"id":643,"type":"article-journal","abstract":"1. Classification of European lake fish assemblages can be based on fish-assemblage structure or morphological, geographical, physical and chemical lake attributes. However, substantial gaps in knowledge exist with respect to the correspondence between both classification approaches. 2. Here, we compiled fish assemblage data from 165 lakes situated in the European ‘Central Plains’ ecoregion. Cluster analysis of fish abundances was performed to compare fish assemblage types of the entire ecoregion with those from previous country-specific studies. Nonparametric group comparisons, classification trees and partial canonical ordinations were used to infer the correspondence between fish assemblage types and morphology, geographical position and nutrient concentration of the lakes. 3. Three distinct fish assemblages were revealed: vendace (Coregonus albula), ruffe (Gymnocephalus cernuus) and roach (Rutilus rutilus) lake types. Both latitude and lake depth were the best determinants of lake type, but total phosphorus (TP) concentrations were also important. Vendace lakes were deep and had low TP concentrations, whereas the shallower ruffe and roach lakes had higher TP values. Roach lakes were more frequent in the north-west area of the ecoregion, whereas ruffe lakes were more often found south of the Baltic Sea. 4. Controlling for the influence of nutrient concentration showed that lake morphology and geographical position were important determinants of fish assemblages. However, the variance explained was low (&lt;20%), implying that biological interactions may also be important in forming the lake-specific fish assemblages. 5. The results suggest that fish assemblages differ between deep and shallow lakes, and between the north-west and south-east locations within the Central Plains ecoregion. Accordingly, establishment of depth-related lake morphotypes is needed, and the European ecoregions recommended to be used in evaluation systems according to the Water Framework Directive seem to be too coarse to reflect the subtle differences of fish species richness along geographical gradients.","container-title":"Freshwater Biology","DOI":"10.1111/j.1365-2427.2007.01836.x","ISSN":"1365-2427","issue":"11","language":"en","note":"_eprint: https://onlinelibrary.wiley.com/doi/pdf/10.1111/j.1365-2427.2007.01836.x","page":"2285-2297","source":"Wiley Online Library","title":"Lake depth and geographical position modify lake fish assemblages of the European ‘Central Plains’ ecoregion","volume":"52","author":[{"family":"Mehner","given":"Thomas"},{"family":"Holmgren","given":"Kerstin"},{"family":"Lauridsen","given":"Torben L."},{"family":"Jeppesen","given":"Erik"},{"family":"Diekmann","given":"Markus"}],"issued":{"date-parts":[["2007"]]}}},{"id":9701,"uris":["http://zotero.org/groups/2585270/items/UZRUM3S8"],"itemData":{"id":9701,"type":"article-journal","abstract":"Canada is home to more lakes than any other nation, but there is a fragmented and limited understanding of the ecological status of these water bodies. Zooplankton are excellent bioindicators of lake health, given their central food web position. To date, many studies have investigated the effect of individual stressors on zooplankton communities, mediated through changes in water quality (e.g., macronutrients, temperature, or chemicals). Increasingly, stressors act simultaneously in lakes, often over extended periods of time. As part of the NSERC Canadian Lake Pulse Network project, pelagic zooplankton were sampled in 624 lakes across Canada, spanning six continental drainage basins. We evaluated the effect of 40+ environmental variables on zooplankton diversity and community composition, considering both taxonomic and functional approaches. We also tested specific hypotheses on the relationships between zooplankton communities and environmental conditions, including eutrophication, calcium, chloride, and fish predation. We found that lake morphometry variables were among the most important predictors of zooplankton diversity, while water quality metrics were more critical in explaining variation in community composition. Our results also reveal significant heterogeneity across Canada, with contrasting effects of environmental drivers among continental watersheds, highlighting that response models cannot be assumed to apply universally.","container-title":"Limnology and Oceanography","DOI":"10.1002/lno.12058","ISSN":"1939-5590","issue":"5","language":"en","license":"© 2022 The Authors. Limnology and Oceanography published by Wiley Periodicals LLC on behalf of Association for the Sciences of Limnology and Oceanography.","note":"_eprint: https://onlinelibrary.wiley.com/doi/pdf/10.1002/lno.12058","page":"1081-1097","source":"Wiley Online Library","title":"Environmental drivers of taxonomic and functional variation in zooplankton diversity and composition in freshwater lakes across Canadian continental watersheds","volume":"67","author":[{"family":"Paquette","given":"Cindy"},{"family":"Gregory-Eaves","given":"Irene"},{"family":"Beisner","given":"Beatrix E."}],"issued":{"date-parts":[["2022"]]}}}],"schema":"https://github.com/citation-style-language/schema/raw/master/csl-citation.json"} </w:instrText>
      </w:r>
      <w:r>
        <w:rPr>
          <w:rFonts w:cstheme="majorHAnsi"/>
        </w:rPr>
        <w:fldChar w:fldCharType="separate"/>
      </w:r>
      <w:r w:rsidRPr="00C020AF">
        <w:rPr>
          <w:rFonts w:ascii="Calibri Light" w:cs="Calibri Light"/>
          <w:kern w:val="0"/>
        </w:rPr>
        <w:t>(</w:t>
      </w:r>
      <w:r>
        <w:rPr>
          <w:rFonts w:ascii="Calibri Light" w:cs="Calibri Light"/>
          <w:kern w:val="0"/>
        </w:rPr>
        <w:t xml:space="preserve">e.g., </w:t>
      </w:r>
      <w:r w:rsidRPr="00C020AF">
        <w:rPr>
          <w:rFonts w:ascii="Calibri Light" w:cs="Calibri Light"/>
          <w:kern w:val="0"/>
        </w:rPr>
        <w:t xml:space="preserve">Duarte &amp; </w:t>
      </w:r>
      <w:proofErr w:type="spellStart"/>
      <w:r w:rsidRPr="00C020AF">
        <w:rPr>
          <w:rFonts w:ascii="Calibri Light" w:cs="Calibri Light"/>
          <w:kern w:val="0"/>
        </w:rPr>
        <w:t>Kalff</w:t>
      </w:r>
      <w:proofErr w:type="spellEnd"/>
      <w:r w:rsidRPr="00C020AF">
        <w:rPr>
          <w:rFonts w:ascii="Calibri Light" w:cs="Calibri Light"/>
          <w:kern w:val="0"/>
        </w:rPr>
        <w:t xml:space="preserve">, 1989; Léonard et al., 2008; </w:t>
      </w:r>
      <w:proofErr w:type="spellStart"/>
      <w:r w:rsidRPr="00C020AF">
        <w:rPr>
          <w:rFonts w:ascii="Calibri Light" w:cs="Calibri Light"/>
          <w:kern w:val="0"/>
        </w:rPr>
        <w:t>Mehner</w:t>
      </w:r>
      <w:proofErr w:type="spellEnd"/>
      <w:r w:rsidRPr="00C020AF">
        <w:rPr>
          <w:rFonts w:ascii="Calibri Light" w:cs="Calibri Light"/>
          <w:kern w:val="0"/>
        </w:rPr>
        <w:t xml:space="preserve"> et al., 2005, 2007; Paquette et al., 2022)</w:t>
      </w:r>
      <w:r>
        <w:rPr>
          <w:rFonts w:cstheme="majorHAnsi"/>
        </w:rPr>
        <w:fldChar w:fldCharType="end"/>
      </w:r>
      <w:r>
        <w:rPr>
          <w:rFonts w:cstheme="majorHAnsi"/>
        </w:rPr>
        <w:t xml:space="preserve">, peu d’études se sont intéressées à leurs effets sur les communautés de parasites </w:t>
      </w:r>
      <w:r>
        <w:rPr>
          <w:rFonts w:cstheme="majorHAnsi"/>
        </w:rPr>
        <w:fldChar w:fldCharType="begin"/>
      </w:r>
      <w:r>
        <w:rPr>
          <w:rFonts w:cstheme="majorHAnsi"/>
        </w:rPr>
        <w:instrText xml:space="preserve"> ADDIN ZOTERO_ITEM CSL_CITATION {"citationID":"qLr5L2uo","properties":{"formattedCitation":"(Valois &amp; Poulin, 2015)","plainCitation":"(Valois &amp; Poulin, 2015)","dontUpdate":true,"noteIndex":0},"citationItems":[{"id":9758,"uris":["http://zotero.org/groups/2585270/items/KHDXSPL8"],"itemData":{"id":9758,"type":"article-journal","abstract":"Zooplankton and phytoplankton communities play host to a wide diversity of parasites, which have been found to play a significant role in a number of ecosystem processes, such as facilitating energy transfer and promoting species succession through altering interspecific competition. Yet we know little about the mechanisms that drive parasite dynamics in aquatic ecosystems. Recent mathematical models have shown how habitat can shape parasite dynamics through influencing the efficacy of parasite transmission; however, these predictions have yet to be tested at larger ecological scales. Here, we present a comparative analysis of parasitism in planktonic communities, assembling data from a range of host and parasite taxa, habitat types, and geographic regions. Our results suggest that the prominent depth-prevalence relationship observed in studies on Daphnia in temperate lakes of North America is applicable to a wide range of aquatic habitats, hosts, and parasites; however, differences in transmission strategies between parasites can lead to considerable variation in parasite dynamics. Observational studies which incorporate a diversity of habitat types will be important in uncovering the mechanisms which underlie this relationship. In particular, more experimental work on transmission stage survivability and infectivity in aquatic environments will be necessary before we can make accurate predictive models of parasite spread in these ecosystems.","container-title":"Limnology and Oceanography","DOI":"10.1002/lno.10127","ISSN":"1939-5590","issue":"5","language":"en","license":"© 2015 Association for the Sciences of Limnology and Oceanography","note":"_eprint: https://onlinelibrary.wiley.com/doi/pdf/10.1002/lno.10127","page":"1707-1718","source":"Wiley Online Library","title":"Global drivers of parasitism in freshwater plankton communities","volume":"60","author":[{"family":"Valois","given":"Amanda E."},{"family":"Poulin","given":"Robert"}],"issued":{"date-parts":[["2015"]]}}}],"schema":"https://github.com/citation-style-language/schema/raw/master/csl-citation.json"} </w:instrText>
      </w:r>
      <w:r>
        <w:rPr>
          <w:rFonts w:cstheme="majorHAnsi"/>
        </w:rPr>
        <w:fldChar w:fldCharType="separate"/>
      </w:r>
      <w:r>
        <w:rPr>
          <w:rFonts w:cstheme="majorHAnsi"/>
          <w:noProof/>
        </w:rPr>
        <w:t>(mais voir Valois &amp; Poulin, 2015)</w:t>
      </w:r>
      <w:r>
        <w:rPr>
          <w:rFonts w:cstheme="majorHAnsi"/>
        </w:rPr>
        <w:fldChar w:fldCharType="end"/>
      </w:r>
      <w:r>
        <w:rPr>
          <w:rFonts w:cstheme="majorHAnsi"/>
        </w:rPr>
        <w:t xml:space="preserve">. Toutefois, l’aire du lac serait corrélée à la composition de la communauté de parasites chez les hybrides </w:t>
      </w:r>
      <w:proofErr w:type="spellStart"/>
      <w:r w:rsidRPr="008B440F">
        <w:rPr>
          <w:rFonts w:cstheme="majorHAnsi"/>
          <w:i/>
          <w:iCs/>
        </w:rPr>
        <w:t>Lepomis</w:t>
      </w:r>
      <w:proofErr w:type="spellEnd"/>
      <w:r w:rsidRPr="008B440F">
        <w:rPr>
          <w:rFonts w:cstheme="majorHAnsi"/>
          <w:i/>
          <w:iCs/>
        </w:rPr>
        <w:t xml:space="preserve"> </w:t>
      </w:r>
      <w:proofErr w:type="spellStart"/>
      <w:r w:rsidRPr="008B440F">
        <w:rPr>
          <w:rFonts w:cstheme="majorHAnsi"/>
          <w:i/>
          <w:iCs/>
        </w:rPr>
        <w:t>macrochirus</w:t>
      </w:r>
      <w:proofErr w:type="spellEnd"/>
      <w:r>
        <w:rPr>
          <w:rFonts w:cstheme="majorHAnsi"/>
        </w:rPr>
        <w:t xml:space="preserve"> X </w:t>
      </w:r>
      <w:proofErr w:type="spellStart"/>
      <w:r w:rsidRPr="008B440F">
        <w:rPr>
          <w:rFonts w:cstheme="majorHAnsi"/>
          <w:i/>
          <w:iCs/>
        </w:rPr>
        <w:t>Lepomis</w:t>
      </w:r>
      <w:proofErr w:type="spellEnd"/>
      <w:r w:rsidRPr="008B440F">
        <w:rPr>
          <w:rFonts w:cstheme="majorHAnsi"/>
          <w:i/>
          <w:iCs/>
        </w:rPr>
        <w:t xml:space="preserve"> </w:t>
      </w:r>
      <w:proofErr w:type="spellStart"/>
      <w:r w:rsidRPr="008B440F">
        <w:rPr>
          <w:rFonts w:cstheme="majorHAnsi"/>
          <w:i/>
          <w:iCs/>
        </w:rPr>
        <w:t>cyanellus</w:t>
      </w:r>
      <w:proofErr w:type="spellEnd"/>
      <w:r>
        <w:rPr>
          <w:rFonts w:cstheme="majorHAnsi"/>
        </w:rPr>
        <w:t xml:space="preserve"> </w:t>
      </w:r>
      <w:r>
        <w:rPr>
          <w:rFonts w:cstheme="majorHAnsi"/>
        </w:rPr>
        <w:fldChar w:fldCharType="begin"/>
      </w:r>
      <w:r>
        <w:rPr>
          <w:rFonts w:cstheme="majorHAnsi"/>
        </w:rPr>
        <w:instrText xml:space="preserve"> ADDIN ZOTERO_ITEM CSL_CITATION {"citationID":"q2MAcvh1","properties":{"formattedCitation":"(Zelmer &amp; Campbell, 2011)","plainCitation":"(Zelmer &amp; Campbell, 2011)","noteIndex":0},"citationItems":[{"id":2343,"uris":["http://zotero.org/groups/2585270/items/8RY4Y8QB"],"itemData":{"id":2343,"type":"article-journal","abstract":"The parasite communities of bluegill x green sunfish hybrids were examined from 5 constructed ponds in Kansas in an attempt to evaluate the separate effects of habitat area and habitat heterogeneity on parasite community structure. Characterization of fish community structure and collection of hybrid fishes was conducted using an electrofishing boat. Benthic invertebrates were sampled, and substrate types examined at 30 evenly spaced points in each pond. Nonmetric multidimensional scaling of the parasite infracommunities, in concert with an analysis of similarities, indicated significant clustering of infracommunities by locality. The number and diversity of habitat types, and the richness and diversity of both fishes and benthic invertebrates, were positively correlated with the first axis of the infracommunity ordination. Pond surface area, parasite richness, and stocking pressure were negatively correlated with the first axis of the infracommunity ordination, suggesting that pond area, stocking pressure, or both was a stronger determinant of parasite community structure in these systems than habitat and host heterogeneity.","container-title":"The Journal of Parasitology","DOI":"10.1645/GE-2492.1","ISSN":"1937-2345","issue":"2","journalAbbreviation":"J Parasitol","language":"eng","note":"PMID: 21506793","page":"197-201","source":"PubMed","title":"Examining the area effect for parasite communities of bluegill x green sunfish hybrids in five constructed ponds in Kansas","volume":"97","author":[{"family":"Zelmer","given":"Derek A."},{"family":"Campbell","given":"Johnathon K."}],"issued":{"date-parts":[["2011",4]]}}}],"schema":"https://github.com/citation-style-language/schema/raw/master/csl-citation.json"} </w:instrText>
      </w:r>
      <w:r>
        <w:rPr>
          <w:rFonts w:cstheme="majorHAnsi"/>
        </w:rPr>
        <w:fldChar w:fldCharType="separate"/>
      </w:r>
      <w:r>
        <w:rPr>
          <w:rFonts w:cstheme="majorHAnsi"/>
          <w:noProof/>
        </w:rPr>
        <w:t>(Zelmer &amp; Campbell, 2011)</w:t>
      </w:r>
      <w:r>
        <w:rPr>
          <w:rFonts w:cstheme="majorHAnsi"/>
        </w:rPr>
        <w:fldChar w:fldCharType="end"/>
      </w:r>
      <w:r>
        <w:rPr>
          <w:rFonts w:cstheme="majorHAnsi"/>
        </w:rPr>
        <w:t xml:space="preserve"> et, avec la prévalence et abondance de trématodes </w:t>
      </w:r>
      <w:proofErr w:type="spellStart"/>
      <w:r>
        <w:rPr>
          <w:rFonts w:cstheme="majorHAnsi"/>
          <w:i/>
          <w:iCs/>
        </w:rPr>
        <w:t>Apophallus</w:t>
      </w:r>
      <w:proofErr w:type="spellEnd"/>
      <w:r>
        <w:rPr>
          <w:rFonts w:cstheme="majorHAnsi"/>
          <w:i/>
          <w:iCs/>
        </w:rPr>
        <w:t xml:space="preserve"> </w:t>
      </w:r>
      <w:proofErr w:type="spellStart"/>
      <w:r>
        <w:rPr>
          <w:rFonts w:cstheme="majorHAnsi"/>
        </w:rPr>
        <w:t>sp</w:t>
      </w:r>
      <w:proofErr w:type="spellEnd"/>
      <w:r>
        <w:rPr>
          <w:rFonts w:cstheme="majorHAnsi"/>
        </w:rPr>
        <w:t>. chez l’omble de fontaine (</w:t>
      </w:r>
      <w:proofErr w:type="spellStart"/>
      <w:r>
        <w:rPr>
          <w:rFonts w:cstheme="majorHAnsi"/>
          <w:i/>
          <w:iCs/>
        </w:rPr>
        <w:t>Salvelinus</w:t>
      </w:r>
      <w:proofErr w:type="spellEnd"/>
      <w:r>
        <w:rPr>
          <w:rFonts w:cstheme="majorHAnsi"/>
          <w:i/>
          <w:iCs/>
        </w:rPr>
        <w:t xml:space="preserve"> </w:t>
      </w:r>
      <w:proofErr w:type="spellStart"/>
      <w:r>
        <w:rPr>
          <w:rFonts w:cstheme="majorHAnsi"/>
          <w:i/>
          <w:iCs/>
        </w:rPr>
        <w:t>fontinalis</w:t>
      </w:r>
      <w:proofErr w:type="spellEnd"/>
      <w:r>
        <w:rPr>
          <w:rFonts w:cstheme="majorHAnsi"/>
        </w:rPr>
        <w:t>)</w:t>
      </w:r>
      <w:r>
        <w:rPr>
          <w:rFonts w:cstheme="majorHAnsi"/>
        </w:rPr>
        <w:fldChar w:fldCharType="begin"/>
      </w:r>
      <w:r>
        <w:rPr>
          <w:rFonts w:cstheme="majorHAnsi"/>
        </w:rPr>
        <w:instrText xml:space="preserve"> ADDIN ZOTERO_ITEM CSL_CITATION {"citationID":"A96ZDdfG","properties":{"formattedCitation":"(Filion et al., 2019)","plainCitation":"(Filion et al., 2019)","noteIndex":0},"citationItems":[{"id":9248,"uris":["http://zotero.org/groups/2585270/items/L2GZH3RQ"],"itemData":{"id":9248,"type":"article-journal","abstract":"Both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Pr>
          <w:rFonts w:cstheme="majorHAnsi"/>
        </w:rPr>
        <w:fldChar w:fldCharType="separate"/>
      </w:r>
      <w:r>
        <w:rPr>
          <w:rFonts w:cstheme="majorHAnsi"/>
          <w:noProof/>
        </w:rPr>
        <w:t>(</w:t>
      </w:r>
      <w:proofErr w:type="spellStart"/>
      <w:r>
        <w:rPr>
          <w:rFonts w:cstheme="majorHAnsi"/>
          <w:noProof/>
        </w:rPr>
        <w:t>Filion</w:t>
      </w:r>
      <w:proofErr w:type="spellEnd"/>
      <w:r>
        <w:rPr>
          <w:rFonts w:cstheme="majorHAnsi"/>
          <w:noProof/>
        </w:rPr>
        <w:t xml:space="preserve"> et al., 2019)</w:t>
      </w:r>
      <w:r>
        <w:rPr>
          <w:rFonts w:cstheme="majorHAnsi"/>
        </w:rPr>
        <w:fldChar w:fldCharType="end"/>
      </w:r>
      <w:r>
        <w:rPr>
          <w:rFonts w:cstheme="majorHAnsi"/>
        </w:rPr>
        <w:t xml:space="preserve">. Quelques études soulèvent une différence du niveau d’infection entre la zone littorale et pélagique des lacs </w:t>
      </w:r>
      <w:r>
        <w:rPr>
          <w:rFonts w:cstheme="majorHAnsi"/>
        </w:rPr>
        <w:lastRenderedPageBreak/>
        <w:t xml:space="preserve">favorisant cette première </w:t>
      </w:r>
      <w:r>
        <w:rPr>
          <w:rFonts w:cstheme="majorHAnsi"/>
        </w:rPr>
        <w:fldChar w:fldCharType="begin"/>
      </w:r>
      <w:r>
        <w:rPr>
          <w:rFonts w:cstheme="majorHAnsi"/>
        </w:rPr>
        <w:instrText xml:space="preserve"> ADDIN ZOTERO_ITEM CSL_CITATION {"citationID":"6KSML8oj","properties":{"formattedCitation":"(Arostegui et al., 2018; Marcogliese et al., 2001; Ondra\\uc0\\u269{}kov\\uc0\\u225{} et al., 2004)","plainCitation":"(Arostegui et al., 2018; Marcogliese et al., 2001; Ondračková et al., 2004)","dontUpdate":true,"noteIndex":0},"citationItems":[{"id":2092,"uris":["http://zotero.org/groups/2585270/items/YSJ6QIQW"],"itemData":{"id":2092,"type":"article-journal","abstract":"Trophically-transmitted parasites can affect intermediate host behaviors, resulting in spatial differences in parasite prevalence and distribution that shape the dynamics of hosts and their ecosystems. This variability may arise through differences in physical habitats or biological interactions between parasites and their hosts, and may occur on very fine spatial scales. Using a pseudophyllidean cestode (Schistocephalus solidus) and the threespine stickleback (Gasterosteus aculeatus) as a model parasite–host complex, we investigated the association of infection with host diet composition and stomach fullness in different habitats of two large lakes in southwest Alaska. To become infected, the fish must consume pelagic copepods infected with the parasite’s procercoid stage, so we predicted higher infection rates of fish in offshore habitats (where zooplankton are the primary prey) compared to fish from the littoral zone. Sticklebacks collected from the littoral and limnetic zones were assayed for parasites and their stomach contents were classified, counted, and weighed. Contrary to our prediction, permutational multivariate analysis of variance and principal components analysis revealed that threespine sticklebacks in the littoral zone, which consumed a generalist diet (pelagic zooplankton and benthic invertebrates), had higher parasite prevalence and biomass intensity than conspecifics in the limnetic zone, which consumed zooplankton. These results, consistent in two different lakes, suggest that differences in parasite prevalence between habitats may have been determined by a shift in host habitat due to infection, differential host mortality across habitats, differential procercoid prevalence in copepods across habitats, or a combination of the three factors. This paradoxical result highlights the potential for fine spatial variability in parasite abundance in natural systems.","container-title":"Environmental Biology of Fishes","DOI":"10.1007/s10641-018-0719-1","ISSN":"1573-5133","issue":"3","journalAbbreviation":"Environ Biol Fish","language":"en","page":"501-514","source":"Springer Link","title":"Schistocephalus solidus parasite prevalence and biomass intensity in threespine stickleback vary by habitat and diet in boreal lakes","volume":"101","author":[{"family":"Arostegui","given":"Martin C."},{"family":"Hovel","given":"Rachel A."},{"family":"Quinn","given":"Thomas P."}],"issued":{"date-parts":[["2018",3,1]]}}},{"id":1803,"uris":["http://zotero.org/groups/2585270/items/6882F77F"],"itemData":{"id":1803,"type":"article-journal","container-title":"Canadian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FB7ADF">
        <w:rPr>
          <w:rFonts w:ascii="Calibri Light" w:cs="Calibri Light"/>
          <w:kern w:val="0"/>
        </w:rPr>
        <w:t>(</w:t>
      </w:r>
      <w:r>
        <w:rPr>
          <w:rFonts w:ascii="Calibri Light" w:cs="Calibri Light"/>
          <w:kern w:val="0"/>
        </w:rPr>
        <w:t xml:space="preserve">e.g., </w:t>
      </w:r>
      <w:proofErr w:type="spellStart"/>
      <w:r w:rsidRPr="00FB7ADF">
        <w:rPr>
          <w:rFonts w:ascii="Calibri Light" w:cs="Calibri Light"/>
          <w:kern w:val="0"/>
        </w:rPr>
        <w:t>Arostegui</w:t>
      </w:r>
      <w:proofErr w:type="spellEnd"/>
      <w:r w:rsidRPr="00FB7ADF">
        <w:rPr>
          <w:rFonts w:ascii="Calibri Light" w:cs="Calibri Light"/>
          <w:kern w:val="0"/>
        </w:rPr>
        <w:t xml:space="preserve"> et al., 2018; </w:t>
      </w:r>
      <w:proofErr w:type="spellStart"/>
      <w:r w:rsidRPr="00FB7ADF">
        <w:rPr>
          <w:rFonts w:ascii="Calibri Light" w:cs="Calibri Light"/>
          <w:kern w:val="0"/>
        </w:rPr>
        <w:t>Marcogliese</w:t>
      </w:r>
      <w:proofErr w:type="spellEnd"/>
      <w:r w:rsidRPr="00FB7ADF">
        <w:rPr>
          <w:rFonts w:ascii="Calibri Light" w:cs="Calibri Light"/>
          <w:kern w:val="0"/>
        </w:rPr>
        <w:t xml:space="preserve"> et al., 2001; </w:t>
      </w:r>
      <w:proofErr w:type="spellStart"/>
      <w:r w:rsidRPr="00FB7ADF">
        <w:rPr>
          <w:rFonts w:ascii="Calibri Light" w:cs="Calibri Light"/>
          <w:kern w:val="0"/>
        </w:rPr>
        <w:t>Ondračková</w:t>
      </w:r>
      <w:proofErr w:type="spellEnd"/>
      <w:r w:rsidRPr="00FB7ADF">
        <w:rPr>
          <w:rFonts w:ascii="Calibri Light" w:cs="Calibri Light"/>
          <w:kern w:val="0"/>
        </w:rPr>
        <w:t xml:space="preserve"> et al., 2004)</w:t>
      </w:r>
      <w:r>
        <w:rPr>
          <w:rFonts w:cstheme="majorHAnsi"/>
        </w:rPr>
        <w:fldChar w:fldCharType="end"/>
      </w:r>
      <w:r>
        <w:rPr>
          <w:rFonts w:cstheme="majorHAnsi"/>
        </w:rPr>
        <w:t xml:space="preserve">. Ces différences ont notamment été associées aux eaux peu profondes et aux zones de végétation denses </w:t>
      </w:r>
      <w:r>
        <w:rPr>
          <w:rFonts w:cstheme="majorHAnsi"/>
        </w:rPr>
        <w:fldChar w:fldCharType="begin"/>
      </w:r>
      <w:r>
        <w:rPr>
          <w:rFonts w:cstheme="majorHAnsi"/>
        </w:rPr>
        <w:instrText xml:space="preserve"> ADDIN ZOTERO_ITEM CSL_CITATION {"citationID":"WyJDc0iS","properties":{"formattedCitation":"(Marcogliese et al., 2001; Ondra\\uc0\\u269{}kov\\uc0\\u225{} et al., 2004)","plainCitation":"(Marcogliese et al., 2001; Ondračková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Daniel"}],"issued":{"date-parts":[["2001",3,1]]}}},{"id":9128,"uris":["http://zotero.org/groups/2585270/items/UN6M6JER"],"itemData":{"id":9128,"type":"article-journal","abstract":"Infection parameters of Posthodiplostomum cuticola, a digenean parasite with a complex life-cycle, were investigated in fish (the second intermediate host) from 6 floodplain water bodies over 2 years. A broad range of factors related to abiotic characteristics of localities, density of the first intermediate (planorbid snails) and definitive (wading birds) hosts and fish community structure were tested for their effects on P. cuticola infection in juvenile and adult fish. Characters of the littoral zone and flood duration were found to be important factors for the presence of the first intermediate and definitive hosts. Visitation time of definitive bird hosts was also related to adult fish host density. Localities with P. cuticola infected fish were visited by a higher number of bird species. Infection of P. cuticola in fish and similarities in infection among fish host assemblages were correlated with fish host density and fish species composition. Parasite infection in both adult and juvenile fishes was associated with the slope of the bank and the bottom type, in particular in juvenile fish assemblages with snail host density. We conclude that habitat characteristics, snail host density and fish community structure contribute significantly to P. cuticola infection in fish hosts.","container-title":"Parasitology","DOI":"10.1017/S0031182004006456","ISSN":"1469-8161, 0031-1820","issue":"6","language":"en","note":"publisher: Cambridge University Press","page":"761-770","source":"Cambridge University Press","title":"Posthodiplostomum cuticola (Digenea: Diplostomatidae) in intermediate fish hosts: factors contributing to the parasite infection and prey selection by the definitive bird host","title-short":"Posthodiplostomum cuticola (Digenea","volume":"129","author":[{"family":"Ondračková","given":"M."},{"family":"šIMKOVÁ","given":"A."},{"family":"Gelnar","given":"M."},{"family":"Jurajda","given":"P."}],"issued":{"date-parts":[["2004",12]]}}}],"schema":"https://github.com/citation-style-language/schema/raw/master/csl-citation.json"} </w:instrText>
      </w:r>
      <w:r>
        <w:rPr>
          <w:rFonts w:cstheme="majorHAnsi"/>
        </w:rPr>
        <w:fldChar w:fldCharType="separate"/>
      </w:r>
      <w:r w:rsidRPr="00297E39">
        <w:rPr>
          <w:rFonts w:ascii="Calibri Light" w:cs="Calibri Light"/>
          <w:kern w:val="0"/>
        </w:rPr>
        <w:t>(</w:t>
      </w:r>
      <w:proofErr w:type="spellStart"/>
      <w:r w:rsidRPr="00297E39">
        <w:rPr>
          <w:rFonts w:ascii="Calibri Light" w:cs="Calibri Light"/>
          <w:kern w:val="0"/>
        </w:rPr>
        <w:t>Marcogliese</w:t>
      </w:r>
      <w:proofErr w:type="spellEnd"/>
      <w:r w:rsidRPr="00297E39">
        <w:rPr>
          <w:rFonts w:ascii="Calibri Light" w:cs="Calibri Light"/>
          <w:kern w:val="0"/>
        </w:rPr>
        <w:t xml:space="preserve"> et al., 2001; </w:t>
      </w:r>
      <w:proofErr w:type="spellStart"/>
      <w:r w:rsidRPr="00297E39">
        <w:rPr>
          <w:rFonts w:ascii="Calibri Light" w:cs="Calibri Light"/>
          <w:kern w:val="0"/>
        </w:rPr>
        <w:t>Ondračková</w:t>
      </w:r>
      <w:proofErr w:type="spellEnd"/>
      <w:r w:rsidRPr="00297E39">
        <w:rPr>
          <w:rFonts w:ascii="Calibri Light" w:cs="Calibri Light"/>
          <w:kern w:val="0"/>
        </w:rPr>
        <w:t xml:space="preserve"> et al., 2004)</w:t>
      </w:r>
      <w:r>
        <w:rPr>
          <w:rFonts w:cstheme="majorHAnsi"/>
        </w:rPr>
        <w:fldChar w:fldCharType="end"/>
      </w:r>
      <w:r>
        <w:rPr>
          <w:rFonts w:cstheme="majorHAnsi"/>
        </w:rPr>
        <w:t xml:space="preserve">, suggérant que la structure de l’habitat est un élément important influençant la dynamique d’infection en milieu aquatique. </w:t>
      </w:r>
      <w:r>
        <w:rPr>
          <w:rFonts w:cstheme="majorHAnsi"/>
        </w:rPr>
        <w:fldChar w:fldCharType="begin"/>
      </w:r>
      <w:r>
        <w:rPr>
          <w:rFonts w:cstheme="majorHAnsi"/>
        </w:rPr>
        <w:instrText xml:space="preserve"> ADDIN ZOTERO_ITEM CSL_CITATION {"citationID":"an1VTBBu","properties":{"formattedCitation":"(Grutter, 1998)","plainCitation":"(Grutter, 1998)","dontUpdate":true,"noteIndex":0},"citationItems":[{"id":9474,"uris":["http://zotero.org/groups/2585270/items/PKM8DP6Z"],"itemData":{"id":9474,"type":"article-journal","abstract":"The prevalence and number of an undescribed Benedenia sp. on Hemigymnus melapterus were significantly greater on fish from the reef flat than from the slope at Heron Island, Great Barrier Reef. In contrast, the abundance of gnathiid isopods on the fish did not differ significantly between habitats. As monogeneans do not leave their hosts, the differences in parasite abundance between the habitats suggest that H. melapterus does not move between the reef flat and reef slope, habitats separated by only a few hundreds of metres. Benedenia may thus be a useful biological tag for following the small-scale movement patterns of coral reef fish.","container-title":"Journal of Fish Biology","DOI":"10.1111/j.1095-8649.1998.tb00108.x","ISSN":"1095-8649","issue":"1","language":"en","note":"_eprint: https://onlinelibrary.wiley.com/doi/pdf/10.1111/j.1095-8649.1998.tb00108.x","page":"49-57","source":"Wiley Online Library","title":"Habitat-related differences in the abundance of parasites from a coral reef fish: an indication of the movement patterns of Hemigymnus melapterus","title-short":"Habitat-related differences in the abundance of parasites from a coral reef fish","volume":"53","author":[{"family":"Grutter","given":"A. S."}],"issued":{"date-parts":[["1998"]]}}}],"schema":"https://github.com/citation-style-language/schema/raw/master/csl-citation.json"} </w:instrText>
      </w:r>
      <w:r>
        <w:rPr>
          <w:rFonts w:cstheme="majorHAnsi"/>
        </w:rPr>
        <w:fldChar w:fldCharType="separate"/>
      </w:r>
      <w:r>
        <w:rPr>
          <w:rFonts w:cstheme="majorHAnsi"/>
          <w:noProof/>
        </w:rPr>
        <w:t>Grutter (1998)</w:t>
      </w:r>
      <w:r>
        <w:rPr>
          <w:rFonts w:cstheme="majorHAnsi"/>
        </w:rPr>
        <w:fldChar w:fldCharType="end"/>
      </w:r>
      <w:r>
        <w:rPr>
          <w:rFonts w:cstheme="majorHAnsi"/>
        </w:rPr>
        <w:t xml:space="preserve"> a également noté une différence marquante dans l’abondance et de prévalence d’infection d’une espèce monogène (</w:t>
      </w:r>
      <w:proofErr w:type="spellStart"/>
      <w:r w:rsidRPr="00CE0C9C">
        <w:rPr>
          <w:rFonts w:cstheme="majorHAnsi"/>
          <w:i/>
          <w:iCs/>
        </w:rPr>
        <w:t>Benedenia</w:t>
      </w:r>
      <w:proofErr w:type="spellEnd"/>
      <w:r>
        <w:rPr>
          <w:rFonts w:cstheme="majorHAnsi"/>
        </w:rPr>
        <w:t xml:space="preserve"> </w:t>
      </w:r>
      <w:proofErr w:type="spellStart"/>
      <w:r>
        <w:rPr>
          <w:rFonts w:cstheme="majorHAnsi"/>
        </w:rPr>
        <w:t>sp</w:t>
      </w:r>
      <w:proofErr w:type="spellEnd"/>
      <w:r>
        <w:rPr>
          <w:rFonts w:cstheme="majorHAnsi"/>
        </w:rPr>
        <w:t xml:space="preserve">.) chez </w:t>
      </w:r>
      <w:proofErr w:type="spellStart"/>
      <w:r w:rsidRPr="00467E11">
        <w:rPr>
          <w:rFonts w:cstheme="majorHAnsi"/>
          <w:i/>
          <w:iCs/>
        </w:rPr>
        <w:t>Hemigymnus</w:t>
      </w:r>
      <w:proofErr w:type="spellEnd"/>
      <w:r w:rsidRPr="00467E11">
        <w:rPr>
          <w:rFonts w:cstheme="majorHAnsi"/>
          <w:i/>
          <w:iCs/>
        </w:rPr>
        <w:t xml:space="preserve"> </w:t>
      </w:r>
      <w:proofErr w:type="spellStart"/>
      <w:r w:rsidRPr="00467E11">
        <w:rPr>
          <w:rFonts w:cstheme="majorHAnsi"/>
          <w:i/>
          <w:iCs/>
        </w:rPr>
        <w:t>melapterus</w:t>
      </w:r>
      <w:proofErr w:type="spellEnd"/>
      <w:r>
        <w:rPr>
          <w:rFonts w:cstheme="majorHAnsi"/>
          <w:i/>
          <w:iCs/>
        </w:rPr>
        <w:t xml:space="preserve"> </w:t>
      </w:r>
      <w:r>
        <w:rPr>
          <w:rFonts w:cstheme="majorHAnsi"/>
        </w:rPr>
        <w:t xml:space="preserve">entre deux environnements récifaux (l’un plat, l’autre pentu). De plus, </w:t>
      </w:r>
      <w:r>
        <w:rPr>
          <w:rFonts w:cstheme="majorHAnsi"/>
        </w:rPr>
        <w:fldChar w:fldCharType="begin"/>
      </w:r>
      <w:r>
        <w:rPr>
          <w:rFonts w:cstheme="majorHAnsi"/>
        </w:rPr>
        <w:instrText xml:space="preserve"> ADDIN ZOTERO_ITEM CSL_CITATION {"citationID":"e4WuVywI","properties":{"formattedCitation":"(Mathieu-B\\uc0\\u233{}gn\\uc0\\u233{} et al., 2022)","plainCitation":"(Mathieu-Bégné et al., 2022)","dontUpdate":true,"noteIndex":0},"citationItems":[{"id":5101,"uris":["http://zotero.org/users/5152508/items/QSTVAQPH"],"itemData":{"id":5101,"type":"article-journal","abstract":"For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Pr>
          <w:rFonts w:cstheme="majorHAnsi"/>
        </w:rPr>
        <w:fldChar w:fldCharType="separate"/>
      </w:r>
      <w:r w:rsidRPr="00622F4C">
        <w:rPr>
          <w:rFonts w:ascii="Calibri Light" w:cs="Calibri Light"/>
          <w:kern w:val="0"/>
        </w:rPr>
        <w:t>Mathieu-</w:t>
      </w:r>
      <w:proofErr w:type="spellStart"/>
      <w:r w:rsidRPr="00622F4C">
        <w:rPr>
          <w:rFonts w:ascii="Calibri Light" w:cs="Calibri Light"/>
          <w:kern w:val="0"/>
        </w:rPr>
        <w:t>Bégné</w:t>
      </w:r>
      <w:proofErr w:type="spellEnd"/>
      <w:r w:rsidRPr="00622F4C">
        <w:rPr>
          <w:rFonts w:ascii="Calibri Light" w:cs="Calibri Light"/>
          <w:kern w:val="0"/>
        </w:rPr>
        <w:t xml:space="preserve"> et al., </w:t>
      </w:r>
      <w:r>
        <w:rPr>
          <w:rFonts w:ascii="Calibri Light" w:cs="Calibri Light"/>
          <w:kern w:val="0"/>
        </w:rPr>
        <w:t>(</w:t>
      </w:r>
      <w:r w:rsidRPr="00622F4C">
        <w:rPr>
          <w:rFonts w:ascii="Calibri Light" w:cs="Calibri Light"/>
          <w:kern w:val="0"/>
        </w:rPr>
        <w:t>2022)</w:t>
      </w:r>
      <w:r>
        <w:rPr>
          <w:rFonts w:cstheme="majorHAnsi"/>
        </w:rPr>
        <w:fldChar w:fldCharType="end"/>
      </w:r>
      <w:r>
        <w:rPr>
          <w:rFonts w:cstheme="majorHAnsi"/>
        </w:rPr>
        <w:t xml:space="preserve"> soulignent plusieurs relations constantes, mais non linéaires, entre le taux d’infection et les variables environnementales telles que la granulométrie du substrat et la vélocité du courant. </w:t>
      </w:r>
      <w:r>
        <w:rPr>
          <w:rFonts w:cstheme="majorHAnsi"/>
        </w:rPr>
        <w:fldChar w:fldCharType="begin"/>
      </w:r>
      <w:r>
        <w:rPr>
          <w:rFonts w:cstheme="majorHAnsi"/>
        </w:rPr>
        <w:instrText xml:space="preserve"> ADDIN ZOTERO_ITEM CSL_CITATION {"citationID":"TfvvzyU0","properties":{"formattedCitation":"(Krueger et al., 2006)","plainCitation":"(Krueger et al., 2006)","dontUpdate":true,"noteIndex":0},"citationItems":[{"id":9511,"uris":["http://zotero.org/groups/2585270/items/3PK44E3F"],"itemData":{"id":9511,"type":"article-journal","abstract":"Myxobolus cerebralis, the parasite that causes salmonid whirling disease, has had detrimental effects on several salmonid populations in the Intermountain West, including the rainbow trout in the Madison River, Montana, USA. The goal of this study was to examine relationships among characteristics of the environment, Tubifex tubifex (the alternate host) populations, and rainbow trout whirling disease risk in the Madison River. Environmental characteristics were measured in side channels of the Madison River, and differences were described with a principal components analysis. The density of T. tubifex, the prevalence of infection in T. tubifex, and the density of infected T. tubifex were determined for the side channels using benthic core samples and examination of live tubificids for infection. The site-specific contribution to whirling disease risk in the side channels was determined using in situ exposures of sentinel rainbow trout. Regression analyses were used to determine correlations among these characteristics. Side channels differed in sitespecific contribution to rainbow trout whirling disease risk, which was positively correlated to the density of infected T. tubifex. Side channels with fine sediments and lower water temperatures made greater site-specific contribution to whirling disease risk and had higher densities of infected T. tubifex than side channels with coarser sediments and higher temperatures. The ability to characterize areas of high whirling disease risk is essential for improving our understanding of the dynamics of M. cerebralis such that appropriate management strategies can be implemented. In addition, this study provides a model of how the disease ecology of complex aquatic parasites can be examined when the influential processes operate on different spatial scales.","container-title":"Ecological Applications","ISSN":"1051-0761","issue":"2","note":"publisher: Ecological Society of America","page":"770-783","source":"JSTOR","title":"Risk of Myxobolus cerebralis Infection to Rainbow Trout in the Madison River, Montana, USA","volume":"16","author":[{"family":"Krueger","given":"Rebecca C."},{"family":"Kerans","given":"B. L."},{"family":"Vincent","given":"E. Richard"},{"family":"Rasmussen","given":"Charlotte"}],"issued":{"date-parts":[["2006"]]}}}],"schema":"https://github.com/citation-style-language/schema/raw/master/csl-citation.json"} </w:instrText>
      </w:r>
      <w:r>
        <w:rPr>
          <w:rFonts w:cstheme="majorHAnsi"/>
        </w:rPr>
        <w:fldChar w:fldCharType="separate"/>
      </w:r>
      <w:r>
        <w:rPr>
          <w:rFonts w:cstheme="majorHAnsi"/>
          <w:noProof/>
        </w:rPr>
        <w:t>Krueger et al. (2006)</w:t>
      </w:r>
      <w:r>
        <w:rPr>
          <w:rFonts w:cstheme="majorHAnsi"/>
        </w:rPr>
        <w:fldChar w:fldCharType="end"/>
      </w:r>
      <w:r>
        <w:rPr>
          <w:rFonts w:cstheme="majorHAnsi"/>
        </w:rPr>
        <w:t xml:space="preserve"> associent également un risque d’infection plus élevé aux chenaux à sédiments fins (argile et limon) et à plus basse température qu’à leur contraire. En rivière, la prévalence et sévérité d’infection par</w:t>
      </w:r>
      <w:r w:rsidRPr="009C41AF">
        <w:rPr>
          <w:rFonts w:cstheme="majorHAnsi"/>
          <w:i/>
          <w:iCs/>
        </w:rPr>
        <w:t xml:space="preserve"> </w:t>
      </w:r>
      <w:proofErr w:type="spellStart"/>
      <w:r w:rsidRPr="009C41AF">
        <w:rPr>
          <w:rFonts w:cstheme="majorHAnsi"/>
          <w:i/>
          <w:iCs/>
        </w:rPr>
        <w:t>Myxobolus</w:t>
      </w:r>
      <w:proofErr w:type="spellEnd"/>
      <w:r w:rsidRPr="009C41AF">
        <w:rPr>
          <w:rFonts w:cstheme="majorHAnsi"/>
          <w:i/>
          <w:iCs/>
        </w:rPr>
        <w:t xml:space="preserve"> </w:t>
      </w:r>
      <w:proofErr w:type="spellStart"/>
      <w:r w:rsidRPr="009C41AF">
        <w:rPr>
          <w:rFonts w:cstheme="majorHAnsi"/>
          <w:i/>
          <w:iCs/>
        </w:rPr>
        <w:t>cerebralis</w:t>
      </w:r>
      <w:proofErr w:type="spellEnd"/>
      <w:r w:rsidRPr="009C41AF">
        <w:rPr>
          <w:rFonts w:cstheme="majorHAnsi"/>
          <w:i/>
          <w:iCs/>
        </w:rPr>
        <w:t xml:space="preserve"> </w:t>
      </w:r>
      <w:r>
        <w:rPr>
          <w:rFonts w:cstheme="majorHAnsi"/>
        </w:rPr>
        <w:t>(</w:t>
      </w:r>
      <w:proofErr w:type="spellStart"/>
      <w:r>
        <w:rPr>
          <w:rFonts w:cstheme="majorHAnsi"/>
        </w:rPr>
        <w:t>Myxozoa</w:t>
      </w:r>
      <w:proofErr w:type="spellEnd"/>
      <w:r>
        <w:rPr>
          <w:rFonts w:cstheme="majorHAnsi"/>
        </w:rPr>
        <w:t xml:space="preserve">) seraient plus élevées dans les zones de faible courant </w:t>
      </w:r>
      <w:r>
        <w:rPr>
          <w:rFonts w:cstheme="majorHAnsi"/>
        </w:rPr>
        <w:fldChar w:fldCharType="begin"/>
      </w:r>
      <w:r>
        <w:rPr>
          <w:rFonts w:cstheme="majorHAnsi"/>
        </w:rPr>
        <w:instrText xml:space="preserve"> ADDIN ZOTERO_ITEM CSL_CITATION {"citationID":"qMf21X1i","properties":{"formattedCitation":"(Hallett &amp; Bartholomew, 2008)","plainCitation":"(Hallett &amp; Bartholomew, 2008)","noteIndex":0},"citationItems":[{"id":9514,"uris":["http://zotero.org/groups/2585270/items/DPU3K9QZ"],"itemData":{"id":9514,"type":"article-journal","abstract":"Myxobolus cerebralis, the myxozoan parasite responsible for whirling disease in salmonid fishes, has a complex life-cycle involving an invertebrate host and 2 spore stages. Water flow rate is an environmental variable thought to affect the establishment and propagation of M. cerebralis; however, experimental data that separates flow effects from those of other variables are scarce. To compare how this parameter affected parasite infection dynamics and the invertebrate and vertebrate hosts, dead, infected fish were introduced into a naive habitat with susceptible hosts under 2 experimental flow regimes: slow (0 x 02 cm/s) and fast (2 x 0 cm/s). Throughout the 1-year study, uninfected fry were held in both systems, the outflows were screened weekly for spores and the annelid populations were monitored. We found clear differences in prevalence of infection in the worms, prevalence and severity of infection in the fish, and host survival. Both flows provided environments in which M. cerebralis could complete its life-cycle; however, both the parasite and its invertebrate host proliferated to a greater extent in the slow flow environment over the 1-year study period. This finding is of significance for aquatic systems where the flow rate can be manipulated, and should be incorporated into risk analysis assessments.","container-title":"Parasitology","DOI":"10.1017/S0031182007003976","ISSN":"1469-8161","issue":"3","journalAbbreviation":"Parasitology","language":"eng","note":"PMID: 18053292","page":"371-384","source":"PubMed","title":"Effects of water flow on the infection dynamics of Myxobolus cerebralis","volume":"135","author":[{"family":"Hallett","given":"S. L."},{"family":"Bartholomew","given":"J. L."}],"issued":{"date-parts":[["2008",3]]}}}],"schema":"https://github.com/citation-style-language/schema/raw/master/csl-citation.json"} </w:instrText>
      </w:r>
      <w:r>
        <w:rPr>
          <w:rFonts w:cstheme="majorHAnsi"/>
        </w:rPr>
        <w:fldChar w:fldCharType="separate"/>
      </w:r>
      <w:r>
        <w:rPr>
          <w:rFonts w:cstheme="majorHAnsi"/>
          <w:noProof/>
        </w:rPr>
        <w:t>(Hallett &amp; Bartholomew, 2008)</w:t>
      </w:r>
      <w:r>
        <w:rPr>
          <w:rFonts w:cstheme="majorHAnsi"/>
        </w:rPr>
        <w:fldChar w:fldCharType="end"/>
      </w:r>
      <w:r>
        <w:rPr>
          <w:rFonts w:cstheme="majorHAnsi"/>
        </w:rPr>
        <w:t xml:space="preserve">. La structure physique de l’habitat aurait donc une incidence sur les dynamiques d’infection, principalement en régulant l’occurrence et l’abondance du premier hôte intermédiaire. </w:t>
      </w:r>
    </w:p>
    <w:p w14:paraId="1BB1DA2C" w14:textId="77777777" w:rsidR="003520AA" w:rsidRDefault="003520AA" w:rsidP="0091305E">
      <w:pPr>
        <w:spacing w:line="360" w:lineRule="auto"/>
        <w:jc w:val="both"/>
        <w:rPr>
          <w:rFonts w:cstheme="majorHAnsi"/>
        </w:rPr>
      </w:pPr>
    </w:p>
    <w:p w14:paraId="05B2B1AD" w14:textId="56093C72" w:rsidR="003520AA" w:rsidRPr="003520AA" w:rsidRDefault="003520AA" w:rsidP="0091305E">
      <w:pPr>
        <w:spacing w:line="360" w:lineRule="auto"/>
        <w:ind w:firstLine="708"/>
        <w:jc w:val="both"/>
        <w:rPr>
          <w:rFonts w:cstheme="majorHAnsi"/>
        </w:rPr>
      </w:pPr>
      <w:r>
        <w:rPr>
          <w:rFonts w:cstheme="majorHAnsi"/>
        </w:rPr>
        <w:t>Certains attributs de connectivité spatiale sont de bons prédicteurs des dynamiques d’infection à grande échelle. Par exemple, pour plusieurs espèces de trématodes, la distribution spatiale d’abondance s’accorde avec la théorie du «river continuum</w:t>
      </w:r>
      <w:r>
        <w:rPr>
          <w:rStyle w:val="Appelnotedebasdep"/>
          <w:rFonts w:cstheme="majorHAnsi"/>
        </w:rPr>
        <w:footnoteReference w:id="10"/>
      </w:r>
      <w:r>
        <w:rPr>
          <w:rFonts w:cstheme="majorHAnsi"/>
        </w:rPr>
        <w:t xml:space="preserve">», augmentant d’amont en l’aval de la rivière </w:t>
      </w:r>
      <w:r>
        <w:rPr>
          <w:rFonts w:cstheme="majorHAnsi"/>
        </w:rPr>
        <w:fldChar w:fldCharType="begin"/>
      </w:r>
      <w:r>
        <w:rPr>
          <w:rFonts w:cstheme="majorHAnsi"/>
        </w:rPr>
        <w:instrText xml:space="preserve"> ADDIN ZOTERO_ITEM CSL_CITATION {"citationID":"JkzHEotC","properties":{"formattedCitation":"(Blasco-Costa et al., 2013)","plainCitation":"(Blasco-Costa et al., 2013)","noteIndex":0},"citationItems":[{"id":9492,"uris":["http://zotero.org/groups/2585270/items/6354MGJ9"],"itemData":{"id":9492,"type":"article-journal","abstract":"Physical habitat structure can influence the distribution and abundance of organisms. In rivers, stream drift, a common process originating from the unidirectional water flow, favours the displacement and downstream dispersion of invertebrates. This process could also generate a gradient in infection levels, leading to decreasing numbers of parasites per host as one moves upstream from the river mouth. We tested this hypothesis using 4 trematode species infecting the fish Gobiomorphus breviceps in the Manuherikia River (New Zealand). We analysed the abundance of each trematode infrapopulation as a function of distance from the river junction and fish size by generalized linear models. Our results supported the existence of a longitudinal gradient in trematode abundance along the river with a decreasing downstream-to-upstream continuum. This applied to 3 out of the 4 trematode species studied, suggesting that this might be a common pattern in river populations. Thus, the unidirectional river flow and a major process like drift in lotic systems, that influences the dynamics and distribution of invertebrate hosts, can also affect trematodes. Host properties like habitat preference, and parasite traits, particularly those related to transmission mode can influence the strength of the observed gradient, as may other environmental and biotic factors.","container-title":"Parasitology","DOI":"10.1017/S0031182012001527","ISSN":"0031-1820, 1469-8161","issue":"2","language":"en","note":"publisher: Cambridge University Press","page":"266-274","source":"Cambridge University Press","title":"Upstream-downstream gradient in infection levels by fish parasites: a common river pattern?","title-short":"Upstream-downstream gradient in infection levels by fish parasites","volume":"140","author":[{"family":"Blasco-Costa","given":"Isabel"},{"family":"Koehler","given":"Anson V."},{"family":"Martin","given":"Alice"},{"family":"Poulin","given":"Robert"}],"issued":{"date-parts":[["2013",2]]}}}],"schema":"https://github.com/citation-style-language/schema/raw/master/csl-citation.json"} </w:instrText>
      </w:r>
      <w:r>
        <w:rPr>
          <w:rFonts w:cstheme="majorHAnsi"/>
        </w:rPr>
        <w:fldChar w:fldCharType="separate"/>
      </w:r>
      <w:r>
        <w:rPr>
          <w:rFonts w:cstheme="majorHAnsi"/>
          <w:noProof/>
        </w:rPr>
        <w:t>(Blasco-Costa et al., 2013)</w:t>
      </w:r>
      <w:r>
        <w:rPr>
          <w:rFonts w:cstheme="majorHAnsi"/>
        </w:rPr>
        <w:fldChar w:fldCharType="end"/>
      </w:r>
      <w:r>
        <w:rPr>
          <w:rFonts w:cstheme="majorHAnsi"/>
        </w:rPr>
        <w:t xml:space="preserve">. Par contre, les populations de parasites qui utilisent des hôtes aquatiques et terrestre dans leur cycle de vie seraient moins structurés dans l’espace </w:t>
      </w:r>
      <w:r>
        <w:rPr>
          <w:rFonts w:cstheme="majorHAnsi"/>
        </w:rPr>
        <w:fldChar w:fldCharType="begin"/>
      </w:r>
      <w:r>
        <w:rPr>
          <w:rFonts w:cstheme="majorHAnsi"/>
        </w:rPr>
        <w:instrText xml:space="preserve"> ADDIN ZOTERO_ITEM CSL_CITATION {"citationID":"ft880lla","properties":{"formattedCitation":"(Criscione &amp; Blouin, 2004)","plainCitation":"(Criscione &amp; Blouin, 2004)","noteIndex":0},"citationItems":[{"id":9761,"uris":["http://zotero.org/groups/2585270/items/DYBINR4U"],"itemData":{"id":9761,"type":"article-journal","abstract":"Little is known about what controls effective sizes and migration rates among parasite populations. Such data are important given the medical, veterinary, and economic (e.g., fisheries) impacts of many parasites. The autogenic-allogenic hypothesis, which describes ecological patterns of parasite distribution, provided the foundation on which we studied the effects of life cycles on the distribution of genetic variation within and among parasite populations. The hypothesis states that parasites cycling only in freshwater hosts (autogenic life cycle) will be more limited in their dispersal ability among aquatic habitats than parasites cycling through freshwater and terrestrial hosts (allogenic life cycle). By extending this hypothesis to the level of intraspecific genetic variation, we examined the effects of host dispersal on parasite gene flow. Our a priori prediction was that for a given geographic range, autogenic parasites would have lower gene flow among subpopulations. We compared intraspecific mitochondrial DNA variation for three described species of trematodes that infect salmonid fishes. As predicted, autogenic species had much more highly structured populations and much lower gene flow among subpopulations than an allogenic species sampled from the same locations. In addition, a cryptic species was identified for one of the autogenic trematodes. These results show how variation in life cycles can shape parasite evolution by predisposing them to vastly different genetic structures. Thus, we propose that knowledge of parasite life cycles will help predict important evolutionary processes such as speciation, coevolution, and the spread of drug resistance.","container-title":"Evolution; International Journal of Organic Evolution","DOI":"10.1111/j.0014-3820.2004.tb01587.x","ISSN":"0014-3820","issue":"1","journalAbbreviation":"Evolution","language":"eng","note":"PMID: 15058733","page":"198-202","source":"PubMed","title":"Life cycles shape parasite evolution: comparative population genetics of salmon trematodes","title-short":"Life cycles shape parasite evolution","volume":"58","author":[{"family":"Criscione","given":"Charles D."},{"family":"Blouin","given":"Michael S."}],"issued":{"date-parts":[["2004",1]]}}}],"schema":"https://github.com/citation-style-language/schema/raw/master/csl-citation.json"} </w:instrText>
      </w:r>
      <w:r>
        <w:rPr>
          <w:rFonts w:cstheme="majorHAnsi"/>
        </w:rPr>
        <w:fldChar w:fldCharType="separate"/>
      </w:r>
      <w:r>
        <w:rPr>
          <w:rFonts w:cstheme="majorHAnsi"/>
          <w:noProof/>
        </w:rPr>
        <w:t>(Criscione &amp; Blouin, 2004)</w:t>
      </w:r>
      <w:r>
        <w:rPr>
          <w:rFonts w:cstheme="majorHAnsi"/>
        </w:rPr>
        <w:fldChar w:fldCharType="end"/>
      </w:r>
      <w:r>
        <w:rPr>
          <w:rFonts w:cstheme="majorHAnsi"/>
        </w:rPr>
        <w:t xml:space="preserve">. Toutefois, des patrons spatiaux sont parfois récurrents entre différents bassins versants </w:t>
      </w:r>
      <w:r>
        <w:rPr>
          <w:rFonts w:cstheme="majorHAnsi"/>
        </w:rPr>
        <w:fldChar w:fldCharType="begin"/>
      </w:r>
      <w:r>
        <w:rPr>
          <w:rFonts w:cstheme="majorHAnsi"/>
        </w:rPr>
        <w:instrText xml:space="preserve"> ADDIN ZOTERO_ITEM CSL_CITATION {"citationID":"HVCB9zC7","properties":{"formattedCitation":"(Happel, 2019)","plainCitation":"(Happel, 2019)","noteIndex":0},"citationItems":[{"id":1456,"uris":["http://zotero.org/groups/2585270/items/RSYS944C"],"itemData":{"id":1456,"type":"article-journal","abstract":"Infections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rPr>
        <w:fldChar w:fldCharType="separate"/>
      </w:r>
      <w:r>
        <w:rPr>
          <w:rFonts w:cstheme="majorHAnsi"/>
          <w:noProof/>
        </w:rPr>
        <w:t>(Happel, 2019)</w:t>
      </w:r>
      <w:r>
        <w:rPr>
          <w:rFonts w:cstheme="majorHAnsi"/>
        </w:rPr>
        <w:fldChar w:fldCharType="end"/>
      </w:r>
      <w:r>
        <w:rPr>
          <w:rFonts w:cstheme="majorHAnsi"/>
        </w:rPr>
        <w:t>.</w:t>
      </w:r>
    </w:p>
    <w:p w14:paraId="3356DD4A" w14:textId="77777777" w:rsidR="003520AA" w:rsidRDefault="003520AA" w:rsidP="0091305E">
      <w:pPr>
        <w:suppressLineNumbers/>
        <w:jc w:val="both"/>
        <w:rPr>
          <w:rFonts w:cstheme="majorHAnsi"/>
          <w:i/>
          <w:iCs/>
        </w:rPr>
      </w:pPr>
    </w:p>
    <w:p w14:paraId="26743680" w14:textId="0931713C" w:rsidR="003520AA" w:rsidRDefault="00792A22" w:rsidP="0091305E">
      <w:pPr>
        <w:pStyle w:val="Titre2"/>
        <w:jc w:val="both"/>
      </w:pPr>
      <w:bookmarkStart w:id="45" w:name="_Toc159360076"/>
      <w:bookmarkStart w:id="46" w:name="_Toc159407070"/>
      <w:bookmarkStart w:id="47" w:name="_Toc159491670"/>
      <w:r>
        <w:t>1</w:t>
      </w:r>
      <w:r w:rsidR="003520AA" w:rsidRPr="00F31E3D">
        <w:t xml:space="preserve">.5. </w:t>
      </w:r>
      <w:r w:rsidR="003520AA">
        <w:t>Système d’étude</w:t>
      </w:r>
      <w:bookmarkEnd w:id="45"/>
      <w:bookmarkEnd w:id="46"/>
      <w:bookmarkEnd w:id="47"/>
    </w:p>
    <w:p w14:paraId="535BA570" w14:textId="77777777" w:rsidR="003520AA" w:rsidRPr="00A00637" w:rsidRDefault="003520AA" w:rsidP="0091305E">
      <w:pPr>
        <w:jc w:val="both"/>
        <w:rPr>
          <w:rFonts w:cstheme="majorHAnsi"/>
          <w:i/>
          <w:iCs/>
        </w:rPr>
      </w:pPr>
    </w:p>
    <w:p w14:paraId="7DE6AAD3" w14:textId="6E82E486" w:rsidR="003520AA" w:rsidRPr="00A524AA" w:rsidRDefault="003520AA" w:rsidP="0091305E">
      <w:pPr>
        <w:spacing w:line="360" w:lineRule="auto"/>
        <w:ind w:firstLine="708"/>
        <w:jc w:val="both"/>
        <w:rPr>
          <w:rFonts w:cstheme="majorHAnsi"/>
        </w:rPr>
      </w:pPr>
      <w:r w:rsidRPr="00A524AA">
        <w:rPr>
          <w:rFonts w:cstheme="majorHAnsi"/>
        </w:rPr>
        <w:t xml:space="preserve">La maladie du point noir est </w:t>
      </w:r>
      <w:r>
        <w:rPr>
          <w:rFonts w:cstheme="majorHAnsi"/>
        </w:rPr>
        <w:t>une infection globalement répandu</w:t>
      </w:r>
      <w:r w:rsidRPr="00A524AA">
        <w:rPr>
          <w:rFonts w:cstheme="majorHAnsi"/>
        </w:rPr>
        <w:t xml:space="preserve">e </w:t>
      </w:r>
      <w:r>
        <w:rPr>
          <w:rFonts w:cstheme="majorHAnsi"/>
        </w:rPr>
        <w:t xml:space="preserve">chez les poissons d’eaux douces et marins </w:t>
      </w:r>
      <w:r>
        <w:rPr>
          <w:rFonts w:cstheme="majorHAnsi"/>
        </w:rPr>
        <w:fldChar w:fldCharType="begin"/>
      </w:r>
      <w:r>
        <w:rPr>
          <w:rFonts w:cstheme="majorHAnsi"/>
        </w:rPr>
        <w:instrText xml:space="preserve"> ADDIN ZOTERO_ITEM CSL_CITATION {"citationID":"eGCwr1tl","properties":{"formattedCitation":"(Post, 1987)","plainCitation":"(Post, 1987)","noteIndex":0},"citationItems":[{"id":8494,"uris":["http://zotero.org/groups/2585270/items/CS8TFLC2"],"itemData":{"id":8494,"type":"book","edition":"Rev. and expanded ed","event-place":"Neptune City, NJ","ISBN":"978-0-86622-491-8","language":"eng","note":"OCLC: 17214721","number-of-pages":"288","publisher":"T.F.H. Publications","publisher-place":"Neptune City, NJ","source":"Open WorldCat","title":"Textbook of fish health","author":[{"family":"Post","given":"George"}],"issued":{"date-parts":[["1987"]]}}}],"schema":"https://github.com/citation-style-language/schema/raw/master/csl-citation.json"} </w:instrText>
      </w:r>
      <w:r>
        <w:rPr>
          <w:rFonts w:cstheme="majorHAnsi"/>
        </w:rPr>
        <w:fldChar w:fldCharType="separate"/>
      </w:r>
      <w:r>
        <w:rPr>
          <w:rFonts w:cstheme="majorHAnsi"/>
          <w:noProof/>
        </w:rPr>
        <w:t>(Post, 1987)</w:t>
      </w:r>
      <w:r>
        <w:rPr>
          <w:rFonts w:cstheme="majorHAnsi"/>
        </w:rPr>
        <w:fldChar w:fldCharType="end"/>
      </w:r>
      <w:r>
        <w:rPr>
          <w:rFonts w:cstheme="majorHAnsi"/>
        </w:rPr>
        <w:t xml:space="preserve">. Cette infection parasitaire est causée par </w:t>
      </w:r>
      <w:r w:rsidRPr="00A524AA">
        <w:rPr>
          <w:rFonts w:cstheme="majorHAnsi"/>
        </w:rPr>
        <w:t xml:space="preserve">certains trématodes </w:t>
      </w:r>
      <w:proofErr w:type="spellStart"/>
      <w:r w:rsidRPr="00A524AA">
        <w:rPr>
          <w:rFonts w:cstheme="majorHAnsi"/>
        </w:rPr>
        <w:lastRenderedPageBreak/>
        <w:t>Digène</w:t>
      </w:r>
      <w:proofErr w:type="spellEnd"/>
      <w:r w:rsidRPr="00A524AA">
        <w:rPr>
          <w:rFonts w:cstheme="majorHAnsi"/>
        </w:rPr>
        <w:t xml:space="preserve"> de la famille des </w:t>
      </w:r>
      <w:proofErr w:type="spellStart"/>
      <w:r w:rsidRPr="00A524AA">
        <w:rPr>
          <w:rFonts w:cstheme="majorHAnsi"/>
        </w:rPr>
        <w:t>Diplostomatidae</w:t>
      </w:r>
      <w:proofErr w:type="spellEnd"/>
      <w:r w:rsidRPr="00A524AA">
        <w:rPr>
          <w:rFonts w:cstheme="majorHAnsi"/>
        </w:rPr>
        <w:t xml:space="preserve"> et des </w:t>
      </w:r>
      <w:proofErr w:type="spellStart"/>
      <w:r w:rsidRPr="00A524AA">
        <w:rPr>
          <w:rFonts w:cstheme="majorHAnsi"/>
        </w:rPr>
        <w:t>Strigeidae</w:t>
      </w:r>
      <w:proofErr w:type="spellEnd"/>
      <w:r w:rsidRPr="00A524AA">
        <w:rPr>
          <w:rFonts w:cstheme="majorHAnsi"/>
        </w:rPr>
        <w:t xml:space="preserve"> </w:t>
      </w:r>
      <w:r>
        <w:rPr>
          <w:rFonts w:cstheme="majorHAnsi"/>
        </w:rPr>
        <w:fldChar w:fldCharType="begin"/>
      </w:r>
      <w:r>
        <w:rPr>
          <w:rFonts w:cstheme="majorHAnsi"/>
        </w:rPr>
        <w:instrText xml:space="preserve"> ADDIN ZOTERO_ITEM CSL_CITATION {"citationID":"oFtXbYgL","properties":{"formattedCitation":"(Hoffman, 1967)","plainCitation":"(Hoffman, 1967)","noteIndex":0},"citationItems":[{"id":2205,"uris":["http://zotero.org/groups/2585270/items/W9RMZ3YS"],"itemData":{"id":2205,"type":"article-journal","abstract":"No abstract available at this time...","source":"pubs.er.usgs.gov","title":"Parasites of North American freshwater fishes","URL":"https://pubs.er.usgs.gov/publication/94379","author":[{"family":"Hoffman","given":"G. L."}],"accessed":{"date-parts":[["2022",2,1]]},"issued":{"date-parts":[["1967"]]}}}],"schema":"https://github.com/citation-style-language/schema/raw/master/csl-citation.json"} </w:instrText>
      </w:r>
      <w:r>
        <w:rPr>
          <w:rFonts w:cstheme="majorHAnsi"/>
        </w:rPr>
        <w:fldChar w:fldCharType="separate"/>
      </w:r>
      <w:r>
        <w:rPr>
          <w:rFonts w:cstheme="majorHAnsi"/>
          <w:noProof/>
        </w:rPr>
        <w:t>(Hoffman, 1967)</w:t>
      </w:r>
      <w:r>
        <w:rPr>
          <w:rFonts w:cstheme="majorHAnsi"/>
        </w:rPr>
        <w:fldChar w:fldCharType="end"/>
      </w:r>
      <w:r w:rsidRPr="00A524AA">
        <w:rPr>
          <w:rFonts w:cstheme="majorHAnsi"/>
        </w:rPr>
        <w:t xml:space="preserve">. Les espèces les plus étudiées causant cette maladie </w:t>
      </w:r>
      <w:proofErr w:type="gramStart"/>
      <w:r w:rsidRPr="00A524AA">
        <w:rPr>
          <w:rFonts w:cstheme="majorHAnsi"/>
        </w:rPr>
        <w:t>sont</w:t>
      </w:r>
      <w:proofErr w:type="gramEnd"/>
      <w:r w:rsidRPr="00A524AA">
        <w:rPr>
          <w:rFonts w:cstheme="majorHAnsi"/>
        </w:rPr>
        <w:t xml:space="preserve"> </w:t>
      </w:r>
      <w:proofErr w:type="spellStart"/>
      <w:r w:rsidRPr="00A524AA">
        <w:rPr>
          <w:rFonts w:cstheme="majorHAnsi"/>
          <w:i/>
          <w:iCs/>
        </w:rPr>
        <w:t>Uvulifer</w:t>
      </w:r>
      <w:proofErr w:type="spellEnd"/>
      <w:r w:rsidRPr="00A524AA">
        <w:rPr>
          <w:rFonts w:cstheme="majorHAnsi"/>
          <w:i/>
          <w:iCs/>
        </w:rPr>
        <w:t xml:space="preserve"> </w:t>
      </w:r>
      <w:proofErr w:type="spellStart"/>
      <w:r w:rsidRPr="00A524AA">
        <w:rPr>
          <w:rFonts w:cstheme="majorHAnsi"/>
          <w:i/>
          <w:iCs/>
        </w:rPr>
        <w:t>ambloplitis</w:t>
      </w:r>
      <w:proofErr w:type="spellEnd"/>
      <w:r>
        <w:rPr>
          <w:rFonts w:cstheme="majorHAnsi"/>
          <w:i/>
          <w:iCs/>
        </w:rPr>
        <w:t xml:space="preserve">, </w:t>
      </w:r>
      <w:proofErr w:type="spellStart"/>
      <w:r w:rsidRPr="00A524AA">
        <w:rPr>
          <w:rFonts w:cstheme="majorHAnsi"/>
          <w:i/>
          <w:iCs/>
        </w:rPr>
        <w:t>Crassiphiala</w:t>
      </w:r>
      <w:proofErr w:type="spellEnd"/>
      <w:r w:rsidRPr="00A524AA">
        <w:rPr>
          <w:rFonts w:cstheme="majorHAnsi"/>
          <w:i/>
          <w:iCs/>
        </w:rPr>
        <w:t xml:space="preserve"> </w:t>
      </w:r>
      <w:proofErr w:type="spellStart"/>
      <w:r w:rsidRPr="00A524AA">
        <w:rPr>
          <w:rFonts w:cstheme="majorHAnsi"/>
          <w:i/>
          <w:iCs/>
        </w:rPr>
        <w:t>bulboglossa</w:t>
      </w:r>
      <w:proofErr w:type="spellEnd"/>
      <w:r>
        <w:rPr>
          <w:rFonts w:cstheme="majorHAnsi"/>
          <w:i/>
          <w:iCs/>
        </w:rPr>
        <w:t xml:space="preserve"> </w:t>
      </w:r>
      <w:r>
        <w:rPr>
          <w:rFonts w:cstheme="majorHAnsi"/>
        </w:rPr>
        <w:t xml:space="preserve">et </w:t>
      </w:r>
      <w:proofErr w:type="spellStart"/>
      <w:r>
        <w:rPr>
          <w:rFonts w:cstheme="majorHAnsi"/>
          <w:i/>
          <w:iCs/>
        </w:rPr>
        <w:t>Apophallus</w:t>
      </w:r>
      <w:proofErr w:type="spellEnd"/>
      <w:r>
        <w:rPr>
          <w:rFonts w:cstheme="majorHAnsi"/>
          <w:i/>
          <w:iCs/>
        </w:rPr>
        <w:t xml:space="preserve"> </w:t>
      </w:r>
      <w:proofErr w:type="spellStart"/>
      <w:r>
        <w:rPr>
          <w:rFonts w:cstheme="majorHAnsi"/>
          <w:i/>
          <w:iCs/>
        </w:rPr>
        <w:t>brevi</w:t>
      </w:r>
      <w:proofErr w:type="spellEnd"/>
      <w:r w:rsidRPr="00A524AA">
        <w:rPr>
          <w:rFonts w:cstheme="majorHAnsi"/>
          <w:i/>
          <w:iCs/>
        </w:rPr>
        <w:t xml:space="preserve"> </w:t>
      </w:r>
      <w:r w:rsidRPr="00A524AA">
        <w:rPr>
          <w:rFonts w:cstheme="majorHAnsi"/>
        </w:rPr>
        <w:t xml:space="preserve">(Lane et Morris, 2000; </w:t>
      </w:r>
      <w:proofErr w:type="spellStart"/>
      <w:r w:rsidRPr="00A524AA">
        <w:rPr>
          <w:rFonts w:cstheme="majorHAnsi"/>
        </w:rPr>
        <w:t>Lemly</w:t>
      </w:r>
      <w:proofErr w:type="spellEnd"/>
      <w:r w:rsidRPr="00A524AA">
        <w:rPr>
          <w:rFonts w:cstheme="majorHAnsi"/>
        </w:rPr>
        <w:t xml:space="preserve"> et Esch, 1984</w:t>
      </w:r>
      <w:r w:rsidRPr="00A524AA">
        <w:rPr>
          <w:rFonts w:cstheme="majorHAnsi"/>
          <w:i/>
          <w:iCs/>
        </w:rPr>
        <w:t>a</w:t>
      </w:r>
      <w:r w:rsidRPr="00A524AA">
        <w:rPr>
          <w:rFonts w:cstheme="majorHAnsi"/>
        </w:rPr>
        <w:t xml:space="preserve">; </w:t>
      </w:r>
      <w:proofErr w:type="spellStart"/>
      <w:r w:rsidRPr="00A524AA">
        <w:rPr>
          <w:rFonts w:cstheme="majorHAnsi"/>
        </w:rPr>
        <w:t>Wisenden</w:t>
      </w:r>
      <w:proofErr w:type="spellEnd"/>
      <w:r w:rsidRPr="00A524AA">
        <w:rPr>
          <w:rFonts w:cstheme="majorHAnsi"/>
        </w:rPr>
        <w:t xml:space="preserve"> </w:t>
      </w:r>
      <w:r w:rsidRPr="00A524AA">
        <w:rPr>
          <w:rFonts w:cstheme="majorHAnsi"/>
          <w:i/>
          <w:iCs/>
        </w:rPr>
        <w:t>et al</w:t>
      </w:r>
      <w:r w:rsidRPr="00A524AA">
        <w:rPr>
          <w:rFonts w:cstheme="majorHAnsi"/>
        </w:rPr>
        <w:t>., 2012; Hoffman, 1956).</w:t>
      </w:r>
      <w:r>
        <w:rPr>
          <w:rFonts w:cstheme="majorHAnsi"/>
        </w:rPr>
        <w:t xml:space="preserve"> </w:t>
      </w:r>
      <w:r w:rsidRPr="00A524AA">
        <w:rPr>
          <w:rFonts w:cstheme="majorHAnsi"/>
        </w:rPr>
        <w:t xml:space="preserve">Peu importe l'espèce de trématode qui cause </w:t>
      </w:r>
      <w:r>
        <w:rPr>
          <w:rFonts w:cstheme="majorHAnsi"/>
        </w:rPr>
        <w:t xml:space="preserve">la maladie </w:t>
      </w:r>
      <w:r w:rsidRPr="00A524AA">
        <w:rPr>
          <w:rFonts w:cstheme="majorHAnsi"/>
        </w:rPr>
        <w:t xml:space="preserve">du point noir, le cycle de vie </w:t>
      </w:r>
      <w:r>
        <w:rPr>
          <w:rFonts w:cstheme="majorHAnsi"/>
        </w:rPr>
        <w:t xml:space="preserve">du parasite </w:t>
      </w:r>
      <w:r w:rsidRPr="00A524AA">
        <w:rPr>
          <w:rFonts w:cstheme="majorHAnsi"/>
        </w:rPr>
        <w:t>est toujours similaire (</w:t>
      </w:r>
      <w:r w:rsidRPr="00AA2A57">
        <w:rPr>
          <w:rFonts w:cstheme="majorHAnsi"/>
          <w:color w:val="FF0000"/>
        </w:rPr>
        <w:t>Figure 2</w:t>
      </w:r>
      <w:r w:rsidRPr="00A524AA">
        <w:rPr>
          <w:rFonts w:cstheme="majorHAnsi"/>
        </w:rPr>
        <w:t xml:space="preserve">). </w:t>
      </w:r>
      <w:r>
        <w:rPr>
          <w:rFonts w:cstheme="majorHAnsi"/>
        </w:rPr>
        <w:t>En eaux douces, l</w:t>
      </w:r>
      <w:r w:rsidRPr="00A524AA">
        <w:rPr>
          <w:rFonts w:cstheme="majorHAnsi"/>
        </w:rPr>
        <w:t xml:space="preserve">'hôte définitif (ou hôte principal) est un oiseau piscivore, généralement un martin-pêcheur ou un héron </w:t>
      </w:r>
      <w:r>
        <w:rPr>
          <w:rFonts w:cstheme="majorHAnsi"/>
        </w:rPr>
        <w:fldChar w:fldCharType="begin"/>
      </w:r>
      <w:r>
        <w:rPr>
          <w:rFonts w:cstheme="majorHAnsi"/>
        </w:rPr>
        <w:instrText xml:space="preserve"> ADDIN ZOTERO_ITEM CSL_CITATION {"citationID":"P4QqSHk8","properties":{"formattedCitation":"(Steedman, 1991)","plainCitation":"(Steedman, 1991)","noteIndex":0},"citationItems":[{"id":2015,"uris":["http://zotero.org/groups/2585270/items/WHBEZ45Y"],"itemData":{"id":2015,"type":"article-journal","abstract":"Incidence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J."}],"issued":{"date-parts":[["1991"]]}}}],"schema":"https://github.com/citation-style-language/schema/raw/master/csl-citation.json"} </w:instrText>
      </w:r>
      <w:r>
        <w:rPr>
          <w:rFonts w:cstheme="majorHAnsi"/>
        </w:rPr>
        <w:fldChar w:fldCharType="separate"/>
      </w:r>
      <w:r>
        <w:rPr>
          <w:rFonts w:cstheme="majorHAnsi"/>
          <w:noProof/>
        </w:rPr>
        <w:t>(Steedman, 1991)</w:t>
      </w:r>
      <w:r>
        <w:rPr>
          <w:rFonts w:cstheme="majorHAnsi"/>
        </w:rPr>
        <w:fldChar w:fldCharType="end"/>
      </w:r>
      <w:r>
        <w:rPr>
          <w:rFonts w:cstheme="majorHAnsi"/>
        </w:rPr>
        <w:t xml:space="preserve">. C’est dans l’intestin de celui-ci que le parasite mature au stade adulte et se reproduit </w:t>
      </w:r>
      <w:r>
        <w:rPr>
          <w:rFonts w:cstheme="majorHAnsi"/>
        </w:rPr>
        <w:fldChar w:fldCharType="begin"/>
      </w:r>
      <w:r>
        <w:rPr>
          <w:rFonts w:cstheme="majorHAnsi"/>
        </w:rPr>
        <w:instrText xml:space="preserve"> ADDIN ZOTERO_ITEM CSL_CITATION {"citationID":"5M1ssbvm","properties":{"formattedCitation":"(Hoffman, 1956; Hunter, 1933)","plainCitation":"(Hoffman, 1956; Hunter, 1933)","noteIndex":0},"citationItems":[{"id":2227,"uris":["http://zotero.org/groups/2585270/items/UGCT3IM8"],"itemData":{"id":2227,"type":"article-journal","container-title":"The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Pr>
          <w:rFonts w:cstheme="majorHAnsi"/>
        </w:rPr>
        <w:fldChar w:fldCharType="separate"/>
      </w:r>
      <w:r>
        <w:rPr>
          <w:rFonts w:cstheme="majorHAnsi"/>
          <w:noProof/>
        </w:rPr>
        <w:t>(Hoffman, 1956; Hunter, 1933)</w:t>
      </w:r>
      <w:r>
        <w:rPr>
          <w:rFonts w:cstheme="majorHAnsi"/>
        </w:rPr>
        <w:fldChar w:fldCharType="end"/>
      </w:r>
      <w:r>
        <w:rPr>
          <w:rFonts w:cstheme="majorHAnsi"/>
        </w:rPr>
        <w:t xml:space="preserve">. </w:t>
      </w:r>
      <w:r w:rsidRPr="00A524AA">
        <w:rPr>
          <w:rFonts w:cstheme="majorHAnsi"/>
        </w:rPr>
        <w:t>Les œufs sont par la suite libérés dans l'eau via les excréments environ quatre semaines après l</w:t>
      </w:r>
      <w:r>
        <w:rPr>
          <w:rFonts w:cstheme="majorHAnsi"/>
        </w:rPr>
        <w:t xml:space="preserve">’ingestion du parasite </w:t>
      </w:r>
      <w:r>
        <w:rPr>
          <w:rFonts w:cstheme="majorHAnsi"/>
        </w:rPr>
        <w:fldChar w:fldCharType="begin"/>
      </w:r>
      <w:r>
        <w:rPr>
          <w:rFonts w:cstheme="majorHAnsi"/>
        </w:rPr>
        <w:instrText xml:space="preserve"> ADDIN ZOTERO_ITEM CSL_CITATION {"citationID":"5Ja2tVyG","properties":{"formattedCitation":"(Hunter, 1933)","plainCitation":"(Hunter, 1933)","noteIndex":0},"citationItems":[{"id":2236,"uris":["http://zotero.org/groups/2585270/items/T5M6R6CE"],"itemData":{"id":2236,"type":"article-journal","abstract":"Within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W."}],"issued":{"date-parts":[["1933",12]]}}}],"schema":"https://github.com/citation-style-language/schema/raw/master/csl-citation.json"} </w:instrText>
      </w:r>
      <w:r>
        <w:rPr>
          <w:rFonts w:cstheme="majorHAnsi"/>
        </w:rPr>
        <w:fldChar w:fldCharType="separate"/>
      </w:r>
      <w:r>
        <w:rPr>
          <w:rFonts w:cstheme="majorHAnsi"/>
          <w:noProof/>
        </w:rPr>
        <w:t>(Hunter, 1933)</w:t>
      </w:r>
      <w:r>
        <w:rPr>
          <w:rFonts w:cstheme="majorHAnsi"/>
        </w:rPr>
        <w:fldChar w:fldCharType="end"/>
      </w:r>
      <w:r>
        <w:rPr>
          <w:rFonts w:cstheme="majorHAnsi"/>
        </w:rPr>
        <w:t xml:space="preserve"> </w:t>
      </w:r>
      <w:r w:rsidRPr="00A524AA">
        <w:rPr>
          <w:rFonts w:cstheme="majorHAnsi"/>
        </w:rPr>
        <w:t xml:space="preserve">et éclosent après </w:t>
      </w:r>
      <w:r>
        <w:rPr>
          <w:rFonts w:cstheme="majorHAnsi"/>
        </w:rPr>
        <w:t>deux à trois</w:t>
      </w:r>
      <w:r w:rsidRPr="00A524AA">
        <w:rPr>
          <w:rFonts w:cstheme="majorHAnsi"/>
        </w:rPr>
        <w:t xml:space="preserve"> semaines </w:t>
      </w:r>
      <w:r>
        <w:rPr>
          <w:rFonts w:cstheme="majorHAnsi"/>
        </w:rPr>
        <w:fldChar w:fldCharType="begin"/>
      </w:r>
      <w:r>
        <w:rPr>
          <w:rFonts w:cstheme="majorHAnsi"/>
        </w:rPr>
        <w:instrText xml:space="preserve"> ADDIN ZOTERO_ITEM CSL_CITATION {"citationID":"SN0UFm28","properties":{"formattedCitation":"(Hoffman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sidRPr="00A524AA">
        <w:rPr>
          <w:rFonts w:cstheme="majorHAnsi"/>
        </w:rPr>
        <w:t xml:space="preserve">. Le miracidium </w:t>
      </w:r>
      <w:r>
        <w:rPr>
          <w:rFonts w:cstheme="majorHAnsi"/>
        </w:rPr>
        <w:t xml:space="preserve">(premier stade larvaire) </w:t>
      </w:r>
      <w:r w:rsidRPr="00A524AA">
        <w:rPr>
          <w:rFonts w:cstheme="majorHAnsi"/>
        </w:rPr>
        <w:t xml:space="preserve">est alors prêt à infecter le premier hôte intermédiaire, un escargot d'eau douce </w:t>
      </w:r>
      <w:r w:rsidRPr="00D27527">
        <w:rPr>
          <w:rFonts w:cstheme="majorHAnsi"/>
        </w:rPr>
        <w:fldChar w:fldCharType="begin"/>
      </w:r>
      <w:r w:rsidRPr="00D27527">
        <w:rPr>
          <w:rFonts w:cstheme="majorHAnsi"/>
        </w:rPr>
        <w:instrText xml:space="preserve"> ADDIN ZOTERO_ITEM CSL_CITATION {"citationID":"FGGHIVP7","properties":{"formattedCitation":"(Hoffman, 1956; Krull, 1934; Schaaf et al., 2017)","plainCitation":"(Hoffman, 1956; Krull, 1934; Schaaf et al., 2017)","noteIndex":0},"citationItems":[{"id":2227,"uris":["http://zotero.org/groups/2585270/items/UGCT3IM8"],"itemData":{"id":2227,"type":"article-journal","container-title":"The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sidRPr="00D27527">
        <w:rPr>
          <w:rFonts w:cstheme="majorHAnsi"/>
        </w:rPr>
        <w:fldChar w:fldCharType="separate"/>
      </w:r>
      <w:r w:rsidRPr="00D27527">
        <w:rPr>
          <w:rFonts w:cstheme="majorHAnsi"/>
          <w:noProof/>
        </w:rPr>
        <w:t>(Hoffman, 1956; Krull, 1934; Schaaf et al., 2017)</w:t>
      </w:r>
      <w:r w:rsidRPr="00D27527">
        <w:rPr>
          <w:rFonts w:cstheme="majorHAnsi"/>
        </w:rPr>
        <w:fldChar w:fldCharType="end"/>
      </w:r>
      <w:r w:rsidRPr="00A524AA">
        <w:rPr>
          <w:rFonts w:cstheme="majorHAnsi"/>
        </w:rPr>
        <w:t>. L</w:t>
      </w:r>
      <w:r>
        <w:rPr>
          <w:rFonts w:cstheme="majorHAnsi"/>
        </w:rPr>
        <w:t>orsque la larve entre en contact avec l’escargot (par ingestion ou par contact direct), elle</w:t>
      </w:r>
      <w:r w:rsidRPr="00A524AA">
        <w:rPr>
          <w:rFonts w:cstheme="majorHAnsi"/>
        </w:rPr>
        <w:t xml:space="preserve"> se </w:t>
      </w:r>
      <w:r>
        <w:rPr>
          <w:rFonts w:cstheme="majorHAnsi"/>
        </w:rPr>
        <w:t xml:space="preserve">développe en sporocyste (deuxième stade larvaire) et se </w:t>
      </w:r>
      <w:r w:rsidRPr="00A524AA">
        <w:rPr>
          <w:rFonts w:cstheme="majorHAnsi"/>
        </w:rPr>
        <w:t xml:space="preserve">multiplie de manière asexuée à l'intérieur </w:t>
      </w:r>
      <w:r>
        <w:rPr>
          <w:rFonts w:cstheme="majorHAnsi"/>
        </w:rPr>
        <w:t xml:space="preserve">de celui-ci </w:t>
      </w:r>
      <w:r>
        <w:rPr>
          <w:rFonts w:cstheme="majorHAnsi"/>
        </w:rPr>
        <w:fldChar w:fldCharType="begin"/>
      </w:r>
      <w:r>
        <w:rPr>
          <w:rFonts w:cstheme="majorHAnsi"/>
        </w:rPr>
        <w:instrText xml:space="preserve"> ADDIN ZOTERO_ITEM CSL_CITATION {"citationID":"pe77Pr7T","properties":{"formattedCitation":"(Hoffman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Pr>
          <w:rFonts w:cstheme="majorHAnsi"/>
        </w:rPr>
        <w:t>. L</w:t>
      </w:r>
      <w:r w:rsidRPr="00A524AA">
        <w:rPr>
          <w:rFonts w:cstheme="majorHAnsi"/>
        </w:rPr>
        <w:t>es cercaires (</w:t>
      </w:r>
      <w:r>
        <w:rPr>
          <w:rFonts w:cstheme="majorHAnsi"/>
        </w:rPr>
        <w:t>troisième stade larvaire</w:t>
      </w:r>
      <w:r w:rsidRPr="00A524AA">
        <w:rPr>
          <w:rFonts w:cstheme="majorHAnsi"/>
        </w:rPr>
        <w:t>) émergent</w:t>
      </w:r>
      <w:r>
        <w:rPr>
          <w:rFonts w:cstheme="majorHAnsi"/>
        </w:rPr>
        <w:t xml:space="preserve"> du premier hôte intermédiaire</w:t>
      </w:r>
      <w:r w:rsidRPr="00A524AA">
        <w:rPr>
          <w:rFonts w:cstheme="majorHAnsi"/>
        </w:rPr>
        <w:t xml:space="preserve"> après </w:t>
      </w:r>
      <w:r>
        <w:rPr>
          <w:rFonts w:cstheme="majorHAnsi"/>
        </w:rPr>
        <w:t>cinq à six</w:t>
      </w:r>
      <w:r w:rsidRPr="00A524AA">
        <w:rPr>
          <w:rFonts w:cstheme="majorHAnsi"/>
        </w:rPr>
        <w:t xml:space="preserve"> semaines </w:t>
      </w:r>
      <w:r>
        <w:rPr>
          <w:rFonts w:cstheme="majorHAnsi"/>
        </w:rPr>
        <w:fldChar w:fldCharType="begin"/>
      </w:r>
      <w:r>
        <w:rPr>
          <w:rFonts w:cstheme="majorHAnsi"/>
        </w:rPr>
        <w:instrText xml:space="preserve"> ADDIN ZOTERO_ITEM CSL_CITATION {"citationID":"CcbkrwjI","properties":{"formattedCitation":"(Hoffman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Pr>
          <w:rFonts w:cstheme="majorHAnsi"/>
        </w:rPr>
        <w:fldChar w:fldCharType="separate"/>
      </w:r>
      <w:r>
        <w:rPr>
          <w:rFonts w:cstheme="majorHAnsi"/>
          <w:noProof/>
        </w:rPr>
        <w:t>(Hoffman &amp; Putz, 1965)</w:t>
      </w:r>
      <w:r>
        <w:rPr>
          <w:rFonts w:cstheme="majorHAnsi"/>
        </w:rPr>
        <w:fldChar w:fldCharType="end"/>
      </w:r>
      <w:r>
        <w:rPr>
          <w:rFonts w:cstheme="majorHAnsi"/>
        </w:rPr>
        <w:t xml:space="preserve">, </w:t>
      </w:r>
      <w:r w:rsidRPr="00A524AA">
        <w:rPr>
          <w:rFonts w:cstheme="majorHAnsi"/>
        </w:rPr>
        <w:t xml:space="preserve">soit entre mai et août </w:t>
      </w:r>
      <w:r>
        <w:rPr>
          <w:rFonts w:cstheme="majorHAnsi"/>
        </w:rPr>
        <w:fldChar w:fldCharType="begin"/>
      </w:r>
      <w:r w:rsidR="00332822">
        <w:rPr>
          <w:rFonts w:cstheme="majorHAnsi"/>
        </w:rPr>
        <w:instrText xml:space="preserve"> ADDIN ZOTERO_ITEM CSL_CITATION {"citationID":"PkRacnGZ","properties":{"formattedCitation":"(Lemly &amp; Esch, 1984b)","plainCitation":"(Lemly &amp; Esch, 1984b)","noteIndex":0},"citationItems":[{"id":2242,"uris":["http://zotero.org/groups/2585270/items/AMVNTABM"],"itemData":{"id":2242,"type":"article-journal","container-title":"The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Pr>
          <w:rFonts w:cstheme="majorHAnsi"/>
        </w:rPr>
        <w:fldChar w:fldCharType="separate"/>
      </w:r>
      <w:r w:rsidR="00332822">
        <w:rPr>
          <w:rFonts w:cstheme="majorHAnsi"/>
          <w:noProof/>
        </w:rPr>
        <w:t>(Lemly &amp; Esch, 1984b)</w:t>
      </w:r>
      <w:r>
        <w:rPr>
          <w:rFonts w:cstheme="majorHAnsi"/>
        </w:rPr>
        <w:fldChar w:fldCharType="end"/>
      </w:r>
      <w:r>
        <w:rPr>
          <w:rFonts w:cstheme="majorHAnsi"/>
        </w:rPr>
        <w:t xml:space="preserve">. </w:t>
      </w:r>
      <w:r w:rsidRPr="00A524AA">
        <w:rPr>
          <w:rFonts w:cstheme="majorHAnsi"/>
        </w:rPr>
        <w:t>L</w:t>
      </w:r>
      <w:r>
        <w:rPr>
          <w:rFonts w:cstheme="majorHAnsi"/>
        </w:rPr>
        <w:t>a</w:t>
      </w:r>
      <w:r w:rsidRPr="00A524AA">
        <w:rPr>
          <w:rFonts w:cstheme="majorHAnsi"/>
        </w:rPr>
        <w:t xml:space="preserve"> </w:t>
      </w:r>
      <w:r>
        <w:rPr>
          <w:rFonts w:cstheme="majorHAnsi"/>
        </w:rPr>
        <w:t xml:space="preserve">cercaire qui est un </w:t>
      </w:r>
      <w:r w:rsidRPr="00A524AA">
        <w:rPr>
          <w:rFonts w:cstheme="majorHAnsi"/>
        </w:rPr>
        <w:t xml:space="preserve">stade libre nage jusqu'à trouver son deuxième hôte intermédiaire, un poisson, dans lequel il s'enkyste sous la peau, dans les nageoires ou les muscles </w:t>
      </w:r>
      <w:r>
        <w:rPr>
          <w:rFonts w:cstheme="majorHAnsi"/>
        </w:rPr>
        <w:fldChar w:fldCharType="begin"/>
      </w:r>
      <w:r>
        <w:rPr>
          <w:rFonts w:cstheme="majorHAnsi"/>
        </w:rPr>
        <w:instrText xml:space="preserve"> ADDIN ZOTERO_ITEM CSL_CITATION {"citationID":"mTqITfPj","properties":{"formattedCitation":"(Hoffman,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(Hoffman, 1956; Krull, 1932, 1934)</w:t>
      </w:r>
      <w:r>
        <w:rPr>
          <w:rFonts w:cstheme="majorHAnsi"/>
        </w:rPr>
        <w:fldChar w:fldCharType="end"/>
      </w:r>
      <w:r>
        <w:rPr>
          <w:rFonts w:cstheme="majorHAnsi"/>
        </w:rPr>
        <w:t>.</w:t>
      </w:r>
      <w:r w:rsidRPr="00A524AA">
        <w:rPr>
          <w:rFonts w:cstheme="majorHAnsi"/>
        </w:rPr>
        <w:t xml:space="preserve"> La pénétration de la larve </w:t>
      </w:r>
      <w:r>
        <w:rPr>
          <w:rFonts w:cstheme="majorHAnsi"/>
        </w:rPr>
        <w:t xml:space="preserve">dans son hôte </w:t>
      </w:r>
      <w:r w:rsidRPr="00A524AA">
        <w:rPr>
          <w:rFonts w:cstheme="majorHAnsi"/>
        </w:rPr>
        <w:t>stimule la production d</w:t>
      </w:r>
      <w:r>
        <w:rPr>
          <w:rFonts w:cstheme="majorHAnsi"/>
        </w:rPr>
        <w:t xml:space="preserve">’une capsule de tissus conjonctifs et d’une migration de </w:t>
      </w:r>
      <w:r w:rsidRPr="00A524AA">
        <w:rPr>
          <w:rFonts w:cstheme="majorHAnsi"/>
        </w:rPr>
        <w:t>mélanophores</w:t>
      </w:r>
      <w:r>
        <w:rPr>
          <w:rFonts w:cstheme="majorHAnsi"/>
        </w:rPr>
        <w:t xml:space="preserve"> (cellules qui sécrètent des pigments noirs)</w:t>
      </w:r>
      <w:r w:rsidRPr="00A524AA">
        <w:rPr>
          <w:rFonts w:cstheme="majorHAnsi"/>
        </w:rPr>
        <w:t xml:space="preserve">, qui après trois semaines, aboutit en un kyste noir caractéristique de la maladie du point noir </w:t>
      </w:r>
      <w:r>
        <w:rPr>
          <w:rFonts w:cstheme="majorHAnsi"/>
        </w:rPr>
        <w:fldChar w:fldCharType="begin"/>
      </w:r>
      <w:r w:rsidR="009A26C7">
        <w:rPr>
          <w:rFonts w:cstheme="majorHAnsi"/>
        </w:rPr>
        <w:instrText xml:space="preserve"> ADDIN ZOTERO_ITEM CSL_CITATION {"citationID":"rku3d8HZ","properties":{"formattedCitation":"(A. Bush et al., 2001; Davis, 1967; Lemly &amp; Esch, 1984a)","plainCitation":"(A. Bush et al., 2001; Davis, 1967; Lemly &amp; Esch, 1984a)","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(Bush et al., 2001; Davis, 1967; Lemly &amp; Esch, 1984a)</w:t>
      </w:r>
      <w:r>
        <w:rPr>
          <w:rFonts w:cstheme="majorHAnsi"/>
        </w:rPr>
        <w:fldChar w:fldCharType="end"/>
      </w:r>
      <w:r>
        <w:rPr>
          <w:rFonts w:cstheme="majorHAnsi"/>
        </w:rPr>
        <w:t>.</w:t>
      </w:r>
      <w:r w:rsidRPr="00A524AA">
        <w:rPr>
          <w:rFonts w:cstheme="majorHAnsi"/>
        </w:rPr>
        <w:t xml:space="preserve"> La métacercaire </w:t>
      </w:r>
      <w:r>
        <w:rPr>
          <w:rFonts w:cstheme="majorHAnsi"/>
        </w:rPr>
        <w:t xml:space="preserve">(quatrième stade larvaire) </w:t>
      </w:r>
      <w:r w:rsidRPr="00A524AA">
        <w:rPr>
          <w:rFonts w:cstheme="majorHAnsi"/>
        </w:rPr>
        <w:t xml:space="preserve">est alors en période de dormance jusqu'à la consommation par un oiseau piscivore et </w:t>
      </w:r>
      <w:r>
        <w:rPr>
          <w:rFonts w:cstheme="majorHAnsi"/>
        </w:rPr>
        <w:t xml:space="preserve">ainsi, </w:t>
      </w:r>
      <w:r w:rsidRPr="00A524AA">
        <w:rPr>
          <w:rFonts w:cstheme="majorHAnsi"/>
        </w:rPr>
        <w:t>l</w:t>
      </w:r>
      <w:r>
        <w:rPr>
          <w:rFonts w:cstheme="majorHAnsi"/>
        </w:rPr>
        <w:t>a complétion du cycle de vie</w:t>
      </w:r>
      <w:r w:rsidRPr="00A524AA">
        <w:rPr>
          <w:rFonts w:cstheme="majorHAnsi"/>
        </w:rPr>
        <w:t>.</w:t>
      </w:r>
    </w:p>
    <w:p w14:paraId="520E9B9E" w14:textId="52CE553B" w:rsidR="003520AA" w:rsidRDefault="003520AA" w:rsidP="0091305E">
      <w:pPr>
        <w:suppressLineNumbers/>
        <w:spacing w:line="360" w:lineRule="auto"/>
        <w:jc w:val="both"/>
        <w:rPr>
          <w:rFonts w:cstheme="majorHAnsi"/>
        </w:rPr>
      </w:pPr>
    </w:p>
    <w:p w14:paraId="1574DA49" w14:textId="43F511A1" w:rsidR="003520AA" w:rsidRPr="00611E2A" w:rsidRDefault="003520AA" w:rsidP="0091305E">
      <w:pPr>
        <w:spacing w:line="360" w:lineRule="auto"/>
        <w:ind w:firstLine="708"/>
        <w:jc w:val="both"/>
        <w:rPr>
          <w:rFonts w:cstheme="majorHAnsi"/>
        </w:rPr>
      </w:pPr>
      <w:r w:rsidRPr="00A524AA">
        <w:rPr>
          <w:rFonts w:cstheme="majorHAnsi"/>
        </w:rPr>
        <w:t>L</w:t>
      </w:r>
      <w:r>
        <w:rPr>
          <w:rFonts w:cstheme="majorHAnsi"/>
        </w:rPr>
        <w:t xml:space="preserve">a maladie du </w:t>
      </w:r>
      <w:r w:rsidRPr="00A524AA">
        <w:rPr>
          <w:rFonts w:cstheme="majorHAnsi"/>
        </w:rPr>
        <w:t>point noir est un</w:t>
      </w:r>
      <w:r>
        <w:rPr>
          <w:rFonts w:cstheme="majorHAnsi"/>
        </w:rPr>
        <w:t xml:space="preserve">e infection </w:t>
      </w:r>
      <w:r w:rsidRPr="00A524AA">
        <w:rPr>
          <w:rFonts w:cstheme="majorHAnsi"/>
        </w:rPr>
        <w:t>commun</w:t>
      </w:r>
      <w:r>
        <w:rPr>
          <w:rFonts w:cstheme="majorHAnsi"/>
        </w:rPr>
        <w:t>e</w:t>
      </w:r>
      <w:r w:rsidRPr="00A524AA">
        <w:rPr>
          <w:rFonts w:cstheme="majorHAnsi"/>
        </w:rPr>
        <w:t xml:space="preserve"> qui se retrouve sur un large éventail d'espèces d'eau douce au Canada. Parmi celles-ci, on compte plusieurs espèces indigènes au Québec dont le meunier noir (</w:t>
      </w:r>
      <w:proofErr w:type="spellStart"/>
      <w:r w:rsidRPr="00A524AA">
        <w:rPr>
          <w:rFonts w:cstheme="majorHAnsi"/>
          <w:i/>
          <w:iCs/>
        </w:rPr>
        <w:t>Catostomus</w:t>
      </w:r>
      <w:proofErr w:type="spellEnd"/>
      <w:r w:rsidRPr="00A524AA">
        <w:rPr>
          <w:rFonts w:cstheme="majorHAnsi"/>
          <w:i/>
          <w:iCs/>
        </w:rPr>
        <w:t xml:space="preserve"> </w:t>
      </w:r>
      <w:proofErr w:type="spellStart"/>
      <w:r w:rsidRPr="00A524AA">
        <w:rPr>
          <w:rFonts w:cstheme="majorHAnsi"/>
          <w:i/>
          <w:iCs/>
        </w:rPr>
        <w:t>commersoni</w:t>
      </w:r>
      <w:proofErr w:type="spellEnd"/>
      <w:r w:rsidRPr="00A524AA">
        <w:rPr>
          <w:rFonts w:cstheme="majorHAnsi"/>
        </w:rPr>
        <w:t>), le doré jaune (</w:t>
      </w:r>
      <w:r w:rsidRPr="00A524AA">
        <w:rPr>
          <w:rFonts w:cstheme="majorHAnsi"/>
          <w:i/>
          <w:iCs/>
        </w:rPr>
        <w:t xml:space="preserve">Sander </w:t>
      </w:r>
      <w:proofErr w:type="spellStart"/>
      <w:r w:rsidRPr="00A524AA">
        <w:rPr>
          <w:rFonts w:cstheme="majorHAnsi"/>
          <w:i/>
          <w:iCs/>
        </w:rPr>
        <w:t>vitreus</w:t>
      </w:r>
      <w:proofErr w:type="spellEnd"/>
      <w:r w:rsidRPr="00A524AA">
        <w:rPr>
          <w:rFonts w:cstheme="majorHAnsi"/>
        </w:rPr>
        <w:t>), le crapet arlequin (</w:t>
      </w:r>
      <w:proofErr w:type="spellStart"/>
      <w:r w:rsidRPr="00A524AA">
        <w:rPr>
          <w:rFonts w:cstheme="majorHAnsi"/>
          <w:i/>
          <w:iCs/>
        </w:rPr>
        <w:t>Lepomis</w:t>
      </w:r>
      <w:proofErr w:type="spellEnd"/>
      <w:r w:rsidRPr="00A524AA">
        <w:rPr>
          <w:rFonts w:cstheme="majorHAnsi"/>
          <w:i/>
          <w:iCs/>
        </w:rPr>
        <w:t xml:space="preserve"> </w:t>
      </w:r>
      <w:proofErr w:type="spellStart"/>
      <w:r w:rsidRPr="00A524AA">
        <w:rPr>
          <w:rFonts w:cstheme="majorHAnsi"/>
          <w:i/>
          <w:iCs/>
        </w:rPr>
        <w:t>macrochirus</w:t>
      </w:r>
      <w:proofErr w:type="spellEnd"/>
      <w:r w:rsidRPr="00A524AA">
        <w:rPr>
          <w:rFonts w:cstheme="majorHAnsi"/>
        </w:rPr>
        <w:t>), le crapet-soleil (</w:t>
      </w:r>
      <w:proofErr w:type="spellStart"/>
      <w:r w:rsidRPr="00A524AA">
        <w:rPr>
          <w:rFonts w:cstheme="majorHAnsi"/>
          <w:i/>
          <w:iCs/>
        </w:rPr>
        <w:t>Lepomis</w:t>
      </w:r>
      <w:proofErr w:type="spellEnd"/>
      <w:r w:rsidRPr="00A524AA">
        <w:rPr>
          <w:rFonts w:cstheme="majorHAnsi"/>
          <w:i/>
          <w:iCs/>
        </w:rPr>
        <w:t xml:space="preserve"> </w:t>
      </w:r>
      <w:proofErr w:type="spellStart"/>
      <w:r w:rsidRPr="00A524AA">
        <w:rPr>
          <w:rFonts w:cstheme="majorHAnsi"/>
          <w:i/>
          <w:iCs/>
        </w:rPr>
        <w:t>gibbosus</w:t>
      </w:r>
      <w:proofErr w:type="spellEnd"/>
      <w:r w:rsidRPr="00A524AA">
        <w:rPr>
          <w:rFonts w:cstheme="majorHAnsi"/>
        </w:rPr>
        <w:t xml:space="preserve">), </w:t>
      </w:r>
      <w:r>
        <w:rPr>
          <w:rFonts w:cstheme="majorHAnsi"/>
        </w:rPr>
        <w:t>le crapet de roche (</w:t>
      </w:r>
      <w:proofErr w:type="spellStart"/>
      <w:r w:rsidRPr="00AE196B">
        <w:rPr>
          <w:rFonts w:cstheme="majorHAnsi"/>
          <w:i/>
          <w:iCs/>
        </w:rPr>
        <w:t>Ambloplites</w:t>
      </w:r>
      <w:proofErr w:type="spellEnd"/>
      <w:r w:rsidRPr="00AE196B">
        <w:rPr>
          <w:rFonts w:cstheme="majorHAnsi"/>
          <w:i/>
          <w:iCs/>
        </w:rPr>
        <w:t xml:space="preserve"> </w:t>
      </w:r>
      <w:proofErr w:type="spellStart"/>
      <w:r w:rsidRPr="00AE196B">
        <w:rPr>
          <w:rFonts w:cstheme="majorHAnsi"/>
          <w:i/>
          <w:iCs/>
        </w:rPr>
        <w:t>ruspestris</w:t>
      </w:r>
      <w:proofErr w:type="spellEnd"/>
      <w:r>
        <w:rPr>
          <w:rFonts w:cstheme="majorHAnsi"/>
        </w:rPr>
        <w:t xml:space="preserve">), </w:t>
      </w:r>
      <w:r w:rsidRPr="00A524AA">
        <w:rPr>
          <w:rFonts w:cstheme="majorHAnsi"/>
        </w:rPr>
        <w:t>l'achigan à grande bouche (</w:t>
      </w:r>
      <w:proofErr w:type="spellStart"/>
      <w:r w:rsidRPr="00A524AA">
        <w:rPr>
          <w:rFonts w:cstheme="majorHAnsi"/>
          <w:i/>
          <w:iCs/>
        </w:rPr>
        <w:t>Micropterus</w:t>
      </w:r>
      <w:proofErr w:type="spellEnd"/>
      <w:r w:rsidRPr="00A524AA">
        <w:rPr>
          <w:rFonts w:cstheme="majorHAnsi"/>
          <w:i/>
          <w:iCs/>
        </w:rPr>
        <w:t xml:space="preserve"> </w:t>
      </w:r>
      <w:proofErr w:type="spellStart"/>
      <w:r w:rsidRPr="00A524AA">
        <w:rPr>
          <w:rFonts w:cstheme="majorHAnsi"/>
          <w:i/>
          <w:iCs/>
        </w:rPr>
        <w:t>salmoides</w:t>
      </w:r>
      <w:proofErr w:type="spellEnd"/>
      <w:r w:rsidRPr="00A524AA">
        <w:rPr>
          <w:rFonts w:cstheme="majorHAnsi"/>
        </w:rPr>
        <w:t xml:space="preserve">), l'achigan à petite bouche </w:t>
      </w:r>
      <w:r w:rsidRPr="00A524AA">
        <w:rPr>
          <w:rFonts w:cstheme="majorHAnsi"/>
        </w:rPr>
        <w:lastRenderedPageBreak/>
        <w:t>(</w:t>
      </w:r>
      <w:proofErr w:type="spellStart"/>
      <w:r w:rsidRPr="00A524AA">
        <w:rPr>
          <w:rFonts w:cstheme="majorHAnsi"/>
          <w:i/>
          <w:iCs/>
        </w:rPr>
        <w:t>Micropterus</w:t>
      </w:r>
      <w:proofErr w:type="spellEnd"/>
      <w:r w:rsidRPr="00A524AA">
        <w:rPr>
          <w:rFonts w:cstheme="majorHAnsi"/>
          <w:i/>
          <w:iCs/>
        </w:rPr>
        <w:t xml:space="preserve"> </w:t>
      </w:r>
      <w:proofErr w:type="spellStart"/>
      <w:r w:rsidRPr="00A524AA">
        <w:rPr>
          <w:rFonts w:cstheme="majorHAnsi"/>
          <w:i/>
          <w:iCs/>
        </w:rPr>
        <w:t>dolomieu</w:t>
      </w:r>
      <w:proofErr w:type="spellEnd"/>
      <w:r w:rsidRPr="00A524AA">
        <w:rPr>
          <w:rFonts w:cstheme="majorHAnsi"/>
        </w:rPr>
        <w:t>), la perchaude (</w:t>
      </w:r>
      <w:proofErr w:type="spellStart"/>
      <w:r w:rsidRPr="00A524AA">
        <w:rPr>
          <w:rFonts w:cstheme="majorHAnsi"/>
          <w:i/>
          <w:iCs/>
        </w:rPr>
        <w:t>Perca</w:t>
      </w:r>
      <w:proofErr w:type="spellEnd"/>
      <w:r w:rsidRPr="00A524AA">
        <w:rPr>
          <w:rFonts w:cstheme="majorHAnsi"/>
          <w:i/>
          <w:iCs/>
        </w:rPr>
        <w:t xml:space="preserve"> </w:t>
      </w:r>
      <w:proofErr w:type="spellStart"/>
      <w:r w:rsidRPr="00A524AA">
        <w:rPr>
          <w:rFonts w:cstheme="majorHAnsi"/>
          <w:i/>
          <w:iCs/>
        </w:rPr>
        <w:t>flavescens</w:t>
      </w:r>
      <w:proofErr w:type="spellEnd"/>
      <w:r w:rsidRPr="00A524AA">
        <w:rPr>
          <w:rFonts w:cstheme="majorHAnsi"/>
        </w:rPr>
        <w:t>),</w:t>
      </w:r>
      <w:r w:rsidRPr="00A524AA">
        <w:rPr>
          <w:rFonts w:cstheme="majorHAnsi"/>
          <w:i/>
          <w:iCs/>
        </w:rPr>
        <w:t xml:space="preserve"> </w:t>
      </w:r>
      <w:r w:rsidRPr="00A524AA">
        <w:rPr>
          <w:rFonts w:cstheme="majorHAnsi"/>
        </w:rPr>
        <w:t xml:space="preserve">le </w:t>
      </w:r>
      <w:proofErr w:type="spellStart"/>
      <w:r w:rsidRPr="00A524AA">
        <w:rPr>
          <w:rFonts w:cstheme="majorHAnsi"/>
        </w:rPr>
        <w:t>naseux</w:t>
      </w:r>
      <w:proofErr w:type="spellEnd"/>
      <w:r w:rsidRPr="00A524AA">
        <w:rPr>
          <w:rFonts w:cstheme="majorHAnsi"/>
        </w:rPr>
        <w:t xml:space="preserve"> noir de l'Est (</w:t>
      </w:r>
      <w:proofErr w:type="spellStart"/>
      <w:r w:rsidRPr="00A524AA">
        <w:rPr>
          <w:rFonts w:cstheme="majorHAnsi"/>
          <w:i/>
          <w:iCs/>
        </w:rPr>
        <w:t>Rhinichthys</w:t>
      </w:r>
      <w:proofErr w:type="spellEnd"/>
      <w:r w:rsidRPr="00A524AA">
        <w:rPr>
          <w:rFonts w:cstheme="majorHAnsi"/>
          <w:i/>
          <w:iCs/>
        </w:rPr>
        <w:t xml:space="preserve"> </w:t>
      </w:r>
      <w:proofErr w:type="spellStart"/>
      <w:r w:rsidRPr="00A524AA">
        <w:rPr>
          <w:rFonts w:cstheme="majorHAnsi"/>
          <w:i/>
          <w:iCs/>
        </w:rPr>
        <w:t>atratulus</w:t>
      </w:r>
      <w:proofErr w:type="spellEnd"/>
      <w:r w:rsidRPr="00A524AA">
        <w:rPr>
          <w:rFonts w:cstheme="majorHAnsi"/>
        </w:rPr>
        <w:t>), le mulet à cornes (</w:t>
      </w:r>
      <w:proofErr w:type="spellStart"/>
      <w:r w:rsidRPr="00A524AA">
        <w:rPr>
          <w:rFonts w:cstheme="majorHAnsi"/>
          <w:i/>
          <w:iCs/>
        </w:rPr>
        <w:t>Semotilus</w:t>
      </w:r>
      <w:proofErr w:type="spellEnd"/>
      <w:r w:rsidRPr="00A524AA">
        <w:rPr>
          <w:rFonts w:cstheme="majorHAnsi"/>
          <w:i/>
          <w:iCs/>
        </w:rPr>
        <w:t xml:space="preserve"> </w:t>
      </w:r>
      <w:proofErr w:type="spellStart"/>
      <w:r w:rsidRPr="00A524AA">
        <w:rPr>
          <w:rFonts w:cstheme="majorHAnsi"/>
          <w:i/>
          <w:iCs/>
        </w:rPr>
        <w:t>atromaculatus</w:t>
      </w:r>
      <w:proofErr w:type="spellEnd"/>
      <w:r w:rsidRPr="00A524AA">
        <w:rPr>
          <w:rFonts w:cstheme="majorHAnsi"/>
        </w:rPr>
        <w:t xml:space="preserve">), le </w:t>
      </w:r>
      <w:proofErr w:type="spellStart"/>
      <w:r w:rsidRPr="00A524AA">
        <w:rPr>
          <w:rFonts w:cstheme="majorHAnsi"/>
        </w:rPr>
        <w:t>méné</w:t>
      </w:r>
      <w:proofErr w:type="spellEnd"/>
      <w:r w:rsidRPr="00A524AA">
        <w:rPr>
          <w:rFonts w:cstheme="majorHAnsi"/>
        </w:rPr>
        <w:t xml:space="preserve"> à nageoires rouges (</w:t>
      </w:r>
      <w:proofErr w:type="spellStart"/>
      <w:r w:rsidRPr="00A524AA">
        <w:rPr>
          <w:rFonts w:cstheme="majorHAnsi"/>
          <w:i/>
          <w:iCs/>
        </w:rPr>
        <w:t>Luxilus</w:t>
      </w:r>
      <w:proofErr w:type="spellEnd"/>
      <w:r w:rsidRPr="00A524AA">
        <w:rPr>
          <w:rFonts w:cstheme="majorHAnsi"/>
          <w:i/>
          <w:iCs/>
        </w:rPr>
        <w:t xml:space="preserve"> </w:t>
      </w:r>
      <w:proofErr w:type="spellStart"/>
      <w:r w:rsidRPr="00A524AA">
        <w:rPr>
          <w:rFonts w:cstheme="majorHAnsi"/>
          <w:i/>
          <w:iCs/>
        </w:rPr>
        <w:t>cornutus</w:t>
      </w:r>
      <w:proofErr w:type="spellEnd"/>
      <w:r w:rsidRPr="00A524AA">
        <w:rPr>
          <w:rFonts w:cstheme="majorHAnsi"/>
        </w:rPr>
        <w:t>)</w:t>
      </w:r>
      <w:r>
        <w:rPr>
          <w:rFonts w:cstheme="majorHAnsi"/>
        </w:rPr>
        <w:t>,</w:t>
      </w:r>
      <w:r w:rsidRPr="00A524AA">
        <w:rPr>
          <w:rFonts w:cstheme="majorHAnsi"/>
        </w:rPr>
        <w:t xml:space="preserve"> le </w:t>
      </w:r>
      <w:proofErr w:type="spellStart"/>
      <w:r w:rsidRPr="00A524AA">
        <w:rPr>
          <w:rFonts w:cstheme="majorHAnsi"/>
        </w:rPr>
        <w:t>méné</w:t>
      </w:r>
      <w:proofErr w:type="spellEnd"/>
      <w:r w:rsidRPr="00A524AA">
        <w:rPr>
          <w:rFonts w:cstheme="majorHAnsi"/>
        </w:rPr>
        <w:t xml:space="preserve"> à museau arrondi (</w:t>
      </w:r>
      <w:proofErr w:type="spellStart"/>
      <w:r w:rsidRPr="00A524AA">
        <w:rPr>
          <w:rFonts w:cstheme="majorHAnsi"/>
          <w:i/>
          <w:iCs/>
        </w:rPr>
        <w:t>Pimephales</w:t>
      </w:r>
      <w:proofErr w:type="spellEnd"/>
      <w:r w:rsidRPr="00A524AA">
        <w:rPr>
          <w:rFonts w:cstheme="majorHAnsi"/>
          <w:i/>
          <w:iCs/>
        </w:rPr>
        <w:t xml:space="preserve"> </w:t>
      </w:r>
      <w:proofErr w:type="spellStart"/>
      <w:r w:rsidRPr="00A524AA">
        <w:rPr>
          <w:rFonts w:cstheme="majorHAnsi"/>
          <w:i/>
          <w:iCs/>
        </w:rPr>
        <w:t>notatus</w:t>
      </w:r>
      <w:proofErr w:type="spellEnd"/>
      <w:r w:rsidRPr="00A524AA">
        <w:rPr>
          <w:rFonts w:cstheme="majorHAnsi"/>
        </w:rPr>
        <w:t>)</w:t>
      </w:r>
      <w:r>
        <w:rPr>
          <w:rFonts w:cstheme="majorHAnsi"/>
        </w:rPr>
        <w:t xml:space="preserve">, le </w:t>
      </w:r>
      <w:proofErr w:type="spellStart"/>
      <w:r>
        <w:rPr>
          <w:rFonts w:cstheme="majorHAnsi"/>
        </w:rPr>
        <w:t>méné</w:t>
      </w:r>
      <w:proofErr w:type="spellEnd"/>
      <w:r>
        <w:rPr>
          <w:rFonts w:cstheme="majorHAnsi"/>
        </w:rPr>
        <w:t xml:space="preserve"> à grosse tête (</w:t>
      </w:r>
      <w:proofErr w:type="spellStart"/>
      <w:r>
        <w:rPr>
          <w:rFonts w:cstheme="majorHAnsi"/>
          <w:i/>
          <w:iCs/>
        </w:rPr>
        <w:t>Pimephales</w:t>
      </w:r>
      <w:proofErr w:type="spellEnd"/>
      <w:r>
        <w:rPr>
          <w:rFonts w:cstheme="majorHAnsi"/>
          <w:i/>
          <w:iCs/>
        </w:rPr>
        <w:t xml:space="preserve"> </w:t>
      </w:r>
      <w:proofErr w:type="spellStart"/>
      <w:r>
        <w:rPr>
          <w:rFonts w:cstheme="majorHAnsi"/>
          <w:i/>
          <w:iCs/>
        </w:rPr>
        <w:t>promelas</w:t>
      </w:r>
      <w:proofErr w:type="spellEnd"/>
      <w:r>
        <w:rPr>
          <w:rFonts w:cstheme="majorHAnsi"/>
        </w:rPr>
        <w:t xml:space="preserve">), le </w:t>
      </w:r>
      <w:proofErr w:type="spellStart"/>
      <w:r>
        <w:rPr>
          <w:rFonts w:cstheme="majorHAnsi"/>
        </w:rPr>
        <w:t>méné</w:t>
      </w:r>
      <w:proofErr w:type="spellEnd"/>
      <w:r>
        <w:rPr>
          <w:rFonts w:cstheme="majorHAnsi"/>
        </w:rPr>
        <w:t xml:space="preserve"> à ventre citron (</w:t>
      </w:r>
      <w:proofErr w:type="spellStart"/>
      <w:r w:rsidRPr="00040D87">
        <w:rPr>
          <w:rFonts w:cstheme="majorHAnsi"/>
          <w:i/>
          <w:iCs/>
        </w:rPr>
        <w:t>Chrosomus</w:t>
      </w:r>
      <w:proofErr w:type="spellEnd"/>
      <w:r w:rsidRPr="00040D87">
        <w:rPr>
          <w:rFonts w:cstheme="majorHAnsi"/>
          <w:i/>
          <w:iCs/>
        </w:rPr>
        <w:t xml:space="preserve"> </w:t>
      </w:r>
      <w:proofErr w:type="spellStart"/>
      <w:r w:rsidRPr="00040D87">
        <w:rPr>
          <w:rFonts w:cstheme="majorHAnsi"/>
          <w:i/>
          <w:iCs/>
        </w:rPr>
        <w:t>eos</w:t>
      </w:r>
      <w:proofErr w:type="spellEnd"/>
      <w:r>
        <w:rPr>
          <w:rFonts w:cstheme="majorHAnsi"/>
        </w:rPr>
        <w:t xml:space="preserve">), le </w:t>
      </w:r>
      <w:proofErr w:type="spellStart"/>
      <w:r>
        <w:rPr>
          <w:rFonts w:cstheme="majorHAnsi"/>
        </w:rPr>
        <w:t>méné</w:t>
      </w:r>
      <w:proofErr w:type="spellEnd"/>
      <w:r>
        <w:rPr>
          <w:rFonts w:cstheme="majorHAnsi"/>
        </w:rPr>
        <w:t xml:space="preserve"> à ventre rouge (</w:t>
      </w:r>
      <w:proofErr w:type="spellStart"/>
      <w:r w:rsidRPr="00040D87">
        <w:rPr>
          <w:rFonts w:cstheme="majorHAnsi"/>
          <w:i/>
          <w:iCs/>
        </w:rPr>
        <w:t>Chrosomus</w:t>
      </w:r>
      <w:proofErr w:type="spellEnd"/>
      <w:r w:rsidRPr="00040D87">
        <w:rPr>
          <w:rFonts w:cstheme="majorHAnsi"/>
          <w:i/>
          <w:iCs/>
        </w:rPr>
        <w:t xml:space="preserve"> </w:t>
      </w:r>
      <w:proofErr w:type="spellStart"/>
      <w:r w:rsidRPr="00040D87">
        <w:rPr>
          <w:rFonts w:cstheme="majorHAnsi"/>
          <w:i/>
          <w:iCs/>
        </w:rPr>
        <w:t>neogaeus</w:t>
      </w:r>
      <w:proofErr w:type="spellEnd"/>
      <w:r>
        <w:rPr>
          <w:rFonts w:cstheme="majorHAnsi"/>
        </w:rPr>
        <w:t>), l’</w:t>
      </w:r>
      <w:proofErr w:type="spellStart"/>
      <w:r>
        <w:rPr>
          <w:rFonts w:cstheme="majorHAnsi"/>
        </w:rPr>
        <w:t>umbre</w:t>
      </w:r>
      <w:proofErr w:type="spellEnd"/>
      <w:r>
        <w:rPr>
          <w:rFonts w:cstheme="majorHAnsi"/>
        </w:rPr>
        <w:t xml:space="preserve"> de vase (</w:t>
      </w:r>
      <w:proofErr w:type="spellStart"/>
      <w:r w:rsidRPr="00040D87">
        <w:rPr>
          <w:rFonts w:cstheme="majorHAnsi"/>
          <w:i/>
          <w:iCs/>
        </w:rPr>
        <w:t>Umbra</w:t>
      </w:r>
      <w:proofErr w:type="spellEnd"/>
      <w:r w:rsidRPr="00040D87">
        <w:rPr>
          <w:rFonts w:cstheme="majorHAnsi"/>
          <w:i/>
          <w:iCs/>
        </w:rPr>
        <w:t xml:space="preserve"> </w:t>
      </w:r>
      <w:proofErr w:type="spellStart"/>
      <w:r w:rsidRPr="00040D87">
        <w:rPr>
          <w:rFonts w:cstheme="majorHAnsi"/>
          <w:i/>
          <w:iCs/>
        </w:rPr>
        <w:t>limi</w:t>
      </w:r>
      <w:proofErr w:type="spellEnd"/>
      <w:r>
        <w:rPr>
          <w:rFonts w:cstheme="majorHAnsi"/>
        </w:rPr>
        <w:t>), le fondule barré (</w:t>
      </w:r>
      <w:proofErr w:type="spellStart"/>
      <w:r>
        <w:rPr>
          <w:rFonts w:cstheme="majorHAnsi"/>
          <w:i/>
          <w:iCs/>
        </w:rPr>
        <w:t>Fundulus</w:t>
      </w:r>
      <w:proofErr w:type="spellEnd"/>
      <w:r>
        <w:rPr>
          <w:rFonts w:cstheme="majorHAnsi"/>
          <w:i/>
          <w:iCs/>
        </w:rPr>
        <w:t xml:space="preserve"> </w:t>
      </w:r>
      <w:proofErr w:type="spellStart"/>
      <w:r>
        <w:rPr>
          <w:rFonts w:cstheme="majorHAnsi"/>
          <w:i/>
          <w:iCs/>
        </w:rPr>
        <w:t>diaphanus</w:t>
      </w:r>
      <w:proofErr w:type="spellEnd"/>
      <w:r>
        <w:rPr>
          <w:rFonts w:cstheme="majorHAnsi"/>
        </w:rPr>
        <w:t>) et le grand brochet (</w:t>
      </w:r>
      <w:proofErr w:type="spellStart"/>
      <w:r w:rsidRPr="00AE196B">
        <w:rPr>
          <w:rFonts w:cstheme="majorHAnsi"/>
          <w:i/>
          <w:iCs/>
        </w:rPr>
        <w:t>Esox</w:t>
      </w:r>
      <w:proofErr w:type="spellEnd"/>
      <w:r w:rsidRPr="00AE196B">
        <w:rPr>
          <w:rFonts w:cstheme="majorHAnsi"/>
          <w:i/>
          <w:iCs/>
        </w:rPr>
        <w:t xml:space="preserve"> </w:t>
      </w:r>
      <w:proofErr w:type="spellStart"/>
      <w:r w:rsidRPr="00AE196B">
        <w:rPr>
          <w:rFonts w:cstheme="majorHAnsi"/>
          <w:i/>
          <w:iCs/>
        </w:rPr>
        <w:t>lucius</w:t>
      </w:r>
      <w:proofErr w:type="spellEnd"/>
      <w:r>
        <w:rPr>
          <w:rFonts w:cstheme="majorHAnsi"/>
        </w:rPr>
        <w:t>)</w:t>
      </w:r>
      <w:r w:rsidRPr="00A524AA">
        <w:rPr>
          <w:rFonts w:cstheme="majorHAnsi"/>
        </w:rPr>
        <w:t xml:space="preserve"> </w:t>
      </w:r>
      <w:r>
        <w:rPr>
          <w:rFonts w:cstheme="majorHAnsi"/>
        </w:rPr>
        <w:fldChar w:fldCharType="begin"/>
      </w:r>
      <w:r w:rsidR="00332822">
        <w:rPr>
          <w:rFonts w:cstheme="majorHAnsi"/>
        </w:rPr>
        <w:instrText xml:space="preserve"> ADDIN ZOTERO_ITEM CSL_CITATION {"citationID":"uYSlRv3R","properties":{"formattedCitation":"(Berra &amp; Au, 1978; Hoffman, 1956; Krause et al., 1999; Lemly &amp; Esch, 1984a; C. McAllister et al., 2013; Paradis &amp; Chapleau, 1994; Steedman, 1991; Vaughan &amp; Coble, 1975)","plainCitation":"(Berra &amp; Au, 1978; Hoffman, 1956; Krause et al., 1999; Lemly &amp; Esch, 1984a; C. McAllister et al., 2013; Paradis &amp; Chapleau, 1994; Steedman, 1991; Vaughan &amp; Coble, 1975)","noteIndex":0},"citationItems":[{"id":2257,"uris":["http://zotero.org/groups/2585270/items/XAJBI4JI"],"itemData":{"id":2257,"type":"article-journal","abstract":"A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host.","collection-title":"Ohio Journal of Science: Volume 78, Issue 6 (November, 1978)","container-title":"The Ohio Journal of Science.","ISSN":"0030-0950","language":"en_US","note":"Accepted: 2006-07-07T01:44:14Z","source":"kb.osu.edu","title":"Incidence of Black Spot Disease in Fishes in Cedar Fork Creek, Ohio","URL":"https://kb.osu.edu/handle/1811/22575","author":[{"family":"Berra","given":"Tim M."},{"family":"Au","given":"Ray-Jean"}],"accessed":{"date-parts":[["2022",2,4]]},"issued":{"date-parts":[["1978",11]]}}},{"id":2227,"uris":["http://zotero.org/groups/2585270/items/UGCT3IM8"],"itemData":{"id":2227,"type":"article-journal","container-title":"The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L."}],"issued":{"date-parts":[["1956"]]}}},{"id":7852,"uris":["http://zotero.org/groups/2585270/items/2P8G7JT9"],"itemData":{"id":7852,"type":"article-journal","abstract":"1. The distribution of transmittable parasites in group-living host species has been investigated in a number of studies. However, little is known about the distribution of parasites with indirect life cycles in this context. This study investigates the relationship between parasitism and shoal composition by looking at the distribution of Crassiphiala bulboglossa (Haitsma), a trematode worm which uses fish as an intermediate host, within and between fish shoals in a lake. In particular, tests aimed at establishing whether the parasite distribution was affected by parasite-assortative shoaling behaviour, host group size, host habitat characteristics, and other factors (such as species identity and body length) that potentially covary with parasite infection. 2. Overall, 34 fish shoals were caught. For each shoal member, the fish species was identified, its standard body length measured and its parasites (C. bulboglossa) counted. Three habitat characteristics were also recorded for each shoal: water depth and distances to shore and to vegetation. 3. Crassiphiala bulboglossa prevalence and load varied with fish species. Only 6% of the golden shiners [Notemigonus crysoleucas (Mitchill)] were parasitized, whereas 24% of the killifish (Fundulus diaphanus (Lesueur)] and 98% of the white suckers [Catostomus commersoni (Lacépède)] were infected. Infected shiners and killifish had very low parasite loads, whereas suckers were heavily parasitized. Parasite prevalence within shoals was not correlated with the average body lengths of killifish and shiners in shoals (sample size was too small for testing in suckers). 4. Killifish shoals showed parasite prevalences significantly different from those expected under a null hypothesis that assumes assortment of fish between shoals by size and species but not by parasitism. In shiners and suckers, no evidence for non-random distribution of parasites among shoals was found, which may have been because of lack of statistical power. 5. Parasite prevalence was related to the number of conspecifics in a shoal for shiners but not for killifish. 6. There was no significant relationship between parasite prevalence and habitat characteristics in shiners and killifish.","container-title":"Journal of Animal Ecology","DOI":"10.1046/j.1365-2656.1999.00262.x","ISSN":"1365-2656","issue":"1","language":"en","note":"_eprint: https://onlinelibrary.wiley.com/doi/pdf/10.1046/j.1365-2656.1999.00262.x","page":"27-33","source":"Wiley Online Library","title":"Distribution of Crassiphiala bulboglossa, a parasitic worm, in shoaling fish","volume":"68","author":[{"family":"Krause","given":"Jens"},{"family":"Ruxton","given":"Graeme D."},{"family":"Godin","given":"Jean-Guy J."}],"issued":{"date-parts":[["1999"]]}}},{"id":1666,"uris":["http://zotero.org/groups/2585270/items/T27IWLUZ"],"itemData":{"id":1666,"type":"article-journal","abstract":"Prevalence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W."}],"issued":{"date-parts":[["1984"]]}}},{"id":7836,"uris":["http://zotero.org/groups/2585270/items/ZM4G94I8"],"itemData":{"id":7836,"type":"article-journal","container-title":"Journal of the Arkansas Academy of Science","DOI":"https://doi.org/10.54119/jaas.2013.6730","ISSN":"2326-0491","issue":"1","page":"200-203","title":"Initial Survey on Black-Spot Disease (Digenea: Strigeoidea: Diplostomidae) in Select Arkansas Fishes","title-short":"Initial Survey on Black-Spot Disease (Digenea","volume":"67","author":[{"family":"McAllister","given":"C."},{"family":"Tumlison","given":"R."},{"family":"Robison","given":"H."},{"family":"Trauth","given":"S."}],"issued":{"date-parts":[["2013",1,1]]}}},{"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Reine"},{"family":"Chapleau","given":"François"}],"issued":{"date-parts":[["1994",9]]}}},{"id":2015,"uris":["http://zotero.org/groups/2585270/items/WHBEZ45Y"],"itemData":{"id":2015,"type":"article-journal","abstract":"Incidence of black spot disease was measured qualitatively in fish collections from 10 stream systems around Toronto, Ontario. Individuals in 18 of 49 fish species were found with black spot infections; they included representatives of Salmonidae, Catostomidae, Cyprinidae, Centrarchidae, and Percidae. Fishes in the families Petromyzontidae, Umbridae, Ictaluridae, Gasterosteidae, and Cottidae were all collected in substantial numbers but were never observed with black spot. Measures of stream size, gradient, riparian forest, and urbanization were each significantly correlated with black spot incidence for at least four fish species. These data suggest that in southern Ontario streams, habitat degradation accompanying agricultural and urban development is associated with increased incidence of black spot in a variety of fish species. The data also support informed and cautious use of measures of black spot incidence in multivariate indices of stream health, such as the index of biotic integrity.","container-title":"Transactions of the American Fisheries Society","DOI":"10.1577/1548-8659(1991)120&lt;0494:OAECOB&gt;2.3.CO;2","ISSN":"1548-8659","issue":"4","language":"en","note":"_eprint: https://onlinelibrary.wiley.com/doi/pdf/10.1577/1548-8659%281991%29120%3C0494%3AOAECOB%3E2.3.CO%3B2","page":"494-499","source":"Wiley Online Library","title":"Occurrence and Environmental Correlates of Black Spot Disease in Stream Fishes near Toronto, Ontario","volume":"120","author":[{"family":"Steedman","given":"Robert J."}],"issued":{"date-parts":[["1991"]]}}},{"id":2260,"uris":["http://zotero.org/groups/2585270/items/IDXWHPSL"],"itemData":{"id":2260,"type":"article-journal","abstract":"Vulnerability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Pr>
          <w:rFonts w:cstheme="majorHAnsi"/>
        </w:rPr>
        <w:fldChar w:fldCharType="separate"/>
      </w:r>
      <w:r>
        <w:rPr>
          <w:rFonts w:cstheme="majorHAnsi"/>
          <w:noProof/>
        </w:rPr>
        <w:t>(Berra &amp; Au, 1978; Hoffman, 1956; Krause et al., 1999; Lemly &amp; Esch, 1984a; C. McAllister et al., 2013; Paradis &amp; Chapleau, 1994; Steedman, 1991; Vaughan &amp; Coble, 1975)</w:t>
      </w:r>
      <w:r>
        <w:rPr>
          <w:rFonts w:cstheme="majorHAnsi"/>
        </w:rPr>
        <w:fldChar w:fldCharType="end"/>
      </w:r>
      <w:r>
        <w:rPr>
          <w:rFonts w:cstheme="majorHAnsi"/>
        </w:rPr>
        <w:t>. Toutefois</w:t>
      </w:r>
      <w:r w:rsidRPr="00A524AA">
        <w:rPr>
          <w:rFonts w:cstheme="majorHAnsi"/>
        </w:rPr>
        <w:t>, ces trématodes démontrent une préférence pour certains hôtes. Par exemple,</w:t>
      </w:r>
      <w:r>
        <w:rPr>
          <w:rFonts w:cstheme="majorHAnsi"/>
        </w:rPr>
        <w:t xml:space="preserve"> dans un étang agricultural, </w:t>
      </w:r>
      <w:r w:rsidRPr="00A524AA">
        <w:rPr>
          <w:rFonts w:cstheme="majorHAnsi"/>
        </w:rPr>
        <w:t xml:space="preserve">les crapets arlequin sont davantage infectés par ces parasites que les achigans à grande bouche </w:t>
      </w:r>
      <w:r>
        <w:rPr>
          <w:rFonts w:cstheme="majorHAnsi"/>
        </w:rPr>
        <w:fldChar w:fldCharType="begin"/>
      </w:r>
      <w:r>
        <w:rPr>
          <w:rFonts w:cstheme="majorHAnsi"/>
        </w:rPr>
        <w:instrText xml:space="preserve"> ADDIN ZOTERO_ITEM CSL_CITATION {"citationID":"3RWu8zeP","properties":{"formattedCitation":"(Lemly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w:t>
      </w:r>
      <w:r w:rsidRPr="00A524AA">
        <w:rPr>
          <w:rFonts w:cstheme="majorHAnsi"/>
        </w:rPr>
        <w:t>Dans les lacs sur le territoire de la Station de biologie des Laurentides, il a notamment été remarqué que les crapets-soleils semblent être fortement affectés</w:t>
      </w:r>
      <w:r>
        <w:rPr>
          <w:rFonts w:cstheme="majorHAnsi"/>
        </w:rPr>
        <w:t xml:space="preserve"> </w:t>
      </w:r>
      <w:r w:rsidR="0032496D">
        <w:rPr>
          <w:rFonts w:cstheme="majorHAnsi"/>
          <w:noProof/>
        </w:rPr>
        <mc:AlternateContent>
          <mc:Choice Requires="wpg">
            <w:drawing>
              <wp:anchor distT="0" distB="0" distL="114300" distR="114300" simplePos="0" relativeHeight="251657215" behindDoc="1" locked="0" layoutInCell="1" allowOverlap="1" wp14:anchorId="70E78545" wp14:editId="1CA662D4">
                <wp:simplePos x="0" y="0"/>
                <wp:positionH relativeFrom="column">
                  <wp:posOffset>-119846</wp:posOffset>
                </wp:positionH>
                <wp:positionV relativeFrom="paragraph">
                  <wp:posOffset>3314731</wp:posOffset>
                </wp:positionV>
                <wp:extent cx="6177745" cy="5486415"/>
                <wp:effectExtent l="0" t="0" r="0" b="0"/>
                <wp:wrapNone/>
                <wp:docPr id="971081171" name="Groupe 2"/>
                <wp:cNvGraphicFramePr/>
                <a:graphic xmlns:a="http://schemas.openxmlformats.org/drawingml/2006/main">
                  <a:graphicData uri="http://schemas.microsoft.com/office/word/2010/wordprocessingGroup">
                    <wpg:wgp>
                      <wpg:cNvGrpSpPr/>
                      <wpg:grpSpPr>
                        <a:xfrm>
                          <a:off x="0" y="0"/>
                          <a:ext cx="6177745" cy="5486415"/>
                          <a:chOff x="-220360" y="0"/>
                          <a:chExt cx="6177745" cy="5486878"/>
                        </a:xfrm>
                      </wpg:grpSpPr>
                      <pic:pic xmlns:pic="http://schemas.openxmlformats.org/drawingml/2006/picture">
                        <pic:nvPicPr>
                          <pic:cNvPr id="1603122338" name="Image 16031223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041721" y="0"/>
                            <a:ext cx="3776345" cy="3557905"/>
                          </a:xfrm>
                          <a:prstGeom prst="rect">
                            <a:avLst/>
                          </a:prstGeom>
                        </pic:spPr>
                      </pic:pic>
                      <wps:wsp>
                        <wps:cNvPr id="898358487" name="Zone de texte 2"/>
                        <wps:cNvSpPr txBox="1"/>
                        <wps:spPr>
                          <a:xfrm>
                            <a:off x="-220360" y="3200685"/>
                            <a:ext cx="6177745" cy="2286193"/>
                          </a:xfrm>
                          <a:prstGeom prst="rect">
                            <a:avLst/>
                          </a:prstGeom>
                          <a:solidFill>
                            <a:schemeClr val="lt1"/>
                          </a:solidFill>
                          <a:ln w="6350">
                            <a:noFill/>
                          </a:ln>
                        </wps:spPr>
                        <wps:txbx>
                          <w:txbxContent>
                            <w:p w14:paraId="634F2726" w14:textId="76CCD77C" w:rsidR="003520AA" w:rsidRPr="00792A22" w:rsidRDefault="003520AA" w:rsidP="00081903">
                              <w:pPr>
                                <w:pStyle w:val="Style1"/>
                                <w:ind w:left="12" w:hanging="12"/>
                                <w:rPr>
                                  <w:lang w:val="fr-CA"/>
                                </w:rPr>
                              </w:pPr>
                              <w:bookmarkStart w:id="48" w:name="_Toc159488129"/>
                              <w:r w:rsidRPr="00081903">
                                <w:rPr>
                                  <w:lang w:val="fr-CA"/>
                                </w:rPr>
                                <w:t>Figure 2. Cycle de vie typique d’un parasite causant la maladie du point noir chez un poisson d’eau</w:t>
                              </w:r>
                              <w:r w:rsidR="00081903" w:rsidRPr="00081903">
                                <w:rPr>
                                  <w:lang w:val="fr-CA"/>
                                </w:rPr>
                                <w:t xml:space="preserve"> </w:t>
                              </w:r>
                              <w:r w:rsidRPr="00081903">
                                <w:rPr>
                                  <w:lang w:val="fr-CA"/>
                                </w:rPr>
                                <w:t xml:space="preserve">douce. </w:t>
                              </w:r>
                              <w:r w:rsidRPr="00792A22">
                                <w:rPr>
                                  <w:lang w:val="fr-CA"/>
                                </w:rPr>
                                <w:t>(A) L’hôte définitif est un oiseau piscivore, habituellement un martin-pêcheur (</w:t>
                              </w:r>
                              <w:proofErr w:type="spellStart"/>
                              <w:r w:rsidRPr="00792A22">
                                <w:rPr>
                                  <w:lang w:val="fr-CA"/>
                                </w:rPr>
                                <w:t>Megaceryle</w:t>
                              </w:r>
                              <w:proofErr w:type="spellEnd"/>
                              <w:r w:rsidRPr="00792A22">
                                <w:rPr>
                                  <w:lang w:val="fr-CA"/>
                                </w:rPr>
                                <w:t xml:space="preserve"> alcyon) ou un grand héron (Ardea </w:t>
                              </w:r>
                              <w:proofErr w:type="spellStart"/>
                              <w:r w:rsidRPr="00792A22">
                                <w:rPr>
                                  <w:lang w:val="fr-CA"/>
                                </w:rPr>
                                <w:t>herodias</w:t>
                              </w:r>
                              <w:proofErr w:type="spellEnd"/>
                              <w:r w:rsidRPr="00792A22">
                                <w:rPr>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48"/>
                            </w:p>
                            <w:p w14:paraId="6E9DCAB9" w14:textId="77777777" w:rsidR="003520AA" w:rsidRPr="00324A91" w:rsidRDefault="003520AA" w:rsidP="003520AA">
                              <w:pPr>
                                <w:rPr>
                                  <w:rFonts w:cstheme="majorHAnsi"/>
                                  <w:sz w:val="22"/>
                                  <w:szCs w:val="22"/>
                                </w:rPr>
                              </w:pPr>
                            </w:p>
                            <w:p w14:paraId="367706F4" w14:textId="77777777" w:rsidR="003520AA" w:rsidRPr="00324A91" w:rsidRDefault="003520AA" w:rsidP="003520AA">
                              <w:pPr>
                                <w:jc w:val="both"/>
                                <w:rPr>
                                  <w:rFonts w:cs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E78545" id="Groupe 2" o:spid="_x0000_s1029" style="position:absolute;left:0;text-align:left;margin-left:-9.45pt;margin-top:261pt;width:486.45pt;height:6in;z-index:-251659265;mso-width-relative:margin;mso-height-relative:margin" coordorigin="-2203" coordsize="61777,5486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">
                <v:shape id="Image 1603122338" o:spid="_x0000_s1030" type="#_x0000_t75" style="position:absolute;left:10417;width:37763;height:35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">
                  <v:imagedata r:id="rId11" o:title=""/>
                </v:shape>
                <v:shape id="Zone de texte 2" o:spid="_x0000_s1031" type="#_x0000_t202" style="position:absolute;left:-2203;top:32006;width:61776;height:2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" fillcolor="white [3201]" stroked="f" strokeweight=".5pt">
                  <v:textbox>
                    <w:txbxContent>
                      <w:p w14:paraId="634F2726" w14:textId="76CCD77C" w:rsidR="003520AA" w:rsidRPr="00792A22" w:rsidRDefault="003520AA" w:rsidP="00081903">
                        <w:pPr>
                          <w:pStyle w:val="Style1"/>
                          <w:ind w:left="12" w:hanging="12"/>
                          <w:rPr>
                            <w:lang w:val="fr-CA"/>
                          </w:rPr>
                        </w:pPr>
                        <w:bookmarkStart w:id="50" w:name="_Toc159488129"/>
                        <w:r w:rsidRPr="00081903">
                          <w:rPr>
                            <w:lang w:val="fr-CA"/>
                          </w:rPr>
                          <w:t>Figure 2. Cycle de vie typique d’un parasite causant la maladie du point noir chez un poisson d’eau</w:t>
                        </w:r>
                        <w:r w:rsidR="00081903" w:rsidRPr="00081903">
                          <w:rPr>
                            <w:lang w:val="fr-CA"/>
                          </w:rPr>
                          <w:t xml:space="preserve"> </w:t>
                        </w:r>
                        <w:r w:rsidRPr="00081903">
                          <w:rPr>
                            <w:lang w:val="fr-CA"/>
                          </w:rPr>
                          <w:t xml:space="preserve">douce. </w:t>
                        </w:r>
                        <w:r w:rsidRPr="00792A22">
                          <w:rPr>
                            <w:lang w:val="fr-CA"/>
                          </w:rPr>
                          <w:t>(A) L’hôte définitif est un oiseau piscivore, habituellement un martin-pêcheur (</w:t>
                        </w:r>
                        <w:proofErr w:type="spellStart"/>
                        <w:r w:rsidRPr="00792A22">
                          <w:rPr>
                            <w:lang w:val="fr-CA"/>
                          </w:rPr>
                          <w:t>Megaceryle</w:t>
                        </w:r>
                        <w:proofErr w:type="spellEnd"/>
                        <w:r w:rsidRPr="00792A22">
                          <w:rPr>
                            <w:lang w:val="fr-CA"/>
                          </w:rPr>
                          <w:t xml:space="preserve"> alcyon) ou un grand héron (Ardea </w:t>
                        </w:r>
                        <w:proofErr w:type="spellStart"/>
                        <w:r w:rsidRPr="00792A22">
                          <w:rPr>
                            <w:lang w:val="fr-CA"/>
                          </w:rPr>
                          <w:t>herodias</w:t>
                        </w:r>
                        <w:proofErr w:type="spellEnd"/>
                        <w:r w:rsidRPr="00792A22">
                          <w:rPr>
                            <w:lang w:val="fr-CA"/>
                          </w:rPr>
                          <w:t>). La métacercaire mature en son stade adulte et se reproduit de manière sexuée dans le système digestif de l’oiseau. (B) Les œufs sont relâchés vers les systèmes aquatiques par les fèces de l’oiseau et se développent en miracidium (premier stade larvaire). (C) Le miracidium infecte le premier hôte intermédiaire, un escargot aquatique. La larve mature et émerge de l’escargot sous forme libre nageuse (cercaire, deuxième stade larvaire). (D) La cercaire nage dans l’eau jusqu’à rencontrer un hôte potentiel. (E) Le deuxième hôte intermédiaire est un poisson. La cercaire pénètre sous la peau ou dans les nageoires du poisson et se transforme en métacercaire (troisième larve, stade dormant). (F) Le poisson infecté est consommé par un oiseau-hôte et complète son cycle de vie.</w:t>
                        </w:r>
                        <w:bookmarkEnd w:id="50"/>
                      </w:p>
                      <w:p w14:paraId="6E9DCAB9" w14:textId="77777777" w:rsidR="003520AA" w:rsidRPr="00324A91" w:rsidRDefault="003520AA" w:rsidP="003520AA">
                        <w:pPr>
                          <w:rPr>
                            <w:rFonts w:cstheme="majorHAnsi"/>
                            <w:sz w:val="22"/>
                            <w:szCs w:val="22"/>
                          </w:rPr>
                        </w:pPr>
                      </w:p>
                      <w:p w14:paraId="367706F4" w14:textId="77777777" w:rsidR="003520AA" w:rsidRPr="00324A91" w:rsidRDefault="003520AA" w:rsidP="003520AA">
                        <w:pPr>
                          <w:jc w:val="both"/>
                          <w:rPr>
                            <w:rFonts w:cstheme="majorHAnsi"/>
                            <w:sz w:val="22"/>
                            <w:szCs w:val="22"/>
                          </w:rPr>
                        </w:pPr>
                      </w:p>
                    </w:txbxContent>
                  </v:textbox>
                </v:shape>
              </v:group>
            </w:pict>
          </mc:Fallback>
        </mc:AlternateContent>
      </w:r>
      <w:r w:rsidRPr="00A524AA">
        <w:rPr>
          <w:rFonts w:cstheme="majorHAnsi"/>
        </w:rPr>
        <w:t xml:space="preserve">par cette maladie en comparaison au reste de la communauté de poissons (observations </w:t>
      </w:r>
      <w:r>
        <w:rPr>
          <w:rFonts w:cstheme="majorHAnsi"/>
        </w:rPr>
        <w:t xml:space="preserve">de terrain, laboratoire </w:t>
      </w:r>
      <w:proofErr w:type="spellStart"/>
      <w:r w:rsidRPr="00A524AA">
        <w:rPr>
          <w:rFonts w:cstheme="majorHAnsi"/>
        </w:rPr>
        <w:t>Binning</w:t>
      </w:r>
      <w:proofErr w:type="spellEnd"/>
      <w:r w:rsidRPr="00A524AA">
        <w:rPr>
          <w:rFonts w:cstheme="majorHAnsi"/>
        </w:rPr>
        <w:t>, non-publié).</w:t>
      </w:r>
    </w:p>
    <w:p w14:paraId="3EE6ECD9" w14:textId="1677664A" w:rsidR="003520AA" w:rsidRDefault="003520AA" w:rsidP="0091305E">
      <w:pPr>
        <w:spacing w:line="360" w:lineRule="auto"/>
        <w:jc w:val="both"/>
        <w:rPr>
          <w:rFonts w:cstheme="majorHAnsi"/>
        </w:rPr>
      </w:pPr>
    </w:p>
    <w:p w14:paraId="58E1F668" w14:textId="77777777" w:rsidR="0032496D" w:rsidRDefault="0032496D" w:rsidP="0091305E">
      <w:pPr>
        <w:spacing w:line="360" w:lineRule="auto"/>
        <w:jc w:val="both"/>
        <w:rPr>
          <w:rFonts w:cstheme="majorHAnsi"/>
        </w:rPr>
      </w:pPr>
    </w:p>
    <w:p w14:paraId="558A80F2" w14:textId="77777777" w:rsidR="0032496D" w:rsidRDefault="0032496D" w:rsidP="0091305E">
      <w:pPr>
        <w:spacing w:line="360" w:lineRule="auto"/>
        <w:jc w:val="both"/>
        <w:rPr>
          <w:rFonts w:cstheme="majorHAnsi"/>
        </w:rPr>
      </w:pPr>
    </w:p>
    <w:p w14:paraId="3367E5F0" w14:textId="77777777" w:rsidR="0032496D" w:rsidRDefault="0032496D" w:rsidP="0091305E">
      <w:pPr>
        <w:spacing w:line="360" w:lineRule="auto"/>
        <w:jc w:val="both"/>
        <w:rPr>
          <w:rFonts w:cstheme="majorHAnsi"/>
        </w:rPr>
      </w:pPr>
    </w:p>
    <w:p w14:paraId="24BEABE0" w14:textId="77777777" w:rsidR="0032496D" w:rsidRDefault="0032496D" w:rsidP="0091305E">
      <w:pPr>
        <w:spacing w:line="360" w:lineRule="auto"/>
        <w:jc w:val="both"/>
        <w:rPr>
          <w:rFonts w:cstheme="majorHAnsi"/>
        </w:rPr>
      </w:pPr>
    </w:p>
    <w:p w14:paraId="0DD91EEB" w14:textId="77777777" w:rsidR="0032496D" w:rsidRDefault="0032496D" w:rsidP="0091305E">
      <w:pPr>
        <w:spacing w:line="360" w:lineRule="auto"/>
        <w:jc w:val="both"/>
        <w:rPr>
          <w:rFonts w:cstheme="majorHAnsi"/>
        </w:rPr>
      </w:pPr>
    </w:p>
    <w:p w14:paraId="284E3FB5" w14:textId="77777777" w:rsidR="0032496D" w:rsidRDefault="0032496D" w:rsidP="0091305E">
      <w:pPr>
        <w:spacing w:line="360" w:lineRule="auto"/>
        <w:jc w:val="both"/>
        <w:rPr>
          <w:rFonts w:cstheme="majorHAnsi"/>
        </w:rPr>
      </w:pPr>
    </w:p>
    <w:p w14:paraId="5132D4AB" w14:textId="77777777" w:rsidR="0032496D" w:rsidRDefault="0032496D" w:rsidP="0091305E">
      <w:pPr>
        <w:spacing w:line="360" w:lineRule="auto"/>
        <w:jc w:val="both"/>
        <w:rPr>
          <w:rFonts w:cstheme="majorHAnsi"/>
        </w:rPr>
      </w:pPr>
    </w:p>
    <w:p w14:paraId="221811D5" w14:textId="77777777" w:rsidR="0032496D" w:rsidRDefault="0032496D" w:rsidP="0091305E">
      <w:pPr>
        <w:spacing w:line="360" w:lineRule="auto"/>
        <w:jc w:val="both"/>
        <w:rPr>
          <w:rFonts w:cstheme="majorHAnsi"/>
        </w:rPr>
      </w:pPr>
    </w:p>
    <w:p w14:paraId="5711EB23" w14:textId="77777777" w:rsidR="0032496D" w:rsidRDefault="0032496D" w:rsidP="0091305E">
      <w:pPr>
        <w:spacing w:line="360" w:lineRule="auto"/>
        <w:jc w:val="both"/>
        <w:rPr>
          <w:rFonts w:cstheme="majorHAnsi"/>
        </w:rPr>
      </w:pPr>
    </w:p>
    <w:p w14:paraId="0E22C542" w14:textId="77777777" w:rsidR="0032496D" w:rsidRDefault="0032496D" w:rsidP="0091305E">
      <w:pPr>
        <w:spacing w:line="360" w:lineRule="auto"/>
        <w:jc w:val="both"/>
        <w:rPr>
          <w:rFonts w:cstheme="majorHAnsi"/>
        </w:rPr>
      </w:pPr>
    </w:p>
    <w:p w14:paraId="0F82D8E6" w14:textId="77777777" w:rsidR="0032496D" w:rsidRDefault="0032496D" w:rsidP="0091305E">
      <w:pPr>
        <w:spacing w:line="360" w:lineRule="auto"/>
        <w:jc w:val="both"/>
        <w:rPr>
          <w:rFonts w:cstheme="majorHAnsi"/>
        </w:rPr>
      </w:pPr>
    </w:p>
    <w:p w14:paraId="6AAF3C9C" w14:textId="77777777" w:rsidR="0032496D" w:rsidRDefault="0032496D" w:rsidP="0091305E">
      <w:pPr>
        <w:spacing w:line="360" w:lineRule="auto"/>
        <w:jc w:val="both"/>
        <w:rPr>
          <w:rFonts w:cstheme="majorHAnsi"/>
        </w:rPr>
      </w:pPr>
    </w:p>
    <w:p w14:paraId="43A72922" w14:textId="77777777" w:rsidR="0032496D" w:rsidRDefault="0032496D" w:rsidP="0091305E">
      <w:pPr>
        <w:spacing w:line="360" w:lineRule="auto"/>
        <w:jc w:val="both"/>
        <w:rPr>
          <w:rFonts w:cstheme="majorHAnsi"/>
        </w:rPr>
      </w:pPr>
    </w:p>
    <w:p w14:paraId="3B25AC29" w14:textId="77777777" w:rsidR="0032496D" w:rsidRDefault="0032496D" w:rsidP="0091305E">
      <w:pPr>
        <w:spacing w:line="360" w:lineRule="auto"/>
        <w:jc w:val="both"/>
        <w:rPr>
          <w:rFonts w:cstheme="majorHAnsi"/>
        </w:rPr>
      </w:pPr>
    </w:p>
    <w:p w14:paraId="56229DAD" w14:textId="77777777" w:rsidR="0032496D" w:rsidRPr="00A524AA" w:rsidRDefault="0032496D" w:rsidP="0091305E">
      <w:pPr>
        <w:spacing w:line="360" w:lineRule="auto"/>
        <w:jc w:val="both"/>
        <w:rPr>
          <w:rFonts w:cstheme="majorHAnsi"/>
        </w:rPr>
      </w:pPr>
    </w:p>
    <w:p w14:paraId="3C1921DD" w14:textId="204AE482" w:rsidR="003520AA" w:rsidRDefault="003520AA" w:rsidP="0091305E">
      <w:pPr>
        <w:spacing w:line="360" w:lineRule="auto"/>
        <w:ind w:firstLine="708"/>
        <w:jc w:val="both"/>
        <w:rPr>
          <w:rFonts w:cstheme="majorHAnsi"/>
        </w:rPr>
      </w:pPr>
      <w:r w:rsidRPr="00A524AA">
        <w:rPr>
          <w:rFonts w:cstheme="majorHAnsi"/>
        </w:rPr>
        <w:lastRenderedPageBreak/>
        <w:t>De manière générale, l'intensité et la prévalence maximale de ce type d'infection surviennent autour de septembre tandis qu</w:t>
      </w:r>
      <w:r>
        <w:rPr>
          <w:rFonts w:cstheme="majorHAnsi"/>
        </w:rPr>
        <w:t xml:space="preserve">’ils sont à leur minimum </w:t>
      </w:r>
      <w:r w:rsidRPr="00A524AA">
        <w:rPr>
          <w:rFonts w:cstheme="majorHAnsi"/>
        </w:rPr>
        <w:t>en avril/mai</w:t>
      </w:r>
      <w:r>
        <w:rPr>
          <w:rFonts w:cstheme="majorHAnsi"/>
        </w:rPr>
        <w:t xml:space="preserve"> </w:t>
      </w:r>
      <w:r>
        <w:rPr>
          <w:rFonts w:cstheme="majorHAnsi"/>
        </w:rPr>
        <w:fldChar w:fldCharType="begin"/>
      </w:r>
      <w:r>
        <w:rPr>
          <w:rFonts w:cstheme="majorHAnsi"/>
        </w:rPr>
        <w:instrText xml:space="preserve"> ADDIN ZOTERO_ITEM CSL_CITATION {"citationID":"EvEXtYc2","properties":{"formattedCitation":"(Ferrara &amp; Cook, 1998; Lemly &amp; Esch, 1984a)","plainCitation":"(Ferrara &amp; Cook, 1998; Lemly &amp; Esch, 1984a)","noteIndex":0},"citationItems":[{"id":1648,"uris":["http://zotero.org/groups/2585270/items/45VC9IMZ"],"itemData":{"id":1648,"type":"article-journal","abstract":"Central stonerollers (Campostoma anomalum) were collected October 1994 through September 1995 from two third-order, warm-water Tennessee streams, Blackburn Fork and Spring Creek. Total lengths and numbers of externally-visible black-spot cysts were recorded for infected fish. Mean cyst densities, variance-to-mean ratios, and prevalence rates were consistently higher in Blackburn Fork than in Spring Creek. Peaks in prevalence and variance-to-mean ratios from Blackburn Fork occurred in September and January, respectively. Peak prevalence in Spring Creek occurred in October 1994. No trends in variance-to-mean ratios were observed in Spring Creek. Differences in black-spot metapopulations were due to cercarial transmission rates and undetermined abiotic factors.","container-title":"Journal of Freshwater Ecology","DOI":"10.1080/02705060.1998.9663622","ISSN":"0270-5060","issue":"3","note":"publisher: Taylor &amp; Francis\n_eprint: https://doi.org/10.1080/02705060.1998.9663622","page":"299-305","source":"Taylor and Francis+NEJM","title":"Comparison of Black-Spot Disease Metapopulations in the Central Stonerollers of Two Warm-Water Streams","volume":"13","author":[{"family":"Ferrara","given":"Allyse M."},{"family":"Cook","given":"S.   Bradford"}],"issued":{"date-parts":[["1998",9,1]]}}},{"id":1666,"uris":["http://zotero.org/groups/2585270/items/T27IWLUZ"],"itemData":{"id":1666,"type":"article-journal","abstract":"Prevalence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(Ferrara &amp; Cook, 1998; Lemly &amp; Esch, 1984a)</w:t>
      </w:r>
      <w:r>
        <w:rPr>
          <w:rFonts w:cstheme="majorHAnsi"/>
        </w:rPr>
        <w:fldChar w:fldCharType="end"/>
      </w:r>
      <w:r>
        <w:rPr>
          <w:rFonts w:cstheme="majorHAnsi"/>
        </w:rPr>
        <w:t xml:space="preserve">. Ces variations annuelles serait potentiellement due à la mort hivernale d’individus fortement infectés </w:t>
      </w:r>
      <w:r>
        <w:rPr>
          <w:rFonts w:cstheme="majorHAnsi"/>
        </w:rPr>
        <w:fldChar w:fldCharType="begin"/>
      </w:r>
      <w:r>
        <w:rPr>
          <w:rFonts w:cstheme="majorHAnsi"/>
        </w:rPr>
        <w:instrText xml:space="preserve"> ADDIN ZOTERO_ITEM CSL_CITATION {"citationID":"cyIXnrrR","properties":{"formattedCitation":"(Lemly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Le taux d’infection ne semble pas non plus être stable d’une année à l’autre </w:t>
      </w:r>
      <w:r>
        <w:rPr>
          <w:rFonts w:cstheme="majorHAnsi"/>
        </w:rPr>
        <w:fldChar w:fldCharType="begin"/>
      </w:r>
      <w:r>
        <w:rPr>
          <w:rFonts w:cstheme="majorHAnsi"/>
        </w:rPr>
        <w:instrText xml:space="preserve"> ADDIN ZOTERO_ITEM CSL_CITATION {"citationID":"KK69CAki","properties":{"formattedCitation":"(Elmer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Pr>
          <w:rFonts w:cstheme="majorHAnsi"/>
        </w:rPr>
        <w:fldChar w:fldCharType="separate"/>
      </w:r>
      <w:r>
        <w:rPr>
          <w:rFonts w:cstheme="majorHAnsi"/>
          <w:noProof/>
        </w:rPr>
        <w:t>(Elmer et al., 2019)</w:t>
      </w:r>
      <w:r>
        <w:rPr>
          <w:rFonts w:cstheme="majorHAnsi"/>
        </w:rPr>
        <w:fldChar w:fldCharType="end"/>
      </w:r>
      <w:r>
        <w:rPr>
          <w:rFonts w:cstheme="majorHAnsi"/>
        </w:rPr>
        <w:t xml:space="preserve">. Malgré que des variations spatiales de la prévalence d’infection soient reconnues (e.g., </w:t>
      </w:r>
      <w:r>
        <w:rPr>
          <w:rFonts w:cstheme="majorHAnsi"/>
        </w:rPr>
        <w:fldChar w:fldCharType="begin"/>
      </w:r>
      <w:r>
        <w:rPr>
          <w:rFonts w:cstheme="majorHAnsi"/>
        </w:rPr>
        <w:instrText xml:space="preserve"> ADDIN ZOTERO_ITEM CSL_CITATION {"citationID":"RVCEMk2d","properties":{"formattedCitation":"(Happel,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rPr>
        <w:fldChar w:fldCharType="separate"/>
      </w:r>
      <w:r>
        <w:rPr>
          <w:rFonts w:cstheme="majorHAnsi"/>
          <w:noProof/>
        </w:rPr>
        <w:t>Happel, 2019)</w:t>
      </w:r>
      <w:r>
        <w:rPr>
          <w:rFonts w:cstheme="majorHAnsi"/>
        </w:rPr>
        <w:fldChar w:fldCharType="end"/>
      </w:r>
      <w:r>
        <w:rPr>
          <w:rFonts w:cstheme="majorHAnsi"/>
        </w:rPr>
        <w:t xml:space="preserve">, peu d’informations sont disponibles sur les processus qui expliquent ces variations pour la maladie du point noir. La </w:t>
      </w:r>
      <w:r w:rsidRPr="00A524AA">
        <w:rPr>
          <w:rFonts w:cstheme="majorHAnsi"/>
        </w:rPr>
        <w:t xml:space="preserve">littérature disponible </w:t>
      </w:r>
      <w:r>
        <w:rPr>
          <w:rFonts w:cstheme="majorHAnsi"/>
        </w:rPr>
        <w:t>suggère que</w:t>
      </w:r>
      <w:r w:rsidRPr="00A524AA">
        <w:rPr>
          <w:rFonts w:cstheme="majorHAnsi"/>
        </w:rPr>
        <w:t xml:space="preserve"> l'infection </w:t>
      </w:r>
      <w:r>
        <w:rPr>
          <w:rFonts w:cstheme="majorHAnsi"/>
        </w:rPr>
        <w:t xml:space="preserve">serait plus </w:t>
      </w:r>
      <w:r w:rsidRPr="00A524AA">
        <w:rPr>
          <w:rFonts w:cstheme="majorHAnsi"/>
        </w:rPr>
        <w:t xml:space="preserve">importante en milieu </w:t>
      </w:r>
      <w:proofErr w:type="spellStart"/>
      <w:r w:rsidRPr="00A524AA">
        <w:rPr>
          <w:rFonts w:cstheme="majorHAnsi"/>
        </w:rPr>
        <w:t>lentique</w:t>
      </w:r>
      <w:proofErr w:type="spellEnd"/>
      <w:r w:rsidRPr="00A524AA">
        <w:rPr>
          <w:rFonts w:cstheme="majorHAnsi"/>
        </w:rPr>
        <w:t xml:space="preserve"> que </w:t>
      </w:r>
      <w:proofErr w:type="spellStart"/>
      <w:r w:rsidRPr="00A524AA">
        <w:rPr>
          <w:rFonts w:cstheme="majorHAnsi"/>
        </w:rPr>
        <w:t>lotique</w:t>
      </w:r>
      <w:proofErr w:type="spellEnd"/>
      <w:r w:rsidRPr="00A524AA">
        <w:rPr>
          <w:rFonts w:cstheme="majorHAnsi"/>
        </w:rPr>
        <w:t xml:space="preserve"> et plus importante en zone littorale qu'en zone pélagique </w:t>
      </w:r>
      <w:r>
        <w:rPr>
          <w:rFonts w:cstheme="majorHAnsi"/>
        </w:rPr>
        <w:fldChar w:fldCharType="begin"/>
      </w:r>
      <w:r>
        <w:rPr>
          <w:rFonts w:cstheme="majorHAnsi"/>
        </w:rPr>
        <w:instrText xml:space="preserve"> ADDIN ZOTERO_ITEM CSL_CITATION {"citationID":"VAZf0Kou","properties":{"formattedCitation":"(Duflot et al., 2023)","plainCitation":"(Duflot et al., 2023)","noteIndex":0},"citationItems":[{"id":8374,"uris":["http://zotero.org/groups/2585270/items/59F4QD29"],"itemData":{"id":8374,"type":"article-journal","abstract":"Fish are often speckled with “black spots” caused by metacercarial trematode infection, inducing a host response. Cryptocotyle spp. (Opisthorchiidae) are among the parasites responsible for this phenomenon. So far, the impact on human health is still unknown. In addition, few publications dealing with black spot recovery, identification, distribution and diversity among commercially important fish are available. Moreover, “black spots” have been observed by fishermen on marine fish, revealing an appreciable but unquantified presence in consumed fish. An epidemiological survey of 1,586 fish from seven commercial species (herring, sprat, whiting, pout, dab, flounder, and plaice) was conducted in the Eastern English Channel and the North Sea in January 2019 and 2020. Encysted metacercariae were found in 325 out of 1,586 fish, with a total prevalence of 20.5%. Intensity of infection varied from 1 to 1,104 parasites. The recorded encysted metacercariae were identified either by microscopic examination or with molecular tools. Partial sequences of the mtDNA cox1 gene and of the rDNA ITS region were obtained. Two species of Cryptocotyle, Cryptocotyle lingua (Creplin, 1825) and Cryptocotyle concava (Creplin, 1825) were found. Metacercariae belonging to other trematode families were also identified. Molecular phylogenetic analysis and haplotype network construction were performed to confirm the identification and to study the potential presence of different populations of Cryptocotyle spp. This survey enabled us to describe the distribution of two species of Cryptocotyle in the English Channel and North Sea ecosystems. The observed differences in infestation levels between fish species and geographical areas will contribute to better understanding of the ecology of these parasites.","container-title":"Parasite","DOI":"10.1051/parasite/2023028","ISSN":"1252-607X","journalAbbreviation":"Parasite","note":"PMID: 37417833\nPMCID: PMC10327545","page":"28","source":"PubMed Central","title":"Black spot diseases in seven commercial fish species from the English Channel and the North Sea: infestation levels, identification and population genetics of Cryptocotyle spp.","title-short":"Black spot diseases in seven commercial fish species from the English Channel and the North Sea","volume":"30","author":[{"family":"Duflot","given":"Maureen"},{"family":"Cresson","given":"Pierre"},{"family":"Julien","given":"Maéva"},{"family":"Chartier","given":"Léa"},{"family":"Bourgau","given":"Odile"},{"family":"Palomba","given":"Marialetizia"},{"family":"Mattiucci","given":"Simonetta"},{"family":"Midelet","given":"Graziella"},{"family":"Gay","given":"Mélanie"}],"issued":{"date-parts":[["2023"]]}}}],"schema":"https://github.com/citation-style-language/schema/raw/master/csl-citation.json"} </w:instrText>
      </w:r>
      <w:r>
        <w:rPr>
          <w:rFonts w:cstheme="majorHAnsi"/>
        </w:rPr>
        <w:fldChar w:fldCharType="separate"/>
      </w:r>
      <w:r>
        <w:rPr>
          <w:rFonts w:ascii="Calibri Light" w:cs="Calibri Light"/>
          <w:kern w:val="0"/>
        </w:rPr>
        <w:t>(Duflot et al., 2023)</w:t>
      </w:r>
      <w:r>
        <w:rPr>
          <w:rFonts w:cstheme="majorHAnsi"/>
        </w:rPr>
        <w:fldChar w:fldCharType="end"/>
      </w:r>
      <w:r>
        <w:rPr>
          <w:rFonts w:cstheme="majorHAnsi"/>
        </w:rPr>
        <w:t xml:space="preserve">, probablement </w:t>
      </w:r>
      <w:r w:rsidRPr="00A524AA">
        <w:rPr>
          <w:rFonts w:cstheme="majorHAnsi"/>
        </w:rPr>
        <w:t>en raison du</w:t>
      </w:r>
      <w:r>
        <w:rPr>
          <w:rFonts w:cstheme="majorHAnsi"/>
        </w:rPr>
        <w:t xml:space="preserve"> faible</w:t>
      </w:r>
      <w:r w:rsidRPr="00A524AA">
        <w:rPr>
          <w:rFonts w:cstheme="majorHAnsi"/>
        </w:rPr>
        <w:t xml:space="preserve"> courant et de l'abondance de macrophytes, influençant la présence d'escargots et le recrutement des parasites</w:t>
      </w:r>
      <w:r>
        <w:rPr>
          <w:rFonts w:cstheme="majorHAnsi"/>
        </w:rPr>
        <w:t xml:space="preserve"> </w:t>
      </w:r>
      <w:r>
        <w:rPr>
          <w:rFonts w:cstheme="majorHAnsi"/>
        </w:rPr>
        <w:fldChar w:fldCharType="begin"/>
      </w:r>
      <w:r w:rsidR="00332822">
        <w:rPr>
          <w:rFonts w:cstheme="majorHAnsi"/>
        </w:rPr>
        <w:instrText xml:space="preserve"> ADDIN ZOTERO_ITEM CSL_CITATION {"citationID":"jvUdauvJ","properties":{"formattedCitation":"(Berra &amp; Au, 1978; Mathieu-B\\uc0\\u233{}gn\\uc0\\u233{} et al., 2022)","plainCitation":"(Berra &amp; Au, 1978; Mathieu-Bégné et al., 2022)","noteIndex":0},"citationItems":[{"id":2257,"uris":["http://zotero.org/groups/2585270/items/XAJBI4JI"],"itemData":{"id":2257,"type":"article-journal","abstract":"A total of 4175 fishes belonging to 29 taxa in 6 families was examined for black spot disease. Of that total, 89% were infected with one or more metacercariae of the strigeid fluke, Uvulifer ambloplitis. Rhinichthys atratulus, Semotilus atromaculatus and Campostoma anomalum had the highest incidence of infection and the greatest number of individual parasites. Other pool-dwelling minnows such as Notropis cornutus and Pimephales notatus were also heavily infected, whereas Noiropis photogenus, which prefers deep, swift riffles, had very few cysts. The only non-minnows to approach the high totals of the pool-dwelling cyprinids were Catostomus commersoni and Etheostoma nigrum. Hypentelium nigricanz, which prefers faster water than Catostomus and three species of Etheostoma, which, unlike E. nigrum, are rime dwelling forms, also had lower incidences of infection and fewer cysts. Coitus bairdi, another rapid water species, did not develop black spot disease. Only 1 specimen of 225 Ericymba buccata, which occur over shifting, sandy bottoms, had a single cyst. Our data suggest that the species which inhabit the slower flowing waters of a stream are likely to be more heavily infected than their relatives which prefer faster water because snail hosts are absent and any cercariae present are more likely to be swept away in rapid water and thus have less of a chance to penetrate a host.","collection-title":"Ohio Journal of Science: Volume 78, Issue 6 (November, 1978)","container-title":"The Ohio Journal of Science.","ISSN":"0030-0950","language":"en_US","note":"Accepted: 2006-07-07T01:44:14Z","source":"kb.osu.edu","title":"Incidence of Black Spot Disease in Fishes in Cedar Fork Creek, Ohio","URL":"https://kb.osu.edu/handle/1811/22575","author":[{"family":"Berra","given":"Tim M."},{"family":"Au","given":"Ray-Jean"}],"accessed":{"date-parts":[["2022",2,4]]},"issued":{"date-parts":[["1978",11]]}}},{"id":5101,"uris":["http://zotero.org/users/5152508/items/QSTVAQPH"],"itemData":{"id":5101,"type":"article-journal","abstract":"For parasites, finding their hosts in vast and heterogeneous environments is a task that can be complex. Some parasite species rely on elaborate strategies to increase encounter rate with their hosts (e.g. behavioural modification of host), but others do not. For these parasites, a key issue is to reveal the processes that enable them to successfully find their hosts and complete their life cycles. Here, we tested the hypothesis that infective larvae of the freshwater ectoparasite Tracheliastes polycolpus are not homogeneously distributed along the river and preferentially occur in very specific microhabitats that maximize encounter rate, and hence infection rate, with their host fish. To do this, we combined an in situ experiment (caging) with an empirical survey carried out on the same sites to identify potential ‘hotspots’ of infection at the microgeographic scale and their environmental characteristics. Experimental and empirical results demonstrated that infections were not evenly distributed among microhabitats, and that infections were spatially aggregated in hotspots at a very fine spatial grain. We further found that certain combinations of environmental variables were consistently and nonlinearly associated with higher infection rate for both caged and wild-caught fish. Microhabitats characterized by very low or high stream velocities, associated with medium or very small substrate, respectively, and a deep water column were strongly and repeatedly associated with higher infection rates. These microhabitats could concentrate parasites and/or promote physical contact with the hosts. We conclude that the characteristics of some microhabitats could facilitate contact between hosts and parasites and explain how some parasites manage to find their hosts in complex environments. A free Plain Language Summary can be found within the Supporting Information of this article.","container-title":"Functional Ecology","DOI":"10.1111/1365-2435.13967","ISSN":"1365-2435","issue":"2","language":"en","license":"© 2021 British Ecological Society","note":"_eprint: https://onlinelibrary.wiley.com/doi/pdf/10.1111/1365-2435.13967","page":"380-391","source":"Wiley Online Library","title":"A fine-scale analysis reveals microgeographic hotspots maximizing infection rate between a parasite and its fish host","volume":"36","author":[{"family":"Mathieu-Bégné","given":"Eglantine"},{"family":"Blanchet","given":"Simon"},{"family":"Rey","given":"Olivier"},{"family":"Scelsi","given":"Orlane"},{"family":"Poesy","given":"Camille"},{"family":"Marselli","given":"Geoffrey"},{"family":"Loot","given":"Géraldine"}],"issued":{"date-parts":[["2022"]]}}}],"schema":"https://github.com/citation-style-language/schema/raw/master/csl-citation.json"} </w:instrText>
      </w:r>
      <w:r>
        <w:rPr>
          <w:rFonts w:cstheme="majorHAnsi"/>
        </w:rPr>
        <w:fldChar w:fldCharType="separate"/>
      </w:r>
      <w:r w:rsidRPr="00AE196B">
        <w:rPr>
          <w:rFonts w:ascii="Calibri Light" w:cs="Calibri Light"/>
          <w:kern w:val="0"/>
        </w:rPr>
        <w:t>(Berra &amp; Au, 1978; Mathieu-</w:t>
      </w:r>
      <w:proofErr w:type="spellStart"/>
      <w:r w:rsidRPr="00AE196B">
        <w:rPr>
          <w:rFonts w:ascii="Calibri Light" w:cs="Calibri Light"/>
          <w:kern w:val="0"/>
        </w:rPr>
        <w:t>Bégné</w:t>
      </w:r>
      <w:proofErr w:type="spellEnd"/>
      <w:r w:rsidRPr="00AE196B">
        <w:rPr>
          <w:rFonts w:ascii="Calibri Light" w:cs="Calibri Light"/>
          <w:kern w:val="0"/>
        </w:rPr>
        <w:t xml:space="preserve"> et al., 2022)</w:t>
      </w:r>
      <w:r>
        <w:rPr>
          <w:rFonts w:cstheme="majorHAnsi"/>
        </w:rPr>
        <w:fldChar w:fldCharType="end"/>
      </w:r>
      <w:r>
        <w:rPr>
          <w:rFonts w:cstheme="majorHAnsi"/>
        </w:rPr>
        <w:t xml:space="preserve">. En effet, la vitesse du courant altère la performance de nage des cercaires et leur habilité à rencontrer un hôte </w:t>
      </w:r>
      <w:r>
        <w:rPr>
          <w:rFonts w:cstheme="majorHAnsi"/>
        </w:rPr>
        <w:fldChar w:fldCharType="begin"/>
      </w:r>
      <w:r>
        <w:rPr>
          <w:rFonts w:cstheme="majorHAnsi"/>
        </w:rPr>
        <w:instrText xml:space="preserve"> ADDIN ZOTERO_ITEM CSL_CITATION {"citationID":"AbXfiewS","properties":{"formattedCitation":"(Morley, 2020)","plainCitation":"(Morley, 2020)","noteIndex":0},"citationItems":[{"id":10716,"uris":["http://zotero.org/groups/2585270/items/QH32GWDM"],"itemData":{"id":10716,"type":"article-journal","abstract":"Trematode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J."}],"issued":{"date-parts":[["2020",10]]}}}],"schema":"https://github.com/citation-style-language/schema/raw/master/csl-citation.json"} </w:instrText>
      </w:r>
      <w:r>
        <w:rPr>
          <w:rFonts w:cstheme="majorHAnsi"/>
        </w:rPr>
        <w:fldChar w:fldCharType="separate"/>
      </w:r>
      <w:r>
        <w:rPr>
          <w:rFonts w:cstheme="majorHAnsi"/>
          <w:noProof/>
        </w:rPr>
        <w:t>(Morley, 2020)</w:t>
      </w:r>
      <w:r>
        <w:rPr>
          <w:rFonts w:cstheme="majorHAnsi"/>
        </w:rPr>
        <w:fldChar w:fldCharType="end"/>
      </w:r>
      <w:r>
        <w:rPr>
          <w:rFonts w:cstheme="majorHAnsi"/>
        </w:rPr>
        <w:t xml:space="preserve">. Dans le même ordre d’idée, l’intensité et la prévalence d’infection diminuent avec la profondeur d’échantillonnage </w:t>
      </w:r>
      <w:r>
        <w:rPr>
          <w:rFonts w:cstheme="majorHAnsi"/>
        </w:rPr>
        <w:fldChar w:fldCharType="begin"/>
      </w:r>
      <w:r>
        <w:rPr>
          <w:rFonts w:cstheme="majorHAnsi"/>
        </w:rPr>
        <w:instrText xml:space="preserve"> ADDIN ZOTERO_ITEM CSL_CITATION {"citationID":"fVxKvdCD","properties":{"formattedCitation":"(Elmer et al., 2019)","plainCitation":"(Elmer et al., 2019)","noteIndex":0},"citationItems":[{"id":8379,"uris":["http://zotero.org/groups/2585270/items/94V2PW8C"],"itemData":{"id":8379,"type":"article-journal","abstract":"Recently, observations of black spot syndrome (BSS) in Caribbean fishes have been linked to infection by a digenean trematode parasite, Scaphanocephalus expansus. Recently, This study examined the distribution of BSS over multiple spatial and temporal scales: at the island scale in Bonaire, Dutch Caribbean, using field surveys of 4885 fish belonging to three species, and across the wider Caribbean through analysis of 2112 images from Google Images searches  (1985–2013). The field surveys in Bonaire indicated that the prevalence (%  of individuals affected with BSS) and intensity (severity of BSS measured in 3 stages) were highest in Acanthurus tractus (prevalence 61.8%, including 30.1% in stage 3) followed by Sparisoma aurofrenatum (prevalence 48.3%, 24.1% in stage 3) and lowest in Caranx ruber (prevalence 38.5%, 3.3% in stage 3). Prevalence and intensity of BSS decreased significantly with survey depth (e.g., 2 m: prevalence 68.0%, 22.0% in stage 3; 18 m: prevalence 36.2%, 4.0% in stage 3) and were significantly lower in 2012 than in 2017 (prevalence: 59.3% in 2012, 68.7% in 2017; stage 3: 16.3% in 2012, 25.1% in 2017). The Southeast of Bonaire had significantly lower prevalence of BSS (16.4%) than the other four regions and lower intensity (11.7% in stage 3) than all regions but the Southwest. The Google Images searches querying for ocean surgeonfish, A. tractus and A. bahianus, identified pictures from 26 wider Caribbean locations; BSS was detected in 14 locations of which 13 were new, with the first detection dating back to 1985 in Bonaire. The Southern Caribbean had significantly higher prevalence of BSS (78.1%) than other ecoregions (0–34.6%), and Bonaire was identified as a hotspot, highlighting the utility of mining websites for archival imagery to quantify spatial and temporal patterns in disease phenomena. This study demonstrates how visible signs of parasite infection can be used to find differences in parasite prevalence and loads on a reef, island and sea scale.","container-title":"Coral Reefs","DOI":"10.1007/s00338-019-01843-3","ISSN":"1432-0975","issue":"6","journalAbbreviation":"Coral Reefs","language":"en","page":"1303-1315","source":"Springer Link","title":"Black spot syndrome in reef fishes: using archival imagery and field surveys to characterize spatial and temporal distribution in the Caribbean","title-short":"Black spot syndrome in reef fishes","volume":"38","author":[{"family":"Elmer","given":"Franziska"},{"family":"Kohl","given":"Zachary F."},{"family":"Johnson","given":"Pieter T. J."},{"family":"Peachey","given":"Rita B. J."}],"issued":{"date-parts":[["2019",12,1]]}}}],"schema":"https://github.com/citation-style-language/schema/raw/master/csl-citation.json"} </w:instrText>
      </w:r>
      <w:r>
        <w:rPr>
          <w:rFonts w:cstheme="majorHAnsi"/>
        </w:rPr>
        <w:fldChar w:fldCharType="separate"/>
      </w:r>
      <w:r>
        <w:rPr>
          <w:rFonts w:cstheme="majorHAnsi"/>
          <w:noProof/>
        </w:rPr>
        <w:t>(Elmer et al., 2019)</w:t>
      </w:r>
      <w:r>
        <w:rPr>
          <w:rFonts w:cstheme="majorHAnsi"/>
        </w:rPr>
        <w:fldChar w:fldCharType="end"/>
      </w:r>
      <w:r>
        <w:rPr>
          <w:rFonts w:cstheme="majorHAnsi"/>
        </w:rPr>
        <w:t xml:space="preserve">. La température de l’eau serait également reliée au taux d’infection dans un habitat donné </w:t>
      </w:r>
      <w:r>
        <w:rPr>
          <w:rFonts w:cstheme="majorHAnsi"/>
        </w:rPr>
        <w:fldChar w:fldCharType="begin"/>
      </w:r>
      <w:r>
        <w:rPr>
          <w:rFonts w:cstheme="majorHAnsi"/>
        </w:rPr>
        <w:instrText xml:space="preserve"> ADDIN ZOTERO_ITEM CSL_CITATION {"citationID":"o7Pcvq42","properties":{"formattedCitation":"(Schaaf et al., 2017)","plainCitation":"(Schaaf et al., 2017)","noteIndex":0},"citationItems":[{"id":2239,"uris":["http://zotero.org/groups/2585270/items/9NEZFVRP"],"itemData":{"id":2239,"type":"article-journal","abstract":"Climate change will increase water temperature in rivers and streams that provide critical habitat for imperiled species. Warmer water temperatures will influence the intensity and nature of biotic interactions, including parasitism. To better understand the factors influencing a neascus-type parasitic infection known as black spot disease, we examined the relationship between infection rate in juvenile steelhead trout (Oncorhynchus mykiss), abundance of another intermediate host (ramshorn snail, Planorbella trivolvis), and water temperature. We quantified infection patterns of trout at seven sites within the South Fork Eel River in northern California, visiting each site on three different occasions across the summer, and recording water temperature at each site. We also quantified infection patterns in trout captured from two tributaries to the South Fork Eel River. Overall, trout infection rates were highest in sites with the warmest temperatures. The abundance of ramshorn snails was positively related to both water temperature and black spot infection rates in juvenile trout. Both snail abundance and infection rates increased rapidly above a 23 °C daily maximum, suggesting a threshold effect at this temperature. We suggest that warmer temperatures are associated with environmental and biotic conditions that increase black spot disease prevalence in threatened steelhead trout. A comparison of our results with similar data collected from a more northern latitude suggests that salmonids in California may be warm-adapted in terms of their parasite susceptibility.","container-title":"Environmental Biology of Fishes","DOI":"10.1007/s10641-017-0599-9","ISSN":"1573-5133","issue":"6","journalAbbreviation":"Environ Biol Fish","language":"en","page":"733-744","source":"Springer Link","title":"Black spot infection in juvenile steelhead trout increases with stream temperature in northern California","volume":"100","author":[{"family":"Schaaf","given":"Cody J."},{"family":"Kelson","given":"Suzanne J."},{"family":"Nusslé","given":"Sébastien C."},{"family":"Carlson","given":"Stephanie M."}],"issued":{"date-parts":[["2017",6,1]]}}}],"schema":"https://github.com/citation-style-language/schema/raw/master/csl-citation.json"} </w:instrText>
      </w:r>
      <w:r>
        <w:rPr>
          <w:rFonts w:cstheme="majorHAnsi"/>
        </w:rPr>
        <w:fldChar w:fldCharType="separate"/>
      </w:r>
      <w:r>
        <w:rPr>
          <w:rFonts w:cstheme="majorHAnsi"/>
          <w:noProof/>
        </w:rPr>
        <w:t>(Schaaf et al., 2017)</w:t>
      </w:r>
      <w:r>
        <w:rPr>
          <w:rFonts w:cstheme="majorHAnsi"/>
        </w:rPr>
        <w:fldChar w:fldCharType="end"/>
      </w:r>
      <w:r>
        <w:rPr>
          <w:rFonts w:cstheme="majorHAnsi"/>
        </w:rPr>
        <w:t xml:space="preserve">. En effet, l’abondance d’escargots-hôte augmenterait avec la température, ce qui expliquerait des taux d’infection plus élevés. </w:t>
      </w:r>
      <w:r>
        <w:rPr>
          <w:rFonts w:cstheme="majorHAnsi"/>
        </w:rPr>
        <w:fldChar w:fldCharType="begin"/>
      </w:r>
      <w:r>
        <w:rPr>
          <w:rFonts w:cstheme="majorHAnsi"/>
        </w:rPr>
        <w:instrText xml:space="preserve"> ADDIN ZOTERO_ITEM CSL_CITATION {"citationID":"KDoM5BYk","properties":{"formattedCitation":"(Filion et al., 2019)","plainCitation":"(Filion et al., 2019)","dontUpdate":true,"noteIndex":0},"citationItems":[{"id":9248,"uris":["http://zotero.org/groups/2585270/items/L2GZH3RQ"],"itemData":{"id":9248,"type":"article-journal","abstract":"Both biotic and abiotic factors have been invoked to explain the large variations observed in the prevalence and abundance of parasites in aquatic ecosystems. However, we have only a poor knowledge of the potential interplay among these factors in natural systems. It is, therefore, important to analyze the effects of multiple potential environmental drivers together to get an integrated view of their influence on the prevalence and abundance of parasites. To this end, we selected two genera of digenean trematode parasites that require at least two hosts to complete their life cycle and use two different transmission strategies. Crepidostomum moves through a trophic pathway via consumption of infected prey by the host, while Apophallus infects its hosts via direct penetration of their skin. This study was conducted in 23 Canadian Shield lakes exhibiting orthogonal gradients of biotic (fish species richness and biomass) and abiotic (morphometry, physico-chemical) variables. We quantified prevalence and abundance of these parasites in the skin and intestine of brook charr (Salvelinus fontinalis). Our results show that biotic factors are key drivers of parasite abundance and prevalence, with Apophallus being negatively associated with the fish species richness–biomass gradient, and Crepidostomum responding more to identity of host than to the diversity gradient. Among the abiotic variables, lake area was found to be positively related to both prevalence and abundance in Apophallus. Our results suggest that taking into account the interplay of both biotic and abiotic factors is crucial for understanding patterns of parasite transmission success in boreal lakes.","container-title":"Oecologia","DOI":"10.1007/s00442-019-04447-4","ISSN":"1432-1939","issue":"4","journalAbbreviation":"Oecologia","language":"en","page":"879-889","source":"Springer Link","title":"Alternative host identity and lake morphometry drive trematode transmission in brook charr","volume":"190","author":[{"family":"Filion","given":"Antoine"},{"family":"Rainville","given":"Vincent"},{"family":"Pépino","given":"Marc"},{"family":"Bertolo","given":"Andrea"},{"family":"Magnan","given":"Pierre"}],"issued":{"date-parts":[["2019",8,1]]}}}],"schema":"https://github.com/citation-style-language/schema/raw/master/csl-citation.json"} </w:instrText>
      </w:r>
      <w:r>
        <w:rPr>
          <w:rFonts w:cstheme="majorHAnsi"/>
        </w:rPr>
        <w:fldChar w:fldCharType="separate"/>
      </w:r>
      <w:r>
        <w:rPr>
          <w:rFonts w:cstheme="majorHAnsi"/>
          <w:noProof/>
        </w:rPr>
        <w:t>Filion et al., (2019)</w:t>
      </w:r>
      <w:r>
        <w:rPr>
          <w:rFonts w:cstheme="majorHAnsi"/>
        </w:rPr>
        <w:fldChar w:fldCharType="end"/>
      </w:r>
      <w:r>
        <w:rPr>
          <w:rFonts w:cstheme="majorHAnsi"/>
        </w:rPr>
        <w:t xml:space="preserve"> notent également une relation négative entre l’aire du lac et l’abondance et la prévalence d’infection par </w:t>
      </w:r>
      <w:proofErr w:type="spellStart"/>
      <w:r w:rsidRPr="00582906">
        <w:rPr>
          <w:rFonts w:cstheme="majorHAnsi"/>
          <w:i/>
          <w:iCs/>
        </w:rPr>
        <w:t>Apophallus</w:t>
      </w:r>
      <w:proofErr w:type="spellEnd"/>
      <w:r>
        <w:rPr>
          <w:rFonts w:cstheme="majorHAnsi"/>
        </w:rPr>
        <w:t xml:space="preserve"> </w:t>
      </w:r>
      <w:proofErr w:type="spellStart"/>
      <w:r>
        <w:rPr>
          <w:rFonts w:cstheme="majorHAnsi"/>
        </w:rPr>
        <w:t>sp</w:t>
      </w:r>
      <w:proofErr w:type="spellEnd"/>
      <w:r>
        <w:rPr>
          <w:rFonts w:cstheme="majorHAnsi"/>
        </w:rPr>
        <w:t xml:space="preserve">. </w:t>
      </w:r>
      <w:proofErr w:type="gramStart"/>
      <w:r>
        <w:rPr>
          <w:rFonts w:cstheme="majorHAnsi"/>
        </w:rPr>
        <w:t>chez</w:t>
      </w:r>
      <w:proofErr w:type="gramEnd"/>
      <w:r>
        <w:rPr>
          <w:rFonts w:cstheme="majorHAnsi"/>
        </w:rPr>
        <w:t xml:space="preserve"> l’omble de fontaine (</w:t>
      </w:r>
      <w:proofErr w:type="spellStart"/>
      <w:r w:rsidRPr="00582906">
        <w:rPr>
          <w:rFonts w:cstheme="majorHAnsi"/>
          <w:i/>
          <w:iCs/>
        </w:rPr>
        <w:t>Salvelinus</w:t>
      </w:r>
      <w:proofErr w:type="spellEnd"/>
      <w:r w:rsidRPr="00582906">
        <w:rPr>
          <w:rFonts w:cstheme="majorHAnsi"/>
          <w:i/>
          <w:iCs/>
        </w:rPr>
        <w:t xml:space="preserve"> </w:t>
      </w:r>
      <w:proofErr w:type="spellStart"/>
      <w:r w:rsidRPr="00582906">
        <w:rPr>
          <w:rFonts w:cstheme="majorHAnsi"/>
          <w:i/>
          <w:iCs/>
        </w:rPr>
        <w:t>fontinalis</w:t>
      </w:r>
      <w:proofErr w:type="spellEnd"/>
      <w:r w:rsidRPr="00582906">
        <w:rPr>
          <w:rFonts w:cstheme="majorHAnsi"/>
        </w:rPr>
        <w:t>).</w:t>
      </w:r>
      <w:r>
        <w:rPr>
          <w:rFonts w:cstheme="majorHAnsi"/>
        </w:rPr>
        <w:t xml:space="preserve"> </w:t>
      </w:r>
      <w:r w:rsidRPr="00A524AA">
        <w:rPr>
          <w:rFonts w:cstheme="majorHAnsi"/>
        </w:rPr>
        <w:t xml:space="preserve">Plusieurs autres critères sont reconnus </w:t>
      </w:r>
      <w:r>
        <w:rPr>
          <w:rFonts w:cstheme="majorHAnsi"/>
        </w:rPr>
        <w:t>moteurs d’influence</w:t>
      </w:r>
      <w:r w:rsidRPr="00A524AA">
        <w:rPr>
          <w:rFonts w:cstheme="majorHAnsi"/>
        </w:rPr>
        <w:t xml:space="preserve"> sur les paramètres d'infection de</w:t>
      </w:r>
      <w:r>
        <w:rPr>
          <w:rFonts w:cstheme="majorHAnsi"/>
        </w:rPr>
        <w:t xml:space="preserve"> la maladie du</w:t>
      </w:r>
      <w:r w:rsidRPr="00A524AA">
        <w:rPr>
          <w:rFonts w:cstheme="majorHAnsi"/>
        </w:rPr>
        <w:t xml:space="preserve"> point noir. Par exemple, la classe de taille et l'âge influencent de manière significative la charge parasitaire chez </w:t>
      </w:r>
      <w:r w:rsidRPr="00A524AA">
        <w:rPr>
          <w:rFonts w:cstheme="majorHAnsi"/>
          <w:i/>
          <w:iCs/>
        </w:rPr>
        <w:t xml:space="preserve">L. </w:t>
      </w:r>
      <w:proofErr w:type="spellStart"/>
      <w:r w:rsidRPr="00A524AA">
        <w:rPr>
          <w:rFonts w:cstheme="majorHAnsi"/>
          <w:i/>
          <w:iCs/>
        </w:rPr>
        <w:t>macrochirus</w:t>
      </w:r>
      <w:proofErr w:type="spellEnd"/>
      <w:r>
        <w:rPr>
          <w:rFonts w:cstheme="majorHAnsi"/>
        </w:rPr>
        <w:t xml:space="preserve">, </w:t>
      </w:r>
      <w:r w:rsidRPr="00A524AA">
        <w:rPr>
          <w:rFonts w:cstheme="majorHAnsi"/>
        </w:rPr>
        <w:t>mais il ne semble pas y avoir de différence d'infection entre les deux sexes</w:t>
      </w:r>
      <w:r>
        <w:rPr>
          <w:rFonts w:cstheme="majorHAnsi"/>
        </w:rPr>
        <w:t xml:space="preserve"> </w:t>
      </w:r>
      <w:r w:rsidRPr="00AE196B">
        <w:rPr>
          <w:rFonts w:cstheme="majorHAnsi"/>
        </w:rPr>
        <w:fldChar w:fldCharType="begin"/>
      </w:r>
      <w:r w:rsidRPr="00AE196B">
        <w:rPr>
          <w:rFonts w:cstheme="majorHAnsi"/>
        </w:rPr>
        <w:instrText xml:space="preserve"> ADDIN ZOTERO_ITEM CSL_CITATION {"citationID":"uDuMIrSX","properties":{"formattedCitation":"(Lemly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E196B">
        <w:rPr>
          <w:rFonts w:cstheme="majorHAnsi"/>
        </w:rPr>
        <w:fldChar w:fldCharType="separate"/>
      </w:r>
      <w:r w:rsidRPr="00AE196B">
        <w:rPr>
          <w:rFonts w:cstheme="majorHAnsi"/>
          <w:noProof/>
        </w:rPr>
        <w:t>(Lemly &amp; Esch, 1984a)</w:t>
      </w:r>
      <w:r w:rsidRPr="00AE196B">
        <w:rPr>
          <w:rFonts w:cstheme="majorHAnsi"/>
        </w:rPr>
        <w:fldChar w:fldCharType="end"/>
      </w:r>
      <w:r w:rsidRPr="00AE196B">
        <w:rPr>
          <w:rFonts w:cstheme="majorHAnsi"/>
        </w:rPr>
        <w:t>.</w:t>
      </w:r>
      <w:r w:rsidRPr="00A524AA">
        <w:rPr>
          <w:rFonts w:cstheme="majorHAnsi"/>
        </w:rPr>
        <w:t xml:space="preserve"> En effet, ces parasites survivent à l'hiver</w:t>
      </w:r>
      <w:r>
        <w:rPr>
          <w:rFonts w:cstheme="majorHAnsi"/>
        </w:rPr>
        <w:t xml:space="preserve"> dans leur stade dormant </w:t>
      </w:r>
      <w:r w:rsidRPr="00A524AA">
        <w:rPr>
          <w:rFonts w:cstheme="majorHAnsi"/>
        </w:rPr>
        <w:t xml:space="preserve"> et viv</w:t>
      </w:r>
      <w:r>
        <w:rPr>
          <w:rFonts w:cstheme="majorHAnsi"/>
        </w:rPr>
        <w:t>ent</w:t>
      </w:r>
      <w:r w:rsidRPr="00A524AA">
        <w:rPr>
          <w:rFonts w:cstheme="majorHAnsi"/>
        </w:rPr>
        <w:t xml:space="preserve"> plusieurs années</w:t>
      </w:r>
      <w:r>
        <w:rPr>
          <w:rFonts w:cstheme="majorHAnsi"/>
        </w:rPr>
        <w:t xml:space="preserve"> </w:t>
      </w:r>
      <w:r w:rsidRPr="00AE196B">
        <w:rPr>
          <w:rFonts w:cstheme="majorHAnsi"/>
        </w:rPr>
        <w:fldChar w:fldCharType="begin"/>
      </w:r>
      <w:r w:rsidRPr="00AE196B">
        <w:rPr>
          <w:rFonts w:cstheme="majorHAnsi"/>
        </w:rPr>
        <w:instrText xml:space="preserve"> ADDIN ZOTERO_ITEM CSL_CITATION {"citationID":"ThPXmbT6","properties":{"formattedCitation":"(Fischthal, 1949)","plainCitation":"(Fischthal, 1949)","noteIndex":0},"citationItems":[{"id":2264,"uris":["http://zotero.org/groups/2585270/items/2NYJICWA"],"itemData":{"id":2264,"type":"article-journal","abstract":"Thirty fish of four species, all infested with \" yellow grub \" (Clinostomum marginatum metacercariae) and 14 of them with \" black grub \" (Neascus spp. metacercariae), were tagged and their skin cysts counted-and individually recorded on outline drawings in October 1944. Six months later the fish were removed from the hatchery raceway where they had been maintained during the experiment, and it...","container-title":"Journal of Parasitology","ISSN":"0022-3395","issue":"2","language":"English","page":"191-192","source":"www.cabdirect.org","title":"The over-wintering of black grubs and yellow grubs in fish.","volume":"35","author":[{"family":"Fischthal","given":"J. H."}],"issued":{"date-parts":[["1949"]]}}}],"schema":"https://github.com/citation-style-language/schema/raw/master/csl-citation.json"} </w:instrText>
      </w:r>
      <w:r w:rsidRPr="00AE196B">
        <w:rPr>
          <w:rFonts w:cstheme="majorHAnsi"/>
        </w:rPr>
        <w:fldChar w:fldCharType="separate"/>
      </w:r>
      <w:r w:rsidRPr="00AE196B">
        <w:rPr>
          <w:rFonts w:cstheme="majorHAnsi"/>
          <w:noProof/>
        </w:rPr>
        <w:t>(Fischthal, 1949)</w:t>
      </w:r>
      <w:r w:rsidRPr="00AE196B">
        <w:rPr>
          <w:rFonts w:cstheme="majorHAnsi"/>
        </w:rPr>
        <w:fldChar w:fldCharType="end"/>
      </w:r>
      <w:r w:rsidRPr="00AE196B">
        <w:rPr>
          <w:rFonts w:cstheme="majorHAnsi"/>
        </w:rPr>
        <w:t>,</w:t>
      </w:r>
      <w:r w:rsidRPr="00A524AA">
        <w:rPr>
          <w:rFonts w:cstheme="majorHAnsi"/>
        </w:rPr>
        <w:t xml:space="preserve"> s'accumulant ainsi sur les poissons tout au long de leur vie afin de maximiser leur chance d'être transmis à l'hôte définitif. Notamment, la métacercaire d'</w:t>
      </w:r>
      <w:r w:rsidRPr="00A524AA">
        <w:rPr>
          <w:rFonts w:cstheme="majorHAnsi"/>
          <w:i/>
          <w:iCs/>
        </w:rPr>
        <w:t xml:space="preserve">U. </w:t>
      </w:r>
      <w:proofErr w:type="spellStart"/>
      <w:r w:rsidRPr="00A524AA">
        <w:rPr>
          <w:rFonts w:cstheme="majorHAnsi"/>
          <w:i/>
          <w:iCs/>
        </w:rPr>
        <w:t>ambloplitis</w:t>
      </w:r>
      <w:proofErr w:type="spellEnd"/>
      <w:r w:rsidRPr="00A524AA">
        <w:rPr>
          <w:rFonts w:cstheme="majorHAnsi"/>
          <w:i/>
          <w:iCs/>
        </w:rPr>
        <w:t xml:space="preserve"> </w:t>
      </w:r>
      <w:r w:rsidRPr="00A524AA">
        <w:rPr>
          <w:rFonts w:cstheme="majorHAnsi"/>
        </w:rPr>
        <w:t xml:space="preserve">peut vivre plus de quatre ans chez </w:t>
      </w:r>
      <w:r w:rsidRPr="00A524AA">
        <w:rPr>
          <w:rFonts w:cstheme="majorHAnsi"/>
          <w:i/>
          <w:iCs/>
        </w:rPr>
        <w:t xml:space="preserve">L. </w:t>
      </w:r>
      <w:proofErr w:type="spellStart"/>
      <w:r w:rsidRPr="00A524AA">
        <w:rPr>
          <w:rFonts w:cstheme="majorHAnsi"/>
          <w:i/>
          <w:iCs/>
        </w:rPr>
        <w:t>macrochirus</w:t>
      </w:r>
      <w:proofErr w:type="spellEnd"/>
      <w:r w:rsidRPr="00A524AA">
        <w:rPr>
          <w:rFonts w:cstheme="majorHAnsi"/>
        </w:rPr>
        <w:t xml:space="preserve"> (Hoffman et </w:t>
      </w:r>
      <w:proofErr w:type="spellStart"/>
      <w:r w:rsidRPr="00A524AA">
        <w:rPr>
          <w:rFonts w:cstheme="majorHAnsi"/>
        </w:rPr>
        <w:t>Putz</w:t>
      </w:r>
      <w:proofErr w:type="spellEnd"/>
      <w:r w:rsidRPr="00A524AA">
        <w:rPr>
          <w:rFonts w:cstheme="majorHAnsi"/>
        </w:rPr>
        <w:t>, 1965).</w:t>
      </w:r>
    </w:p>
    <w:p w14:paraId="2B34FDBE" w14:textId="77777777" w:rsidR="003520AA" w:rsidRPr="008A1BEC" w:rsidRDefault="003520AA" w:rsidP="0091305E">
      <w:pPr>
        <w:spacing w:line="360" w:lineRule="auto"/>
        <w:jc w:val="both"/>
        <w:rPr>
          <w:rFonts w:cstheme="majorHAnsi"/>
        </w:rPr>
      </w:pPr>
    </w:p>
    <w:p w14:paraId="2AF72F6D" w14:textId="488B29CA" w:rsidR="003520AA" w:rsidRDefault="003520AA" w:rsidP="0091305E">
      <w:pPr>
        <w:spacing w:line="360" w:lineRule="auto"/>
        <w:ind w:firstLine="708"/>
        <w:jc w:val="both"/>
        <w:rPr>
          <w:rFonts w:cstheme="majorHAnsi"/>
        </w:rPr>
      </w:pPr>
      <w:r w:rsidRPr="00A524AA">
        <w:rPr>
          <w:rFonts w:cstheme="majorHAnsi"/>
        </w:rPr>
        <w:t>Bien</w:t>
      </w:r>
      <w:r>
        <w:rPr>
          <w:rFonts w:cstheme="majorHAnsi"/>
        </w:rPr>
        <w:t xml:space="preserve"> que cette maladie est généralement considérée bénigne </w:t>
      </w:r>
      <w:r>
        <w:rPr>
          <w:rFonts w:cstheme="majorHAnsi"/>
        </w:rPr>
        <w:fldChar w:fldCharType="begin"/>
      </w:r>
      <w:r>
        <w:rPr>
          <w:rFonts w:cstheme="majorHAnsi"/>
        </w:rPr>
        <w:instrText xml:space="preserve"> ADDIN ZOTERO_ITEM CSL_CITATION {"citationID":"JFfkinOs","properties":{"formattedCitation":"(Paradis &amp; Chapleau, 1994; Vaughan &amp; Coble, 1975)","plainCitation":"(Paradis &amp; Chapleau, 1994; Vaughan &amp; Coble, 1975)","dontUpdate":true,"noteIndex":0},"citationItems":[{"id":7854,"uris":["http://zotero.org/groups/2585270/items/KRYKC3I4"],"itemData":{"id":7854,"type":"article-journal","abstract":"The purpose of this study was to quantify the effects of the black spot disease on growth, health, and fecundity of the fish and to define predictive parameters related to the infestation. Cyprinids belonging to the Phoxinus complex (P. eos, P. eos × P. neogaeus) of Lake Fortune (Gatineau Park, Québec, Canada) were sampled periodically between June and September 1992. The highest intensity of infestation was encountered in September (0–216 black spots; , SD = 26.0). Our results indicate that: (i) the condition index of the Phoxinus complex and the gonadosomatic index in females are not affected by the level of infestation; (ii) age is a better predictive parameter of the number of black spots than total length; (iii) fins are significantly more infested than the body; and (iv) infestation occurs mainly between June and September. Our results suggest that the black spot disease does not influence the biology of fish belonging to the Phoxinus complex, even in instances of severe infestation.","container-title":"Canadian Journal of Zoology","DOI":"10.1139/z94-214","ISSN":"0008-4301","issue":"9","journalAbbreviation":"Can. J. Zool.","note":"publisher: NRC Research Press","page":"1611-1615","source":"cdnsciencepub.com (Atypon)","title":"Impact de la maladie des points noirs sur la biologie du complexe Phoxinus (Cyprinidae) du lac Fortune, Québec","volume":"72","author":[{"family":"Paradis","given":"Anne Reine"},{"family":"Chapleau","given":"François"}],"issued":{"date-parts":[["1994",9]]}}},{"id":2260,"uris":["http://zotero.org/groups/2585270/items/IDXWHPSL"],"itemData":{"id":2260,"type":"article-journal","abstract":"Vulnerability to predation, resistance to high temperature, weight-length relationships, and fecundity were compared for fish with and without or with light and heavy infestations of three ectoparasites. The fish and parasites were fathead minnow (Pimephales promelas) with anchor worm (Lernaea cyprinaceae); brook trout (Salvelinus fontinalis) with gill lice (Salmincola edwardsii); and yellow perch (Perca flavescens) with black-spot (Neascus of Crassiphiala bulboglossa). The only sublethal effect found was that of gill lice, which reduced resistance of brook trout to high temperature. None of the three ectoparasites increased vulnerability offish to predation by piscivorous fish.","container-title":"Journal of Fish Biology","DOI":"10.1111/j.1095-8649.1975.tb04601.x","ISSN":"1095-8649","issue":"3","language":"en","note":"_eprint: https://onlinelibrary.wiley.com/doi/pdf/10.1111/j.1095-8649.1975.tb04601.x","page":"283-294","source":"Wiley Online Library","title":"Sublethal effects of three ectoparasites on fish","volume":"7","author":[{"family":"Vaughan","given":"Gene E."},{"family":"Coble","given":"Daniel W."}],"issued":{"date-parts":[["1975"]]}}}],"schema":"https://github.com/citation-style-language/schema/raw/master/csl-citation.json"} </w:instrText>
      </w:r>
      <w:r>
        <w:rPr>
          <w:rFonts w:cstheme="majorHAnsi"/>
        </w:rPr>
        <w:fldChar w:fldCharType="separate"/>
      </w:r>
      <w:r>
        <w:rPr>
          <w:rFonts w:cstheme="majorHAnsi"/>
          <w:noProof/>
        </w:rPr>
        <w:t>(e.g. Paradis &amp; Chapleau, 1994; Vaughan &amp; Coble, 1975)</w:t>
      </w:r>
      <w:r>
        <w:rPr>
          <w:rFonts w:cstheme="majorHAnsi"/>
        </w:rPr>
        <w:fldChar w:fldCharType="end"/>
      </w:r>
      <w:r w:rsidRPr="00A524AA">
        <w:rPr>
          <w:rFonts w:cstheme="majorHAnsi"/>
        </w:rPr>
        <w:t xml:space="preserve">, </w:t>
      </w:r>
      <w:r>
        <w:rPr>
          <w:rFonts w:cstheme="majorHAnsi"/>
        </w:rPr>
        <w:t>ces trématodes</w:t>
      </w:r>
      <w:r w:rsidRPr="00A524AA">
        <w:rPr>
          <w:rFonts w:cstheme="majorHAnsi"/>
        </w:rPr>
        <w:t xml:space="preserve"> peuvent avoir un</w:t>
      </w:r>
      <w:r>
        <w:rPr>
          <w:rFonts w:cstheme="majorHAnsi"/>
        </w:rPr>
        <w:t xml:space="preserve"> certain</w:t>
      </w:r>
      <w:r w:rsidRPr="00A524AA">
        <w:rPr>
          <w:rFonts w:cstheme="majorHAnsi"/>
        </w:rPr>
        <w:t xml:space="preserve"> impact sur la structure des populations et les fonctions physiologiques des poissons.</w:t>
      </w:r>
      <w:r>
        <w:rPr>
          <w:rFonts w:cstheme="majorHAnsi"/>
        </w:rPr>
        <w:t xml:space="preserve"> </w:t>
      </w:r>
      <w:r>
        <w:rPr>
          <w:rFonts w:cstheme="majorHAnsi"/>
        </w:rPr>
        <w:fldChar w:fldCharType="begin"/>
      </w:r>
      <w:r>
        <w:rPr>
          <w:rFonts w:cstheme="majorHAnsi"/>
        </w:rPr>
        <w:instrText xml:space="preserve"> ADDIN ZOTERO_ITEM CSL_CITATION {"citationID":"BUspTED4","properties":{"formattedCitation":"(Hoffman, 1956; Krull, 1934)","plainCitation":"(Hoffman, 1956; Krull, 1934)","dontUpdate":true,"noteIndex":0},"citationItems":[{"id":2227,"uris":["http://zotero.org/groups/2585270/items/UGCT3IM8"],"itemData":{"id":2227,"type":"article-journal","container-title":"The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Hoffman (1956) et Krull (1934)</w:t>
      </w:r>
      <w:r>
        <w:rPr>
          <w:rFonts w:cstheme="majorHAnsi"/>
        </w:rPr>
        <w:fldChar w:fldCharType="end"/>
      </w:r>
      <w:r w:rsidRPr="00A524AA">
        <w:rPr>
          <w:rFonts w:cstheme="majorHAnsi"/>
        </w:rPr>
        <w:t xml:space="preserve"> ont </w:t>
      </w:r>
      <w:r w:rsidRPr="00A524AA">
        <w:rPr>
          <w:rFonts w:cstheme="majorHAnsi"/>
        </w:rPr>
        <w:lastRenderedPageBreak/>
        <w:t>montré par des expérimentations en laboratoire que de fort</w:t>
      </w:r>
      <w:r>
        <w:rPr>
          <w:rFonts w:cstheme="majorHAnsi"/>
        </w:rPr>
        <w:t xml:space="preserve">es intensités </w:t>
      </w:r>
      <w:r w:rsidRPr="00A524AA">
        <w:rPr>
          <w:rFonts w:cstheme="majorHAnsi"/>
        </w:rPr>
        <w:t>d'infection peuvent causer la mort chez plusieurs espèces poissons</w:t>
      </w:r>
      <w:r>
        <w:rPr>
          <w:rFonts w:cstheme="majorHAnsi"/>
        </w:rPr>
        <w:t xml:space="preserve"> (&gt;1600 cercaires). Toutefois,</w:t>
      </w:r>
      <w:r w:rsidRPr="00A524AA">
        <w:rPr>
          <w:rFonts w:cstheme="majorHAnsi"/>
        </w:rPr>
        <w:t xml:space="preserve"> </w:t>
      </w:r>
      <w:r>
        <w:rPr>
          <w:rFonts w:cstheme="majorHAnsi"/>
        </w:rPr>
        <w:t xml:space="preserve">une pareille magnitude d’infection dans un aussi court laps de temps </w:t>
      </w:r>
      <w:r w:rsidRPr="00A524AA">
        <w:rPr>
          <w:rFonts w:cstheme="majorHAnsi"/>
        </w:rPr>
        <w:t xml:space="preserve">semble improbable en nature. </w:t>
      </w:r>
      <w:r>
        <w:rPr>
          <w:rFonts w:cstheme="majorHAnsi"/>
        </w:rPr>
        <w:t>D’autres soulèvent que l’infection pourrait être plus létale chez les individus dans leurs mois de croissance (âge 0+)</w:t>
      </w:r>
      <w:r>
        <w:rPr>
          <w:rFonts w:cstheme="majorHAnsi"/>
        </w:rPr>
        <w:fldChar w:fldCharType="begin"/>
      </w:r>
      <w:r>
        <w:rPr>
          <w:rFonts w:cstheme="majorHAnsi"/>
        </w:rPr>
        <w:instrText xml:space="preserve"> ADDIN ZOTERO_ITEM CSL_CITATION {"citationID":"tCZinmZT","properties":{"formattedCitation":"(Lucky, 1970)","plainCitation":"(Lucky, 1970)","noteIndex":0},"citationItems":[{"id":8492,"uris":["http://zotero.org/groups/2585270/items/DI4CS3CT"],"itemData":{"id":8492,"type":"article-journal","container-title":"Acta Vet Brno (Suppl)","page":"51-66","source":"cir.nii.ac.jp","title":"Pathological changes with posthodiplostomosis of fish fry","volume":"1","author":[{"family":"Lucky","given":"Z"}],"issued":{"date-parts":[["1970"]]}}}],"schema":"https://github.com/citation-style-language/schema/raw/master/csl-citation.json"} </w:instrText>
      </w:r>
      <w:r>
        <w:rPr>
          <w:rFonts w:cstheme="majorHAnsi"/>
        </w:rPr>
        <w:fldChar w:fldCharType="separate"/>
      </w:r>
      <w:r>
        <w:rPr>
          <w:rFonts w:cstheme="majorHAnsi"/>
          <w:noProof/>
        </w:rPr>
        <w:t>(Lucky, 1970)</w:t>
      </w:r>
      <w:r>
        <w:rPr>
          <w:rFonts w:cstheme="majorHAnsi"/>
        </w:rPr>
        <w:fldChar w:fldCharType="end"/>
      </w:r>
      <w:r>
        <w:rPr>
          <w:rFonts w:cstheme="majorHAnsi"/>
        </w:rPr>
        <w:t xml:space="preserve">. En fait, la pénétration des cercaires sous la peau du poisson cause des lésions, avec perte de sang </w:t>
      </w:r>
      <w:r>
        <w:rPr>
          <w:rFonts w:cstheme="majorHAnsi"/>
        </w:rPr>
        <w:fldChar w:fldCharType="begin"/>
      </w:r>
      <w:r>
        <w:rPr>
          <w:rFonts w:cstheme="majorHAnsi"/>
        </w:rPr>
        <w:instrText xml:space="preserve"> ADDIN ZOTERO_ITEM CSL_CITATION {"citationID":"yqDmHlg5","properties":{"formattedCitation":"(Krull, 1934)","plainCitation":"(Krull, 1934)","noteIndex":0},"citationItems":[{"id":2228,"uris":["http://zotero.org/groups/2585270/items/E3V63Q94"],"itemData":{"id":2228,"type":"article-journal","container-title":"Copeia","DOI":"10.2307/1435795","ISSN":"0045-8511","issue":"2","note":"publisher: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Pr>
          <w:rFonts w:cstheme="majorHAnsi"/>
        </w:rPr>
        <w:fldChar w:fldCharType="separate"/>
      </w:r>
      <w:r>
        <w:rPr>
          <w:rFonts w:cstheme="majorHAnsi"/>
          <w:noProof/>
        </w:rPr>
        <w:t>(Krull, 1934)</w:t>
      </w:r>
      <w:r>
        <w:rPr>
          <w:rFonts w:cstheme="majorHAnsi"/>
        </w:rPr>
        <w:fldChar w:fldCharType="end"/>
      </w:r>
      <w:r>
        <w:rPr>
          <w:rFonts w:cstheme="majorHAnsi"/>
        </w:rPr>
        <w:t xml:space="preserve">, qui peuvent faciliter l’établissement d’autres pathogènes </w:t>
      </w:r>
      <w:r>
        <w:rPr>
          <w:rFonts w:cstheme="majorHAnsi"/>
        </w:rPr>
        <w:fldChar w:fldCharType="begin"/>
      </w:r>
      <w:r w:rsidR="009A26C7">
        <w:rPr>
          <w:rFonts w:cstheme="majorHAnsi"/>
        </w:rPr>
        <w:instrText xml:space="preserve"> ADDIN ZOTERO_ITEM CSL_CITATION {"citationID":"dgwiSGgp","properties":{"formattedCitation":"(A. Bush et al., 2001)","plainCitation":"(A. Bush et al., 2001)","dontUpdate":true,"noteIndex":0},"citationItems":[{"id":8441,"uris":["http://zotero.org/groups/2585270/items/9FRGPQNK"],"itemData":{"id":8441,"type":"article-journal","container-title":"Parasitology","journalAbbreviation":"Parasitology","source":"ResearchGate","title":"Parasitism: The Diversity and Ecology of Animal Parasites","title-short":"Parasitism","volume":"123","author":[{"family":"Bush","given":"Albert"},{"family":"Fernandez","given":"Jacqueline"},{"family":"Esch","given":"Gilbert"},{"family":"Seed","given":"J."}],"issued":{"date-parts":[["2001",1,1]]}}}],"schema":"https://github.com/citation-style-language/schema/raw/master/csl-citation.json"} </w:instrText>
      </w:r>
      <w:r>
        <w:rPr>
          <w:rFonts w:cstheme="majorHAnsi"/>
        </w:rPr>
        <w:fldChar w:fldCharType="separate"/>
      </w:r>
      <w:r>
        <w:rPr>
          <w:rFonts w:cstheme="majorHAnsi"/>
          <w:noProof/>
        </w:rPr>
        <w:t>(Bush et al., 2001)</w:t>
      </w:r>
      <w:r>
        <w:rPr>
          <w:rFonts w:cstheme="majorHAnsi"/>
        </w:rPr>
        <w:fldChar w:fldCharType="end"/>
      </w:r>
      <w:r>
        <w:rPr>
          <w:rFonts w:cstheme="majorHAnsi"/>
        </w:rPr>
        <w:t>. Cela étant dit, certaines évidences empiriques suggèrent que la maladie du point noir peut causer des changements physiologiques. Par exemple, l</w:t>
      </w:r>
      <w:r w:rsidRPr="00A524AA">
        <w:rPr>
          <w:rFonts w:cstheme="majorHAnsi"/>
        </w:rPr>
        <w:t xml:space="preserve">es crapets arlequin </w:t>
      </w:r>
      <w:r w:rsidRPr="00A524AA">
        <w:rPr>
          <w:rFonts w:cstheme="majorHAnsi"/>
          <w:i/>
          <w:iCs/>
        </w:rPr>
        <w:t>in situ</w:t>
      </w:r>
      <w:r w:rsidRPr="00A524AA">
        <w:rPr>
          <w:rFonts w:cstheme="majorHAnsi"/>
        </w:rPr>
        <w:t xml:space="preserve"> </w:t>
      </w:r>
      <w:r>
        <w:rPr>
          <w:rFonts w:cstheme="majorHAnsi"/>
        </w:rPr>
        <w:t>fortement</w:t>
      </w:r>
      <w:r w:rsidRPr="00A524AA">
        <w:rPr>
          <w:rFonts w:cstheme="majorHAnsi"/>
        </w:rPr>
        <w:t xml:space="preserve"> infectés semblent moins bien survivre à l'hiver que leurs congénères</w:t>
      </w:r>
      <w:r>
        <w:rPr>
          <w:rFonts w:cstheme="majorHAnsi"/>
        </w:rPr>
        <w:t xml:space="preserve"> en raison d’une réduction de la concentration en lipides </w:t>
      </w:r>
      <w:r>
        <w:rPr>
          <w:rFonts w:cstheme="majorHAnsi"/>
        </w:rPr>
        <w:fldChar w:fldCharType="begin"/>
      </w:r>
      <w:r>
        <w:rPr>
          <w:rFonts w:cstheme="majorHAnsi"/>
        </w:rPr>
        <w:instrText xml:space="preserve"> ADDIN ZOTERO_ITEM CSL_CITATION {"citationID":"qZUzdGh9","properties":{"formattedCitation":"(Lemly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Pr>
          <w:rFonts w:cstheme="majorHAnsi"/>
          <w:noProof/>
        </w:rPr>
        <w:t>(Lemly &amp; Esch, 1984a)</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{"citationID":"TJOIXWLW","properties":{"formattedCitation":"(Harrison &amp; Hadley, 1982)","plainCitation":"(Harrison &amp; Hadley, 1982)","dontUpdate":true,"noteIndex":0},"citationItems":[{"id":2270,"uris":["http://zotero.org/groups/2585270/items/5RAVB5CT"],"itemData":{"id":2270,"type":"article-journal","abstract":"Transactions of the American Fisheries Society 1111: 106-109","container-title":"Transactions of the American Fisheries Society","DOI":"10.1577/1548-8659(1982)111&lt;106:peobdo&gt;2.0.co;2","ISSN":"0002-8487","language":"en","page":"106-109","source":"eurekamag.com","title":"Possible effects of black-spot disease on northern pike","volume":"1111","author":[{"family":"Harrison","given":"E. J."},{"family":"Hadley","given":"W. F."}],"issued":{"date-parts":[["1982",6,7]]}}}],"schema":"https://github.com/citation-style-language/schema/raw/master/csl-citation.json"} </w:instrText>
      </w:r>
      <w:r>
        <w:rPr>
          <w:rFonts w:cstheme="majorHAnsi"/>
        </w:rPr>
        <w:fldChar w:fldCharType="separate"/>
      </w:r>
      <w:r>
        <w:rPr>
          <w:rFonts w:cstheme="majorHAnsi"/>
          <w:noProof/>
        </w:rPr>
        <w:t>Harrison &amp; Hadley, (1982)</w:t>
      </w:r>
      <w:r>
        <w:rPr>
          <w:rFonts w:cstheme="majorHAnsi"/>
        </w:rPr>
        <w:fldChar w:fldCharType="end"/>
      </w:r>
      <w:r w:rsidRPr="00A524AA">
        <w:rPr>
          <w:rFonts w:cstheme="majorHAnsi"/>
        </w:rPr>
        <w:t xml:space="preserve"> ont </w:t>
      </w:r>
      <w:r>
        <w:rPr>
          <w:rFonts w:cstheme="majorHAnsi"/>
        </w:rPr>
        <w:t>également mentionné</w:t>
      </w:r>
      <w:r w:rsidRPr="00A524AA">
        <w:rPr>
          <w:rFonts w:cstheme="majorHAnsi"/>
        </w:rPr>
        <w:t xml:space="preserve"> que la maladie du point noir pourrait être corrélée à une diminution de la croissance et une augmentation de la mortalité chez le grand brochet</w:t>
      </w:r>
      <w:r>
        <w:rPr>
          <w:rFonts w:cstheme="majorHAnsi"/>
        </w:rPr>
        <w:t xml:space="preserve">. </w:t>
      </w:r>
      <w:r w:rsidRPr="00A524AA">
        <w:rPr>
          <w:rFonts w:cstheme="majorHAnsi"/>
        </w:rPr>
        <w:t xml:space="preserve">La densité de points noirs semble aussi être associée à une diminution du comportement exploratoire chez </w:t>
      </w:r>
      <w:r w:rsidRPr="00A524AA">
        <w:rPr>
          <w:rFonts w:cstheme="majorHAnsi"/>
          <w:i/>
          <w:iCs/>
        </w:rPr>
        <w:t xml:space="preserve">L. </w:t>
      </w:r>
      <w:proofErr w:type="spellStart"/>
      <w:r w:rsidRPr="00A524AA">
        <w:rPr>
          <w:rFonts w:cstheme="majorHAnsi"/>
          <w:i/>
          <w:iCs/>
        </w:rPr>
        <w:t>gibbosus</w:t>
      </w:r>
      <w:proofErr w:type="spellEnd"/>
      <w:r>
        <w:rPr>
          <w:rFonts w:cstheme="majorHAnsi"/>
        </w:rPr>
        <w:t xml:space="preserve"> </w:t>
      </w:r>
      <w:r>
        <w:rPr>
          <w:rFonts w:cstheme="majorHAnsi"/>
        </w:rPr>
        <w:fldChar w:fldCharType="begin"/>
      </w:r>
      <w:r>
        <w:rPr>
          <w:rFonts w:cstheme="majorHAnsi"/>
        </w:rPr>
        <w:instrText xml:space="preserve"> ADDIN ZOTERO_ITEM CSL_CITATION {"citationID":"nqUaJIuS","properties":{"formattedCitation":"(Thelamon, 2023)","plainCitation":"(Thelamon, 2023)","dontUpdate":true,"noteIndex":0},"citationItems":[{"id":9688,"uris":["http://zotero.org/groups/2585270/items/3E2F2YKS"],"itemData":{"id":9688,"type":"thesis","abstract":"Le parasitisme est omniprésent dans l’environnement et une attention croissante est récemment apportée sur son impact sur les communautés écologiques. En effet, les parasites peuvent affecter la valeur adaptative des animaux sauvages, en altérant leur physiologie et/ou leur comportement. Ainsi, le rôle des parasites dans le maintien ou l’érosion des différences persistantes comportementales et cognitives entre individus est le sujet de nombreux débats et recherches. La relation entre l’infection parasitaire et le comportement de l’hôte est souvent complexe. Le comportement des individus agit sur leur susceptibilité au parasitisme, mais l’infection parasitaire peut aussi modifier le comportement de l’hôte, favorisant parfois la transmission du parasite. En outre, l’inclusion d’un proxy de santé, tel que la condition corporelle est importante à considérer dans des populations naturellement infectées où la santé des individus peut varier. Dans cette étude, nous avons examiné la relation entre un gradient de densité parasitaire, la personnalité (exploration et témérité), la cognition (apprentissage par stimuli aversifs) et la condition corporelle (Indice K de Fulton) chez les crapets-soleil (Lepomis gibbosus) sauvages, naturellement infectés par des endoparasites, comme le trématode responsable de la maladie du point noir (Trematoda : Apophallus sp. et Uvulifer sp.) et le ver solitaire de l’achigan (Cestoda : Proteocephallus ambloplites). Nous avons trouvé que l’exploration, mais pas la témérité, était répétable ce qui suggère que ce trait reflète la personnalité. De plus, l’exploration a diminué avec l’augmentation de la densité de parasites et la diminution de la condition corporelle de l’hôte. Ainsi, étant donné que la relation entre le comportement explorateur et la densité de parasites variait avec la condition corporelle, il est possible que les parasites aient un effet indirect sur le comportement de l’hôte en impactant sa physiologie. L’exploration variait également selon la densité de points noirs et la densité de cestodes, suggérant un potentiel conflit entre ces deux parasites, leurs hôtes finaux étant différents. Les individus avec plus de cestodes ont moins bien exécuté la tâche d’apprentissage, ce qui laisse à penser que ces parasites imposeraient un coût énergétique qui réduit les performances cognitives de l’hôte. Nos résultats contribuent à démontrer que les parasites et la condition corporelle de l’hôte doivent être pris en considération dans les études écologiques, comportementales ou physiologiques afin de mieux comprendre le maintien des variations inter-individuelles au sein des populations sauvages.","language":"fra","note":"Accepted: 2023-09-14T19:53:27Z","source":"papyrus.bib.umontreal.ca","title":"Effets de la densité parasitaire et de la condition corporelle sur les traits de personnalité et les performances cognitives d’un poisson d’eau douce (Lepomis gibbosus)","URL":"https://papyrus.bib.umontreal.ca/xmlui/handle/1866/28718","author":[{"family":"Thelamon","given":"Victoria"}],"accessed":{"date-parts":[["2023",12,31]]},"issued":{"date-parts":[["2023",8,15]]}}}],"schema":"https://github.com/citation-style-language/schema/raw/master/csl-citation.json"} </w:instrText>
      </w:r>
      <w:r>
        <w:rPr>
          <w:rFonts w:cstheme="majorHAnsi"/>
        </w:rPr>
        <w:fldChar w:fldCharType="separate"/>
      </w:r>
      <w:r>
        <w:rPr>
          <w:rFonts w:cstheme="majorHAnsi"/>
          <w:noProof/>
        </w:rPr>
        <w:t>(Mémoire de maîtrise, Victoria Thelamon, 2021)</w:t>
      </w:r>
      <w:r>
        <w:rPr>
          <w:rFonts w:cstheme="majorHAnsi"/>
        </w:rPr>
        <w:fldChar w:fldCharType="end"/>
      </w:r>
      <w:r>
        <w:rPr>
          <w:rFonts w:cstheme="majorHAnsi"/>
        </w:rPr>
        <w:t xml:space="preserve">, </w:t>
      </w:r>
      <w:r w:rsidRPr="00A524AA">
        <w:rPr>
          <w:rFonts w:cstheme="majorHAnsi"/>
        </w:rPr>
        <w:t xml:space="preserve">ce qui pourrait avoir une incidence sur </w:t>
      </w:r>
      <w:r>
        <w:rPr>
          <w:rFonts w:cstheme="majorHAnsi"/>
        </w:rPr>
        <w:t xml:space="preserve">la méthode d’alimentation et </w:t>
      </w:r>
      <w:r w:rsidRPr="00A524AA">
        <w:rPr>
          <w:rFonts w:cstheme="majorHAnsi"/>
        </w:rPr>
        <w:t>la</w:t>
      </w:r>
      <w:r>
        <w:rPr>
          <w:rFonts w:cstheme="majorHAnsi"/>
        </w:rPr>
        <w:t xml:space="preserve"> prédation du poisson-hôte</w:t>
      </w:r>
      <w:r w:rsidRPr="00A524AA">
        <w:rPr>
          <w:rFonts w:cstheme="majorHAnsi"/>
        </w:rPr>
        <w:t xml:space="preserve">. </w:t>
      </w:r>
      <w:r>
        <w:rPr>
          <w:rFonts w:cstheme="majorHAnsi"/>
        </w:rPr>
        <w:t xml:space="preserve">Également, les poissons infectés se tiendraient moins en banc que les poissons non infectés </w:t>
      </w:r>
      <w:r>
        <w:rPr>
          <w:rFonts w:cstheme="majorHAnsi"/>
        </w:rPr>
        <w:fldChar w:fldCharType="begin"/>
      </w:r>
      <w:r>
        <w:rPr>
          <w:rFonts w:cstheme="majorHAnsi"/>
        </w:rPr>
        <w:instrText xml:space="preserve"> ADDIN ZOTERO_ITEM CSL_CITATION {"citationID":"n8xktd41","properties":{"formattedCitation":"(Krause &amp; Godin, 1994; Tobler &amp; Schlupp, 2008)","plainCitation":"(Krause &amp; Godin, 1994; Tobler &amp; Schlupp, 2008)","noteIndex":0},"citationItems":[{"id":8444,"uris":["http://zotero.org/groups/2585270/items/L6AA3GVU"],"itemData":{"id":8444,"type":"article-journal","abstract":"The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id":8377,"uris":["http://zotero.org/groups/2585270/items/JNYFZ8JY"],"itemData":{"id":8377,"type":"article-journal","abstract":"Parasites can fundamentally alter the cost–benefit ratio of living in a group, e.g. if infected individuals increase the predation risk of shoal mates. Here, the effect of an infection with a trematode, Uvulifer sp. (Diplostomatidae) on the shoaling behaviour of female western mosquitofish, Gambusia affinis, was investigated. The parasite examined causes a direct phenotypical change of the host by forming black spots on its body surface. When given a choice between a stimulus shoal and no shoal, we found shoaling tendencies to be significantly reduced in infected focal fish. In another experiment, we tested for association preferences relative to the infection status of the stimulus fish. Given the choice between an infected and a healthy stimulus fish, both infected and healthy focal fish preferred to associate with non-infected stimulus fish. Our results suggest that (1) the cost–benefit ratio of shoaling might be different for infected and non-infected individuals. Infected fish may be more affected by competition for food within a shoal. (2) Associating with infected conspecifics appears to be costly for female mosquitofish, maybe due to increased predation risk.","container-title":"Environmental Biology of Fishes","DOI":"10.1007/s10641-006-9153-x","ISSN":"1573-5133","issue":"1","journalAbbreviation":"Environ Biol Fish","language":"en","page":"29-34","source":"Springer Link","title":"Influence of black spot disease on shoaling behaviour in female western mosquitofish, Gambusia affinis (Poeciliidae, Teleostei)","volume":"81","author":[{"family":"Tobler","given":"Michael"},{"family":"Schlupp","given":"Ingo"}],"issued":{"date-parts":[["2008",1,1]]}}}],"schema":"https://github.com/citation-style-language/schema/raw/master/csl-citation.json"} </w:instrText>
      </w:r>
      <w:r>
        <w:rPr>
          <w:rFonts w:cstheme="majorHAnsi"/>
        </w:rPr>
        <w:fldChar w:fldCharType="separate"/>
      </w:r>
      <w:r>
        <w:rPr>
          <w:rFonts w:cstheme="majorHAnsi"/>
          <w:noProof/>
        </w:rPr>
        <w:t>(Krause &amp; Godin, 1994; Tobler &amp; Schlupp, 2008)</w:t>
      </w:r>
      <w:r>
        <w:rPr>
          <w:rFonts w:cstheme="majorHAnsi"/>
        </w:rPr>
        <w:fldChar w:fldCharType="end"/>
      </w:r>
      <w:r>
        <w:rPr>
          <w:rFonts w:cstheme="majorHAnsi"/>
        </w:rPr>
        <w:t xml:space="preserve"> et se retrouveraient plus souvent en périphérie du banc </w:t>
      </w:r>
      <w:r>
        <w:rPr>
          <w:rFonts w:cstheme="majorHAnsi"/>
        </w:rPr>
        <w:fldChar w:fldCharType="begin"/>
      </w:r>
      <w:r>
        <w:rPr>
          <w:rFonts w:cstheme="majorHAnsi"/>
        </w:rPr>
        <w:instrText xml:space="preserve"> ADDIN ZOTERO_ITEM CSL_CITATION {"citationID":"vg688whX","properties":{"formattedCitation":"(Krause &amp; Godin, 1994)","plainCitation":"(Krause &amp; Godin, 1994)","noteIndex":0},"citationItems":[{"id":8444,"uris":["http://zotero.org/groups/2585270/items/L6AA3GVU"],"itemData":{"id":8444,"type":"article-journal","abstract":"The banded killifish (Fundulus diaphanus), with other freshwater fish species, is the second intermediate host of the digenean trematode parasite Crassiphiala bulboglossa. We investigated whether and how the shoaling behaviour of parasitized killifish is altered in ways that may facilitate transmission of the parasite to its final host, the belted kingfisher (Megaceryle alcyon). In mixed groups of parasitized and unparasitized killifish, parasitized individuals spent less time in shoals, had fewer neighbours within two body lengths, and occurred more frequently in peripheral shoal positions, where they are risk-prone, than unparasitized conspecifics did. After a simulated predator attack with a model of a stuffed belted kingfisher, parasitized individuals did not increase their shoaling tendency and thus had fewer near neighbours than unparasitized fish. These apparent parasite-mediated behavioural modifications in killifish may result in an increased probability of transmission of the parasite to its final, avian host.","container-title":"Canadian Journal of Zoology","DOI":"10.1139/z94-240","journalAbbreviation":"Canadian Journal of Zoology","page":"1775-1779","source":"ResearchGate","title":"Influence of parasitism on the shoaling behavior of banded killifish, Fundulus diaphanus","volume":"72","author":[{"family":"Krause","given":"Jens"},{"family":"Godin","given":"Jean-Guy"}],"issued":{"date-parts":[["1994"]]}}}],"schema":"https://github.com/citation-style-language/schema/raw/master/csl-citation.json"} </w:instrText>
      </w:r>
      <w:r>
        <w:rPr>
          <w:rFonts w:cstheme="majorHAnsi"/>
        </w:rPr>
        <w:fldChar w:fldCharType="separate"/>
      </w:r>
      <w:r>
        <w:rPr>
          <w:rFonts w:cstheme="majorHAnsi"/>
          <w:noProof/>
        </w:rPr>
        <w:t>(Krause &amp; Godin, 1994)</w:t>
      </w:r>
      <w:r>
        <w:rPr>
          <w:rFonts w:cstheme="majorHAnsi"/>
        </w:rPr>
        <w:fldChar w:fldCharType="end"/>
      </w:r>
      <w:r>
        <w:rPr>
          <w:rFonts w:cstheme="majorHAnsi"/>
        </w:rPr>
        <w:t xml:space="preserve">. </w:t>
      </w:r>
      <w:r>
        <w:rPr>
          <w:rFonts w:cstheme="majorHAnsi"/>
        </w:rPr>
        <w:fldChar w:fldCharType="begin"/>
      </w:r>
      <w:r>
        <w:rPr>
          <w:rFonts w:cstheme="majorHAnsi"/>
        </w:rPr>
        <w:instrText xml:space="preserve"> ADDIN ZOTERO_ITEM CSL_CITATION {"citationID":"pfdRAHXY","properties":{"formattedCitation":"(Tobler et al., 2006)","plainCitation":"(Tobler et al., 2006)","dontUpdate":true,"noteIndex":0},"citationItems":[{"id":8383,"uris":["http://zotero.org/groups/2585270/items/N9BZ9VQH"],"itemData":{"id":8383,"type":"article-journal","abstract":"We investigated whether female association preferences for males are influenced by black spot disease (BSD), a parasite induced change of the host phenotype. We compared three different species of fish: a gynogenetic hybrid species, Poecilia formosa (amazon molly) and two sexual species (Poecilia latipinna and Poecilia mexicana), which were involved in the natural hybridisation leading to the amazon molly. Contrary to their sexual relatives, asexual amazon mollies significantly avoided images of males infected with black spot disease. We propose that amazon molly females have direct fitness benefits from choosing healthy males. The adaptive significance of the preference for BSD-uninfected males in the asexual amazon molly is yet unclear but may involve avoidance of predation or parasite infection as well as increased sperm availability.","container-title":"Behavioral Ecology and Sociobiology","DOI":"10.1007/s00265-005-0152-2","ISSN":"1432-0762","issue":"2","journalAbbreviation":"Behav Ecol Sociobiol","language":"en","page":"159-165","source":"Springer Link","title":"Black spots and female association preferences in a sexual/asexual mating complex (Poecilia, Poeciliidae, Teleostei)","volume":"60","author":[{"family":"Tobler","given":"Michael"},{"family":"Plath","given":"Martin"},{"family":"Burmeister","given":"Heike"},{"family":"Schlupp","given":"Ingo"}],"issued":{"date-parts":[["2006",6,1]]}}}],"schema":"https://github.com/citation-style-language/schema/raw/master/csl-citation.json"} </w:instrText>
      </w:r>
      <w:r>
        <w:rPr>
          <w:rFonts w:cstheme="majorHAnsi"/>
        </w:rPr>
        <w:fldChar w:fldCharType="separate"/>
      </w:r>
      <w:r>
        <w:rPr>
          <w:rFonts w:cstheme="majorHAnsi"/>
          <w:noProof/>
        </w:rPr>
        <w:t>Tobler et al., (2006)</w:t>
      </w:r>
      <w:r>
        <w:rPr>
          <w:rFonts w:cstheme="majorHAnsi"/>
        </w:rPr>
        <w:fldChar w:fldCharType="end"/>
      </w:r>
      <w:r>
        <w:rPr>
          <w:rFonts w:cstheme="majorHAnsi"/>
        </w:rPr>
        <w:t xml:space="preserve"> ont aussi montré que l’espèce </w:t>
      </w:r>
      <w:proofErr w:type="spellStart"/>
      <w:r>
        <w:rPr>
          <w:rFonts w:cstheme="majorHAnsi"/>
        </w:rPr>
        <w:t>gynogène</w:t>
      </w:r>
      <w:proofErr w:type="spellEnd"/>
      <w:r>
        <w:rPr>
          <w:rFonts w:cstheme="majorHAnsi"/>
        </w:rPr>
        <w:t xml:space="preserv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formosa</w:t>
      </w:r>
      <w:proofErr w:type="spellEnd"/>
      <w:r>
        <w:rPr>
          <w:rFonts w:cstheme="majorHAnsi"/>
        </w:rPr>
        <w:t>, sous sa forme asexuelle, éviterait les mâles infectés contrairement aux espèces sexuelles du même genre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latipinna</w:t>
      </w:r>
      <w:proofErr w:type="spellEnd"/>
      <w:r w:rsidRPr="00C32109">
        <w:rPr>
          <w:rFonts w:cstheme="majorHAnsi"/>
        </w:rPr>
        <w:t xml:space="preserve"> </w:t>
      </w:r>
      <w:r>
        <w:rPr>
          <w:rFonts w:cstheme="majorHAnsi"/>
        </w:rPr>
        <w:t>et</w:t>
      </w:r>
      <w:r w:rsidRPr="00C32109">
        <w:rPr>
          <w:rFonts w:cstheme="majorHAnsi"/>
        </w:rPr>
        <w:t xml:space="preserve"> </w:t>
      </w:r>
      <w:proofErr w:type="spellStart"/>
      <w:r w:rsidRPr="00C32109">
        <w:rPr>
          <w:rFonts w:cstheme="majorHAnsi"/>
          <w:i/>
          <w:iCs/>
        </w:rPr>
        <w:t>Poecilia</w:t>
      </w:r>
      <w:proofErr w:type="spellEnd"/>
      <w:r w:rsidRPr="00C32109">
        <w:rPr>
          <w:rFonts w:cstheme="majorHAnsi"/>
          <w:i/>
          <w:iCs/>
        </w:rPr>
        <w:t xml:space="preserve"> </w:t>
      </w:r>
      <w:proofErr w:type="spellStart"/>
      <w:r w:rsidRPr="00C32109">
        <w:rPr>
          <w:rFonts w:cstheme="majorHAnsi"/>
          <w:i/>
          <w:iCs/>
        </w:rPr>
        <w:t>mexicana</w:t>
      </w:r>
      <w:proofErr w:type="spellEnd"/>
      <w:r>
        <w:rPr>
          <w:rFonts w:cstheme="majorHAnsi"/>
        </w:rPr>
        <w:t>).</w:t>
      </w:r>
    </w:p>
    <w:p w14:paraId="125F0C8C" w14:textId="77777777" w:rsidR="003520AA" w:rsidRPr="003A574E" w:rsidRDefault="003520AA" w:rsidP="0091305E">
      <w:pPr>
        <w:suppressLineNumbers/>
        <w:jc w:val="both"/>
      </w:pPr>
    </w:p>
    <w:p w14:paraId="63710D41" w14:textId="3208F1AD" w:rsidR="003520AA" w:rsidRPr="006B4BAF" w:rsidRDefault="00792A22" w:rsidP="0091305E">
      <w:pPr>
        <w:pStyle w:val="Titre2"/>
        <w:jc w:val="both"/>
      </w:pPr>
      <w:bookmarkStart w:id="49" w:name="_Toc159360077"/>
      <w:bookmarkStart w:id="50" w:name="_Toc159407071"/>
      <w:bookmarkStart w:id="51" w:name="_Toc159491671"/>
      <w:r>
        <w:t>1</w:t>
      </w:r>
      <w:r w:rsidR="003520AA" w:rsidRPr="006B4BAF">
        <w:t>.6. Lacunes en écologie des parasites</w:t>
      </w:r>
      <w:bookmarkEnd w:id="49"/>
      <w:bookmarkEnd w:id="50"/>
      <w:bookmarkEnd w:id="51"/>
    </w:p>
    <w:p w14:paraId="031671E0" w14:textId="77777777" w:rsidR="003520AA" w:rsidRDefault="003520AA" w:rsidP="0091305E">
      <w:pPr>
        <w:spacing w:line="360" w:lineRule="auto"/>
        <w:jc w:val="both"/>
      </w:pPr>
    </w:p>
    <w:p w14:paraId="4C5116F3" w14:textId="2D3DFF37" w:rsidR="00587FF6" w:rsidRDefault="003520AA" w:rsidP="00747867">
      <w:pPr>
        <w:spacing w:line="360" w:lineRule="auto"/>
        <w:ind w:firstLine="708"/>
        <w:jc w:val="both"/>
        <w:rPr>
          <w:rFonts w:cstheme="majorHAnsi"/>
        </w:rPr>
      </w:pPr>
      <w:r w:rsidRPr="00622C4F">
        <w:rPr>
          <w:rFonts w:cstheme="majorHAnsi"/>
        </w:rPr>
        <w:t>L’une des lacunes les plus importante</w:t>
      </w:r>
      <w:r>
        <w:rPr>
          <w:rFonts w:cstheme="majorHAnsi"/>
        </w:rPr>
        <w:t>s</w:t>
      </w:r>
      <w:r w:rsidRPr="00622C4F">
        <w:rPr>
          <w:rFonts w:cstheme="majorHAnsi"/>
        </w:rPr>
        <w:t xml:space="preserve"> en écologie du parasitisme est sans doute le manque de représentativité au niveau des interactions hôtes-parasites. </w:t>
      </w:r>
      <w:r>
        <w:rPr>
          <w:rFonts w:cstheme="majorHAnsi"/>
        </w:rPr>
        <w:t xml:space="preserve">Historiquement, les intérêts envers les parasites </w:t>
      </w:r>
      <w:r w:rsidRPr="00622C4F">
        <w:rPr>
          <w:rFonts w:cstheme="majorHAnsi"/>
        </w:rPr>
        <w:t xml:space="preserve">ont </w:t>
      </w:r>
      <w:r>
        <w:rPr>
          <w:rFonts w:cstheme="majorHAnsi"/>
        </w:rPr>
        <w:t>tourné autour des</w:t>
      </w:r>
      <w:r w:rsidRPr="00622C4F">
        <w:rPr>
          <w:rFonts w:cstheme="majorHAnsi"/>
        </w:rPr>
        <w:t xml:space="preserve"> maladies, </w:t>
      </w:r>
      <w:r>
        <w:rPr>
          <w:rFonts w:cstheme="majorHAnsi"/>
        </w:rPr>
        <w:t>de</w:t>
      </w:r>
      <w:r w:rsidRPr="00622C4F">
        <w:rPr>
          <w:rFonts w:cstheme="majorHAnsi"/>
        </w:rPr>
        <w:t xml:space="preserve"> la dégradation des produits biologiques et </w:t>
      </w:r>
      <w:r>
        <w:rPr>
          <w:rFonts w:cstheme="majorHAnsi"/>
        </w:rPr>
        <w:t>des</w:t>
      </w:r>
      <w:r w:rsidRPr="00622C4F">
        <w:rPr>
          <w:rFonts w:cstheme="majorHAnsi"/>
        </w:rPr>
        <w:t xml:space="preserve"> pertes économiques </w:t>
      </w:r>
      <w:r>
        <w:rPr>
          <w:rFonts w:cstheme="majorHAnsi"/>
        </w:rPr>
        <w:t xml:space="preserve">associées </w:t>
      </w:r>
      <w:r w:rsidRPr="00622C4F">
        <w:rPr>
          <w:rFonts w:cstheme="majorHAnsi"/>
        </w:rPr>
        <w:fldChar w:fldCharType="begin"/>
      </w:r>
      <w:r w:rsidRPr="00622C4F">
        <w:rPr>
          <w:rFonts w:cstheme="majorHAnsi"/>
        </w:rPr>
        <w:instrText xml:space="preserve"> ADDIN ZOTERO_ITEM CSL_CITATION {"citationID":"th7lx43z","properties":{"formattedCitation":"(Marcogliese, 2004)","plainCitation":"(Marcogliese, 2004)","noteIndex":0},"citationItems":[{"id":1516,"uris":["http://zotero.org/groups/2585270/items/2EBG3PT3"],"itemData":{"id":1516,"type":"article-journal","abstract":"Effective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Theater","title-short":"Parasites","volume":"1","author":[{"family":"Marcogliese","given":"D.J."}],"issued":{"date-parts":[["2004",6,1]]}}}],"schema":"https://github.com/citation-style-language/schema/raw/master/csl-citation.json"} </w:instrText>
      </w:r>
      <w:r w:rsidRPr="00622C4F">
        <w:rPr>
          <w:rFonts w:cstheme="majorHAnsi"/>
        </w:rPr>
        <w:fldChar w:fldCharType="separate"/>
      </w:r>
      <w:r w:rsidRPr="00622C4F">
        <w:rPr>
          <w:rFonts w:cstheme="majorHAnsi"/>
          <w:noProof/>
        </w:rPr>
        <w:t>(Marcogliese, 2004)</w:t>
      </w:r>
      <w:r w:rsidRPr="00622C4F">
        <w:rPr>
          <w:rFonts w:cstheme="majorHAnsi"/>
        </w:rPr>
        <w:fldChar w:fldCharType="end"/>
      </w:r>
      <w:r w:rsidRPr="00622C4F">
        <w:rPr>
          <w:rFonts w:cstheme="majorHAnsi"/>
        </w:rPr>
        <w:t xml:space="preserve">, malgré qu’ils ne soient pas nécessairement les espèces les plus abondantes dans les systèmes aquatiques. De plus, puisque les parasites ont des incidences diverses selon l’hôte affecté </w:t>
      </w:r>
      <w:r w:rsidRPr="00622C4F">
        <w:rPr>
          <w:rFonts w:cstheme="majorHAnsi"/>
        </w:rPr>
        <w:fldChar w:fldCharType="begin"/>
      </w:r>
      <w:r w:rsidRPr="00622C4F">
        <w:rPr>
          <w:rFonts w:cstheme="majorHAnsi"/>
        </w:rPr>
        <w:instrText xml:space="preserve"> ADDIN ZOTERO_ITEM CSL_CITATION {"citationID":"hrgO2Q05","properties":{"formattedCitation":"(Poulin, 1999)","plainCitation":"(Poulin, 1999)","noteIndex":0},"citationItems":[{"id":1530,"uris":["http://zotero.org/groups/2585270/items/KYYZ4GHH"],"itemData":{"id":1530,"type":"article-journal","abstract":"Past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sidRPr="00622C4F">
        <w:rPr>
          <w:rFonts w:cstheme="majorHAnsi"/>
        </w:rPr>
        <w:fldChar w:fldCharType="separate"/>
      </w:r>
      <w:r w:rsidRPr="00622C4F">
        <w:rPr>
          <w:rFonts w:cstheme="majorHAnsi"/>
          <w:noProof/>
        </w:rPr>
        <w:t>(Poulin, 1999)</w:t>
      </w:r>
      <w:r w:rsidRPr="00622C4F">
        <w:rPr>
          <w:rFonts w:cstheme="majorHAnsi"/>
        </w:rPr>
        <w:fldChar w:fldCharType="end"/>
      </w:r>
      <w:r w:rsidRPr="00622C4F">
        <w:rPr>
          <w:rFonts w:cstheme="majorHAnsi"/>
        </w:rPr>
        <w:t>, il serait pertinent d’explorer davantage d’interaction</w:t>
      </w:r>
      <w:r>
        <w:rPr>
          <w:rFonts w:cstheme="majorHAnsi"/>
        </w:rPr>
        <w:t>s</w:t>
      </w:r>
      <w:r w:rsidRPr="00622C4F">
        <w:rPr>
          <w:rFonts w:cstheme="majorHAnsi"/>
        </w:rPr>
        <w:t xml:space="preserve"> hôte</w:t>
      </w:r>
      <w:r>
        <w:rPr>
          <w:rFonts w:cstheme="majorHAnsi"/>
        </w:rPr>
        <w:t>s</w:t>
      </w:r>
      <w:r w:rsidRPr="00622C4F">
        <w:rPr>
          <w:rFonts w:cstheme="majorHAnsi"/>
        </w:rPr>
        <w:t>-parasite</w:t>
      </w:r>
      <w:r>
        <w:rPr>
          <w:rFonts w:cstheme="majorHAnsi"/>
        </w:rPr>
        <w:t>s</w:t>
      </w:r>
      <w:r w:rsidRPr="00622C4F">
        <w:rPr>
          <w:rFonts w:cstheme="majorHAnsi"/>
        </w:rPr>
        <w:t xml:space="preserve"> (autre que les associations aux espèces de pêcheries par exemple) </w:t>
      </w:r>
      <w:r w:rsidRPr="00622C4F">
        <w:rPr>
          <w:rFonts w:cstheme="majorHAnsi"/>
        </w:rPr>
        <w:lastRenderedPageBreak/>
        <w:t xml:space="preserve">afin d’élargir notre compréhension des répercussions écologiques à grande échelle. Bien qu’il aille eu une augmentation depuis le début des années 2000 (voir </w:t>
      </w:r>
      <w:r w:rsidRPr="00AA2A57">
        <w:rPr>
          <w:rFonts w:cstheme="majorHAnsi"/>
          <w:color w:val="FF0000"/>
        </w:rPr>
        <w:t>Figure 3</w:t>
      </w:r>
      <w:r w:rsidRPr="00622C4F">
        <w:rPr>
          <w:rFonts w:cstheme="majorHAnsi"/>
        </w:rPr>
        <w:t xml:space="preserve">), encore peu d’études en </w:t>
      </w:r>
      <w:r>
        <w:rPr>
          <w:rFonts w:cstheme="majorHAnsi"/>
        </w:rPr>
        <w:t xml:space="preserve">écologie des maladies infectieuses </w:t>
      </w:r>
      <w:r w:rsidRPr="00622C4F">
        <w:rPr>
          <w:rFonts w:cstheme="majorHAnsi"/>
        </w:rPr>
        <w:t xml:space="preserve">se sont intéressées aux associations hôtes-parasites à l’échelle de la communauté et encore moins à l’échelle d’un écosystème </w:t>
      </w:r>
      <w:r w:rsidRPr="00622C4F">
        <w:rPr>
          <w:rFonts w:cstheme="majorHAnsi"/>
        </w:rPr>
        <w:fldChar w:fldCharType="begin"/>
      </w:r>
      <w:r>
        <w:rPr>
          <w:rFonts w:cstheme="majorHAnsi"/>
        </w:rPr>
        <w:instrText xml:space="preserve"> ADDIN ZOTERO_ITEM CSL_CITATION {"citationID":"ZtvrRWIl","properties":{"formattedCitation":"(D. Preston et al., 2016)","plainCitation":"(D. Preston et al., 2016)","dontUpdate":true,"noteIndex":0},"citationItems":[{"id":8235,"uris":["http://zotero.org/groups/2585270/items/EB6XSTJT"],"itemData":{"id":8235,"type":"article-journal","abstract":"Growing evidence indicates that parasites—when considered—can play influential roles in ecosystem structure and function, highlighting the need to integrate disease ecology and ecosystem science. To strengthen links between these traditionally disparate fields, we identified mechanisms through which parasites can affect ecosystems and used empirical literature searches to explore how commonly such mechanisms have been documented, the ecosystem properties affected, and the types of ecosystems in which they occur. Our results indicate that ecosystem-disease research has remained consistently rare, comprising less than 2% of disease ecology publications. Existing studies from terrestrial, freshwater, and marine systems, however, demonstrate that parasites can strongly affect (1) biogeochemical cycles of water, carbon, nutrients, and trace elements, (2) fluxes of biomass and energy, and (3) temporal ecosystem dynamics including disturbance, succession, and stability. Mechanistically, most studies have demonstrated density-mediated indirect effects, rather than trait-mediated effects, or direct effects of parasites, although whether this is representative remains unclear. Looking forward, we highlight the importance of applying traits-based approaches to predict when parasites are most likely to exert ecosystem-level effects. Future research should include efforts to extend host–parasite studies across levels of ecological organization, large-scale manipulations to experimentally quantify ecosystem roles of parasites, and the integration of parasites and disease into models of ecosystem functioning.","container-title":"Ecosystems","language":"en","source":"www.semanticscholar.org","title":"Disease Ecology Meets Ecosystem Science","URL":"https://www.semanticscholar.org/paper/Disease-Ecology-Meets-Ecosystem-Science-Preston-Mischler/f2501b3d77b5082744504433b647d826696d64d8","author":[{"family":"Preston","given":"D."},{"family":"Mischler","given":"John A."},{"family":"Townsend","given":"A."},{"family":"Johnson","given":"Pieter T. J."}],"accessed":{"date-parts":[["2023",10,30]]},"issued":{"date-parts":[["2016"]]}}}],"schema":"https://github.com/citation-style-language/schema/raw/master/csl-citation.json"} </w:instrText>
      </w:r>
      <w:r w:rsidRPr="00622C4F">
        <w:rPr>
          <w:rFonts w:cstheme="majorHAnsi"/>
        </w:rPr>
        <w:fldChar w:fldCharType="separate"/>
      </w:r>
      <w:r w:rsidRPr="00622C4F">
        <w:rPr>
          <w:rFonts w:cstheme="majorHAnsi"/>
          <w:noProof/>
        </w:rPr>
        <w:t>(Preston et al., 2016)</w:t>
      </w:r>
      <w:r w:rsidRPr="00622C4F">
        <w:rPr>
          <w:rFonts w:cstheme="majorHAnsi"/>
        </w:rPr>
        <w:fldChar w:fldCharType="end"/>
      </w:r>
      <w:r w:rsidRPr="00622C4F">
        <w:rPr>
          <w:rFonts w:cstheme="majorHAnsi"/>
        </w:rPr>
        <w:t>. Tel que discut</w:t>
      </w:r>
      <w:r>
        <w:rPr>
          <w:rFonts w:cstheme="majorHAnsi"/>
        </w:rPr>
        <w:t>é</w:t>
      </w:r>
      <w:r w:rsidRPr="00622C4F">
        <w:rPr>
          <w:rFonts w:cstheme="majorHAnsi"/>
        </w:rPr>
        <w:t xml:space="preserve"> précédemment, les parasites peuvent avoir d</w:t>
      </w:r>
      <w:r>
        <w:rPr>
          <w:rFonts w:cstheme="majorHAnsi"/>
        </w:rPr>
        <w:t xml:space="preserve">es </w:t>
      </w:r>
      <w:r w:rsidRPr="00622C4F">
        <w:rPr>
          <w:rFonts w:cstheme="majorHAnsi"/>
        </w:rPr>
        <w:t>effets considérable</w:t>
      </w:r>
      <w:r>
        <w:rPr>
          <w:rFonts w:cstheme="majorHAnsi"/>
        </w:rPr>
        <w:t>s</w:t>
      </w:r>
      <w:r w:rsidRPr="00622C4F">
        <w:rPr>
          <w:rFonts w:cstheme="majorHAnsi"/>
        </w:rPr>
        <w:t xml:space="preserve"> sur les écosystèmes. Une meilleure connaissance des dynamiques à de hauts niveaux d’organisation (</w:t>
      </w:r>
      <w:r w:rsidRPr="00BA3154">
        <w:rPr>
          <w:rFonts w:cstheme="majorHAnsi"/>
        </w:rPr>
        <w:t>e.g.,</w:t>
      </w:r>
      <w:r w:rsidRPr="00622C4F">
        <w:rPr>
          <w:rFonts w:cstheme="majorHAnsi"/>
        </w:rPr>
        <w:t xml:space="preserve"> communauté, </w:t>
      </w:r>
      <w:proofErr w:type="spellStart"/>
      <w:r w:rsidRPr="00622C4F">
        <w:rPr>
          <w:rFonts w:cstheme="majorHAnsi"/>
        </w:rPr>
        <w:t>métacommunauté</w:t>
      </w:r>
      <w:proofErr w:type="spellEnd"/>
      <w:r w:rsidRPr="00622C4F">
        <w:rPr>
          <w:rFonts w:cstheme="majorHAnsi"/>
        </w:rPr>
        <w:t>) serait donc pertinente à intégrer à notre compréhension des écosystèmes. Dans cet ordre d’idée, les dynamiques spatiotemporelles demeurent mal comprises pour la plupart des interactions-hôtes parasites</w:t>
      </w:r>
      <w:r>
        <w:rPr>
          <w:rFonts w:cstheme="majorHAnsi"/>
        </w:rPr>
        <w:t xml:space="preserve"> </w:t>
      </w:r>
      <w:r>
        <w:rPr>
          <w:rFonts w:cstheme="majorHAnsi"/>
        </w:rPr>
        <w:fldChar w:fldCharType="begin"/>
      </w:r>
      <w:r>
        <w:rPr>
          <w:rFonts w:cstheme="majorHAnsi"/>
        </w:rPr>
        <w:instrText xml:space="preserve"> ADDIN ZOTERO_ITEM CSL_CITATION {"citationID":"pplJlCCx","properties":{"formattedCitation":"(Poulin,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Pr>
          <w:rFonts w:cstheme="majorHAnsi"/>
        </w:rPr>
        <w:fldChar w:fldCharType="separate"/>
      </w:r>
      <w:r>
        <w:rPr>
          <w:rFonts w:cstheme="majorHAnsi"/>
          <w:noProof/>
        </w:rPr>
        <w:t>(Poulin, 2007a)</w:t>
      </w:r>
      <w:r>
        <w:rPr>
          <w:rFonts w:cstheme="majorHAnsi"/>
        </w:rPr>
        <w:fldChar w:fldCharType="end"/>
      </w:r>
      <w:r w:rsidRPr="00622C4F">
        <w:rPr>
          <w:rFonts w:cstheme="majorHAnsi"/>
        </w:rPr>
        <w:t>. Également, bien que l’importance de l’échelle spatiale soit un élément reconnu en écologie, peu d’auteurs se sont encore intéressés à l’effet de celle-ci sur les estim</w:t>
      </w:r>
      <w:r>
        <w:rPr>
          <w:rFonts w:cstheme="majorHAnsi"/>
        </w:rPr>
        <w:t>ation</w:t>
      </w:r>
      <w:r w:rsidRPr="00622C4F">
        <w:rPr>
          <w:rFonts w:cstheme="majorHAnsi"/>
        </w:rPr>
        <w:t>s d’infection</w:t>
      </w:r>
      <w:r>
        <w:rPr>
          <w:rFonts w:cstheme="majorHAnsi"/>
        </w:rPr>
        <w:t xml:space="preserve"> parasitaire non infectieuse </w:t>
      </w:r>
      <w:r>
        <w:rPr>
          <w:rFonts w:cstheme="majorHAnsi"/>
        </w:rPr>
        <w:fldChar w:fldCharType="begin"/>
      </w:r>
      <w:r>
        <w:rPr>
          <w:rFonts w:cstheme="majorHAnsi"/>
        </w:rPr>
        <w:instrText xml:space="preserve"> ADDIN ZOTERO_ITEM CSL_CITATION {"citationID":"ct4wd5aQ","properties":{"formattedCitation":"(Bolnick et al., 2020; Thieltges &amp; Reise, 2007; Vergara et al., 2013)","plainCitation":"(Bolnick et al., 2020; Thieltges &amp; Reise, 2007; Vergara et al., 2013)","dontUpdate":true,"noteIndex":0},"citationItems":[{"id":1356,"uris":["http://zotero.org/groups/2585270/items/UXFK2ZJ7"],"itemData":{"id":1356,"type":"article-journal","abstract":"A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W."},{"family":"Reise","given":"Karsten"}],"issued":{"date-parts":[["2007",1,1]]}}},{"id":8947,"uris":["http://zotero.org/groups/2585270/items/TCV6VADJ"],"itemData":{"id":8947,"type":"article-journal","abstract":"Understanding how sexual and asexual forms of the same species coexist is a challenge for evolutionary biology. The Red Queen hypothesis predicts that sex is favored by parasite-mediated selection against common asexual genotypes, leading to the coexistence of sexual and asexual hosts. In a geographic mosaic, where the risk of infection varies in space, the theory also predicts that sexual reproduction would be positively correlated with disease prevalence. We tested this hypothesis in lake populations of a New Zealand freshwater snail, Potamopyrgus antipodarum, by comparing pairwise difference matrices for infection frequency and male frequency using partial Mantel tests. We conducted the test at three spatial scales: among lakes on the South Island, among depths within an intensively sampled lake (Lake Alexandrina), and within depths at Lake Alexandrina. We found that the difference in infection risk and the difference in the proportion of sexual snails were significantly and positively correlated at all spatial scales. Our results thus suggest that parasite-mediated selection contributes to the long-term coexistence of sexual and asexual individuals in coevolutionary hotspots, and that the “warmth” of hotspots can vary on small spatial scales.","container-title":"The American Naturalist","DOI":"10.1086/671996","ISSN":"0003-0147","issue":"4","note":"publisher: The University of Chicago Press","page":"484-493","source":"journals.uchicago.edu (Atypon)","title":"The Geographic Mosaic of Sex and Infection in Lake Populations of a New Zealand Snail at Multiple Spatial Scales.","volume":"182","author":[{"family":"Vergara","given":"Daniela"},{"family":"Lively","given":"Curtis M."},{"family":"King","given":"Kayla C."},{"family":"Jokela","given":"Jukka"}],"issued":{"date-parts":[["2013",10]]}}}],"schema":"https://github.com/citation-style-language/schema/raw/master/csl-citation.json"} </w:instrText>
      </w:r>
      <w:r>
        <w:rPr>
          <w:rFonts w:cstheme="majorHAnsi"/>
        </w:rPr>
        <w:fldChar w:fldCharType="separate"/>
      </w:r>
      <w:r>
        <w:rPr>
          <w:rFonts w:cstheme="majorHAnsi"/>
          <w:noProof/>
        </w:rPr>
        <w:t>(mais voir Bolnick et al., 2020; Thieltges &amp; Reise, 2007; Vergara et al., 2013)</w:t>
      </w:r>
      <w:r>
        <w:rPr>
          <w:rFonts w:cstheme="majorHAnsi"/>
        </w:rPr>
        <w:fldChar w:fldCharType="end"/>
      </w:r>
      <w:r w:rsidRPr="00622C4F">
        <w:rPr>
          <w:rFonts w:cstheme="majorHAnsi"/>
        </w:rPr>
        <w:t>. Finalement, il est largement accepté par la communauté scientifique que le design et la méthode d’échantillonnage sont déterminants dans les résultats et conclusions tirés des études écologiques</w:t>
      </w:r>
      <w:r>
        <w:rPr>
          <w:rFonts w:cstheme="majorHAnsi"/>
        </w:rPr>
        <w:t xml:space="preserve"> notamment en raison des traits de comportement et de l’hétérogénéité de l’environnement</w:t>
      </w:r>
      <w:r w:rsidRPr="00622C4F">
        <w:rPr>
          <w:rFonts w:cstheme="majorHAnsi"/>
        </w:rPr>
        <w:t xml:space="preserve">. Toutefois, ces aspects ont été fortement négligés dans les études empiriques </w:t>
      </w:r>
      <w:r>
        <w:rPr>
          <w:rFonts w:cstheme="majorHAnsi"/>
        </w:rPr>
        <w:t xml:space="preserve">en parasitisme. Chez les parasites aquatiques, une faible corrélation entre le niveau d’agrégation et la grandeur des échantillons a été montrée </w:t>
      </w:r>
      <w:r>
        <w:rPr>
          <w:rFonts w:cstheme="majorHAnsi"/>
        </w:rPr>
        <w:fldChar w:fldCharType="begin"/>
      </w:r>
      <w:r>
        <w:rPr>
          <w:rFonts w:cstheme="majorHAnsi"/>
        </w:rPr>
        <w:instrText xml:space="preserve"> ADDIN ZOTERO_ITEM CSL_CITATION {"citationID":"9ilcbRDA","properties":{"formattedCitation":"(Poulin, 2013)","plainCitation":"(Poulin, 2013)","noteIndex":0},"citationItems":[{"id":5075,"uris":["http://zotero.org/groups/2585270/items/N6WA52LD"],"itemData":{"id":5075,"type":"article-journal","abstract":"Aggregated distributions among individual hosts are a defining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fish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 across all samples; the strong relationship (r2 = 0·88) indicated that aggregation levels are tightly constrained by mean infection levels, and that only a small proportion of the observed variability in parasite aggregation levels remains to be accounted for by other factors. Using the residuals of this regression as measures of ‘unexplained’ aggregation, a mixed effects model revealed no significant effect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species-specific and study-specific effects reflecting idiosyncrasies of particular systems. This suggests that with most differences in aggregation among samples already explained, there may be little point in seeking universal causes for the remaining variation.","container-title":"Parasitology","DOI":"10.1017/S0031182012002053","ISSN":"0031-1820, 1469-8161","issue":"4","language":"en","note":"publisher: Cambridge University Press","page":"541-546","source":"Cambridge University Press","title":"Explaining variability in parasite aggregation levels among host samples","volume":"140","author":[{"family":"Poulin","given":"Robert"}],"issued":{"date-parts":[["2013",4]]}}}],"schema":"https://github.com/citation-style-language/schema/raw/master/csl-citation.json"} </w:instrText>
      </w:r>
      <w:r>
        <w:rPr>
          <w:rFonts w:cstheme="majorHAnsi"/>
        </w:rPr>
        <w:fldChar w:fldCharType="separate"/>
      </w:r>
      <w:r>
        <w:rPr>
          <w:rFonts w:cstheme="majorHAnsi"/>
          <w:noProof/>
        </w:rPr>
        <w:t>(Poulin, 2013)</w:t>
      </w:r>
      <w:r>
        <w:rPr>
          <w:rFonts w:cstheme="majorHAnsi"/>
        </w:rPr>
        <w:fldChar w:fldCharType="end"/>
      </w:r>
      <w:r>
        <w:rPr>
          <w:rFonts w:cstheme="majorHAnsi"/>
        </w:rPr>
        <w:t xml:space="preserve">. Une différence d’abondance de parasites entre les individus capturés par différents engins de pêche (senne et nasse) a également été remarquée par </w:t>
      </w:r>
      <w:r>
        <w:rPr>
          <w:rFonts w:cstheme="majorHAnsi"/>
        </w:rPr>
        <w:fldChar w:fldCharType="begin"/>
      </w:r>
      <w:r>
        <w:rPr>
          <w:rFonts w:cstheme="majorHAnsi"/>
        </w:rPr>
        <w:instrText xml:space="preserve"> ADDIN ZOTERO_ITEM CSL_CITATION {"citationID":"c9XTpk1J","properties":{"formattedCitation":"(Wilson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976D14">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rPr>
        <w:fldChar w:fldCharType="separate"/>
      </w:r>
      <w:r w:rsidRPr="00976D14">
        <w:rPr>
          <w:rFonts w:cstheme="majorHAnsi"/>
          <w:noProof/>
        </w:rPr>
        <w:t>Wilson et al. (1993)</w:t>
      </w:r>
      <w:r>
        <w:rPr>
          <w:rFonts w:cstheme="majorHAnsi"/>
        </w:rPr>
        <w:fldChar w:fldCharType="end"/>
      </w:r>
      <w:r w:rsidRPr="00976D14">
        <w:rPr>
          <w:rFonts w:cstheme="majorHAnsi"/>
        </w:rPr>
        <w:t xml:space="preserve">. </w:t>
      </w:r>
    </w:p>
    <w:p w14:paraId="441849C3" w14:textId="77777777" w:rsidR="00081903" w:rsidRPr="00976D14" w:rsidRDefault="00081903" w:rsidP="00747867">
      <w:pPr>
        <w:spacing w:line="360" w:lineRule="auto"/>
        <w:ind w:firstLine="708"/>
        <w:jc w:val="both"/>
        <w:rPr>
          <w:rFonts w:cstheme="majorHAnsi"/>
        </w:rPr>
      </w:pPr>
    </w:p>
    <w:p w14:paraId="53073F4D" w14:textId="7F47EAF8" w:rsidR="003520AA" w:rsidRDefault="00792A22" w:rsidP="0091305E">
      <w:pPr>
        <w:pStyle w:val="Titre2"/>
        <w:jc w:val="both"/>
      </w:pPr>
      <w:bookmarkStart w:id="52" w:name="_Toc159360078"/>
      <w:bookmarkStart w:id="53" w:name="_Toc159407072"/>
      <w:bookmarkStart w:id="54" w:name="_Toc159491672"/>
      <w:r>
        <w:t>1</w:t>
      </w:r>
      <w:r w:rsidR="003520AA" w:rsidRPr="00F23555">
        <w:t xml:space="preserve">.7. Objectifs et </w:t>
      </w:r>
      <w:r w:rsidR="003520AA">
        <w:t>attentes</w:t>
      </w:r>
      <w:bookmarkEnd w:id="52"/>
      <w:bookmarkEnd w:id="53"/>
      <w:bookmarkEnd w:id="54"/>
    </w:p>
    <w:p w14:paraId="48880A41" w14:textId="77777777" w:rsidR="00792A22" w:rsidRPr="00792A22" w:rsidRDefault="00792A22" w:rsidP="00792A22"/>
    <w:p w14:paraId="58145845" w14:textId="265FC5D6" w:rsidR="003520AA" w:rsidRPr="003533CC" w:rsidRDefault="003520AA" w:rsidP="0091305E">
      <w:pPr>
        <w:spacing w:line="360" w:lineRule="auto"/>
        <w:ind w:firstLine="708"/>
        <w:jc w:val="both"/>
        <w:rPr>
          <w:rFonts w:cstheme="majorHAnsi"/>
        </w:rPr>
      </w:pPr>
      <w:r w:rsidRPr="003533CC">
        <w:rPr>
          <w:rFonts w:cstheme="majorHAnsi"/>
        </w:rPr>
        <w:t xml:space="preserve">L’objectif général de ce mémoire est d’explorer les possibles causes de variations des estimations de prévalence d’infection parasitaire dans les systèmes naturels. Plus particulièrement, cette étude porte sur la maladie du point noir chez les communautés littorales de poissons de lacs. Dans une approche </w:t>
      </w:r>
      <w:proofErr w:type="spellStart"/>
      <w:r w:rsidRPr="003533CC">
        <w:rPr>
          <w:rFonts w:cstheme="majorHAnsi"/>
        </w:rPr>
        <w:t>multiéchelle</w:t>
      </w:r>
      <w:proofErr w:type="spellEnd"/>
      <w:r w:rsidRPr="003533CC">
        <w:rPr>
          <w:rFonts w:cstheme="majorHAnsi"/>
        </w:rPr>
        <w:t xml:space="preserve">, nous prenons en compte les patrons d’occurrences, l’effort d’échantillonnage, les méthodes d’échantillonnage et les moteurs d’infection afin de mieux comprendre les dynamiques spatiales d’infection. </w:t>
      </w:r>
    </w:p>
    <w:p w14:paraId="394E16B6" w14:textId="224D77F3" w:rsidR="003520AA" w:rsidRPr="003533CC" w:rsidRDefault="003520AA" w:rsidP="0091305E">
      <w:pPr>
        <w:spacing w:line="360" w:lineRule="auto"/>
        <w:jc w:val="both"/>
        <w:rPr>
          <w:rFonts w:cstheme="majorHAnsi"/>
        </w:rPr>
      </w:pPr>
    </w:p>
    <w:p w14:paraId="6E5C105F" w14:textId="55F966CD" w:rsidR="00EA7A76" w:rsidRPr="00760711" w:rsidRDefault="003520AA" w:rsidP="0091305E">
      <w:pPr>
        <w:spacing w:line="360" w:lineRule="auto"/>
        <w:ind w:firstLine="708"/>
        <w:jc w:val="both"/>
        <w:rPr>
          <w:rFonts w:cstheme="majorHAnsi"/>
        </w:rPr>
      </w:pPr>
      <w:r w:rsidRPr="003533CC">
        <w:rPr>
          <w:rFonts w:cstheme="majorHAnsi"/>
        </w:rPr>
        <w:lastRenderedPageBreak/>
        <w:t xml:space="preserve">En raison de leur tendance à se distribuer de manière agrégée </w:t>
      </w:r>
      <w:r w:rsidRPr="003533CC">
        <w:rPr>
          <w:rFonts w:cstheme="majorHAnsi"/>
        </w:rPr>
        <w:fldChar w:fldCharType="begin"/>
      </w:r>
      <w:r w:rsidRPr="003533CC">
        <w:rPr>
          <w:rFonts w:cstheme="majorHAnsi"/>
        </w:rPr>
        <w:instrText xml:space="preserve"> ADDIN ZOTERO_ITEM CSL_CITATION {"citationID":"9O0ZsGhq","properties":{"formattedCitation":"(Crofton, 1971; Poulin, 2007a)","plainCitation":"(Crofton, 1971; Poulin, 2007a)","noteIndex":0},"citationItems":[{"id":10751,"uris":["http://zotero.org/groups/2585270/items/YZ29YBWD"],"itemData":{"id":10751,"type":"article-journal","abstract":"The frequency distribution of parasites among hosts is used as the basis of the quantitative assessment of the nature of parasitism. The host–parasite system is regarded as an ecological relationship between populations of two different species of organisms. From the overdispersed frequency distributions exemplified by the Negative Binomial distribution a specially truncated form is derived and shown to fit the data of Hynes &amp; Nicholas (1963). The theoretical consequences are discussed and these form the basis of a definition of parasitism.I am indebted to Professor H. B. N. Hynes who so readily understood my general aims and freely provided detailed information about his work. I also have great pleasure in thanking Professor John H. Whitlock, not only for the original computing facilities which he so generously provided, but also for his many other kindnesses. I am also very grateful to Dr Charles Henderson Jun. for his work on the original computer program and to Dr Mark Westwood for his ingenuity and labours in producing a new approach to the computations.","container-title":"Parasitology","DOI":"10.1017/S0031182000071420","ISSN":"1469-8161, 0031-1820","issue":"2","language":"en","note":"publisher: Cambridge University Press","page":"179-193","source":"Cambridge University Press","title":"A quantitative approach to parasitism","volume":"62","author":[{"family":"Crofton","given":"H. D."}],"issued":{"date-parts":[["1971",4]]}}},{"id":6635,"uris":["http://zotero.org/groups/2585270/items/UD994VBH"],"itemData":{"id":6635,"type":"article-journal","abstract":"As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sidRPr="003533CC">
        <w:rPr>
          <w:rFonts w:cstheme="majorHAnsi"/>
        </w:rPr>
        <w:fldChar w:fldCharType="separate"/>
      </w:r>
      <w:r w:rsidRPr="003533CC">
        <w:rPr>
          <w:rFonts w:cstheme="majorHAnsi"/>
          <w:noProof/>
        </w:rPr>
        <w:t>(Crofton, 1971; Poulin, 2007a)</w:t>
      </w:r>
      <w:r w:rsidRPr="003533CC">
        <w:rPr>
          <w:rFonts w:cstheme="majorHAnsi"/>
        </w:rPr>
        <w:fldChar w:fldCharType="end"/>
      </w:r>
      <w:r w:rsidRPr="003533CC">
        <w:rPr>
          <w:rFonts w:cstheme="majorHAnsi"/>
        </w:rPr>
        <w:t xml:space="preserve">, nous nous attendons à ce que la prévalence d’infection soit spatialement hétérogène, montrant des variations entre les lacs et à l’intérieur des lacs. Du fait de cette hétérogénéité spatiale, nous nous attendons à ce qu’un faible effort d’échantillonnage surestime ou sous-estime la prévalence d’infection à l’échelle du paysage. Comme chaque méthode d’échantillonnage comporte ses propre biais </w:t>
      </w:r>
      <w:r w:rsidRPr="003533CC">
        <w:rPr>
          <w:rFonts w:cstheme="majorHAnsi"/>
        </w:rPr>
        <w:fldChar w:fldCharType="begin"/>
      </w:r>
      <w:r w:rsidRPr="003533CC">
        <w:rPr>
          <w:rFonts w:cstheme="majorHAnsi"/>
        </w:rPr>
        <w:instrText xml:space="preserve"> ADDIN ZOTERO_ITEM CSL_CITATION {"citationID":"dmKnBgPo","properties":{"formattedCitation":"(Biro &amp; Dingemanse, 2009; Biro &amp; Post, 2008; Johnstone et al., 2021)","plainCitation":"(Biro &amp; Dingemanse, 2009; Biro &amp; Post, 2008; Johnstone et al., 2021)","noteIndex":0},"citationItems":[{"id":7689,"uris":["http://zotero.org/groups/2585270/items/4XNJYCJW"],"itemData":{"id":7689,"type":"article-journal","container-title":"Trends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R."}],"issued":{"date-parts":[["2008",2,26]]}}},{"id":7683,"uris":["http://zotero.org/groups/2585270/items/WWJX4DIG"],"itemData":{"id":7683,"type":"article-journal","abstract":"Detecting small mammal species for wildlife research and management typically depends on animals deciding to engage with a device, for instance, by entering a trap. While some animals engage and are detected, others do not, and we often lack a mechanistic understanding of what drives these decisions. As trappability can be influenced by traits of personality, personality has high potential to similarly influence detection success for non-capture devices (chew-track cards, tracking tunnels, etc.). We present a conceptual model of the detection process where animal behaviours which are detected by different devices are grouped into tiers based on the degree of intimacy with a device (e.g., approach, interact, enter). Each tier is associated with an increase in the perceived danger of engaging with a device, and an increase in the potential for personality bias. To test this model, we first surveyed 36 populations of free-living black rats (Rattus rattus), a global pest species, to uniquely mark individuals (n = 128) and quantify personality traits. We then filmed rat behaviour at novel tracking tunnels with different risk-reward treatments. As predicted, detection biases were driven by personality, the bias increased with each tier and differed between the risk treatments. Our findings suggest that personality biases are not limited to live-capture traps but are widespread across devices which detect specific animal behaviours. In showing that biases can be predictable, we also show biases can be managed. We recommend that studies involving small mammal sampling report on steps taken to manage a personality-driven bias.","container-title":"Oecologia","DOI":"10.1007/s00442-021-05021-7","ISSN":"1432-1939","issue":"1","journalAbbreviation":"Oecologia","language":"en","page":"117-127","source":"Springer Link","title":"Behavioural drivers of survey bias: interactive effects of personality, the perceived risk and device properties","title-short":"Behavioural drivers of survey bias","volume":"197","author":[{"family":"Johnstone","given":"Kyla C."},{"family":"McArthur","given":"Clare"},{"family":"Banks","given":"Peter B."}],"issued":{"date-parts":[["2021",9,1]]}}}],"schema":"https://github.com/citation-style-language/schema/raw/master/csl-citation.json"} </w:instrText>
      </w:r>
      <w:r w:rsidRPr="003533CC">
        <w:rPr>
          <w:rFonts w:cstheme="majorHAnsi"/>
        </w:rPr>
        <w:fldChar w:fldCharType="separate"/>
      </w:r>
      <w:r w:rsidRPr="003533CC">
        <w:rPr>
          <w:rFonts w:cstheme="majorHAnsi"/>
          <w:noProof/>
        </w:rPr>
        <w:t>(Biro &amp; Dingemanse, 2009; Biro &amp; Post, 2008; Johnstone et al., 2021)</w:t>
      </w:r>
      <w:r w:rsidRPr="003533CC">
        <w:rPr>
          <w:rFonts w:cstheme="majorHAnsi"/>
        </w:rPr>
        <w:fldChar w:fldCharType="end"/>
      </w:r>
      <w:r w:rsidRPr="003533CC">
        <w:rPr>
          <w:rFonts w:cstheme="majorHAnsi"/>
        </w:rPr>
        <w:t xml:space="preserve"> nous anticipons des variations entre les estimations de prévalence issues des différentes méthodes utilisées. Finalement, nous pensons trouver des relations non linéaires entre les moteurs d’infection et la prévalence en raison de l’aspect multidimensionnel des systèmes hôtes-parasites (i.e., plusieurs organismes en relation)</w:t>
      </w:r>
      <w:r w:rsidRPr="003533CC">
        <w:rPr>
          <w:rFonts w:cstheme="majorHAnsi"/>
        </w:rPr>
        <w:fldChar w:fldCharType="begin"/>
      </w:r>
      <w:r w:rsidRPr="003533CC">
        <w:rPr>
          <w:rFonts w:cstheme="majorHAnsi"/>
        </w:rPr>
        <w:instrText xml:space="preserve"> ADDIN ZOTERO_ITEM CSL_CITATION {"citationID":"0ykU4sWH","properties":{"formattedCitation":"(Anderson et al., 1989)","plainCitation":"(Anderson et al., 1989)","noteIndex":0},"citationItems":[{"id":10756,"uris":["http://zotero.org/groups/2585270/items/D67N262V"],"itemData":{"id":10756,"type":"article-journal","abstract":"The paper examines non-linear dynamical phenomena in host—parasite interactions by reference to a series of different problems ranging from the impact on transmission of control measures based on vaccination and chemotherapy, to the effects of immunological responses targeted at different stages in a parasite's life-cycle. Throughout, simple mathematical models are employed to aid in interpretation. Analyses reveal that the influence of a defined control measure on the prevalence or intensity of infection, whether vaccination or drug treatment, is non-linearly related to the magnitude of control effort (as defined by the proportion of individuals vaccinated or treated with a drug). Consideration of the relative merits of gametocyte and sporozoite vaccines against malarial parasites suggests that very high levels of cohort immunization will be required to block transmission in endemic areas, with the former type of vaccine being more effective in reducing transmission for a defined level of coverage and the latter b</w:instrText>
      </w:r>
      <w:r w:rsidRPr="00760711">
        <w:rPr>
          <w:rFonts w:cstheme="majorHAnsi"/>
        </w:rPr>
        <w:instrText xml:space="preserve">eing better with respect to a reduction in morbidity. The inclusion of genetic elements in analyses of the transmission of helminth parasites reveals complex non-linear patterns of change in the abundance of different parasite genotypes under selection pressures imposed by either the host immunological defences or the application of chemotherapeutic agents. When resistance genes are present in parasite populations, the degree to which abundance can be suppressed by chemotherapy depends critically on the frequency and intensity of application, with intermediate values of the former being optimal. A more detailed consideration of the impact of immunological defences on parasite population growth within an individual host, by reference to the erythrocytic cycle of malaria, suggests that the effectiveness of a given immunological response is inversely related to the life-expectancy of the target stage in the parasite's developmental cycle.","container-title":"Parasitology","DOI":"10.1017/S0031182000083426","ISSN":"1469-8161, 0031-1820","issue":"S1","language":"en","note":"publisher: Cambridge University Press","page":"S59-S79","source":"Cambridge University Press","title":"Non-linear phenomena in host—parasite interactions","volume":"99","author":[{"family":"Anderson","given":"R. M."},{"family":"May","given":"R. M."},{"family":"Gupta","given":"S."}],"issued":{"date-parts":[["1989",1]]}}}],"schema":"https://github.com/citation-style-language/schema/raw/master/csl-citation.json"} </w:instrText>
      </w:r>
      <w:r w:rsidRPr="003533CC">
        <w:rPr>
          <w:rFonts w:cstheme="majorHAnsi"/>
        </w:rPr>
        <w:fldChar w:fldCharType="separate"/>
      </w:r>
      <w:r w:rsidRPr="00760711">
        <w:rPr>
          <w:rFonts w:cstheme="majorHAnsi"/>
          <w:noProof/>
        </w:rPr>
        <w:t>(Anderson et al., 1989)</w:t>
      </w:r>
      <w:r w:rsidRPr="003533CC">
        <w:rPr>
          <w:rFonts w:cstheme="majorHAnsi"/>
        </w:rPr>
        <w:fldChar w:fldCharType="end"/>
      </w:r>
      <w:r w:rsidRPr="00760711">
        <w:rPr>
          <w:rFonts w:cstheme="majorHAnsi"/>
        </w:rPr>
        <w:t>.</w:t>
      </w:r>
    </w:p>
    <w:p w14:paraId="5262D439" w14:textId="10FF6DA9" w:rsidR="00EA7A76" w:rsidRPr="00760711" w:rsidRDefault="00081903" w:rsidP="0091305E">
      <w:pPr>
        <w:jc w:val="both"/>
        <w:rPr>
          <w:rFonts w:cstheme="majorHAnsi"/>
        </w:rPr>
      </w:pPr>
      <w:r>
        <w:rPr>
          <w:noProof/>
        </w:rPr>
        <mc:AlternateContent>
          <mc:Choice Requires="wpg">
            <w:drawing>
              <wp:anchor distT="0" distB="0" distL="114300" distR="114300" simplePos="0" relativeHeight="251664384" behindDoc="0" locked="0" layoutInCell="1" allowOverlap="1" wp14:anchorId="18BAC2E0" wp14:editId="45B4C0D1">
                <wp:simplePos x="0" y="0"/>
                <wp:positionH relativeFrom="margin">
                  <wp:posOffset>-112395</wp:posOffset>
                </wp:positionH>
                <wp:positionV relativeFrom="margin">
                  <wp:posOffset>3088005</wp:posOffset>
                </wp:positionV>
                <wp:extent cx="6283960" cy="4692015"/>
                <wp:effectExtent l="0" t="0" r="0" b="0"/>
                <wp:wrapSquare wrapText="bothSides"/>
                <wp:docPr id="935117445" name="Groupe 3"/>
                <wp:cNvGraphicFramePr/>
                <a:graphic xmlns:a="http://schemas.openxmlformats.org/drawingml/2006/main">
                  <a:graphicData uri="http://schemas.microsoft.com/office/word/2010/wordprocessingGroup">
                    <wpg:wgp>
                      <wpg:cNvGrpSpPr/>
                      <wpg:grpSpPr>
                        <a:xfrm>
                          <a:off x="0" y="0"/>
                          <a:ext cx="6283960" cy="4692015"/>
                          <a:chOff x="-358746" y="-100378"/>
                          <a:chExt cx="6285473" cy="4693386"/>
                        </a:xfrm>
                      </wpg:grpSpPr>
                      <wps:wsp>
                        <wps:cNvPr id="1856367101" name="Zone de texte 1"/>
                        <wps:cNvSpPr txBox="1"/>
                        <wps:spPr>
                          <a:xfrm>
                            <a:off x="-358746" y="3581453"/>
                            <a:ext cx="6285473" cy="1011555"/>
                          </a:xfrm>
                          <a:prstGeom prst="rect">
                            <a:avLst/>
                          </a:prstGeom>
                          <a:noFill/>
                          <a:ln w="6350">
                            <a:noFill/>
                          </a:ln>
                        </wps:spPr>
                        <wps:txbx>
                          <w:txbxContent>
                            <w:p w14:paraId="6FD5AB29" w14:textId="77777777" w:rsidR="003520AA" w:rsidRPr="00792A22" w:rsidRDefault="003520AA" w:rsidP="00081903">
                              <w:pPr>
                                <w:pStyle w:val="Style1"/>
                                <w:ind w:left="12" w:hanging="12"/>
                                <w:rPr>
                                  <w:lang w:val="fr-CA"/>
                                </w:rPr>
                              </w:pPr>
                              <w:bookmarkStart w:id="55" w:name="_Toc159488130"/>
                              <w:r w:rsidRPr="00792A22">
                                <w:rPr>
                                  <w:lang w:val="fr-CA"/>
                                </w:rPr>
                                <w:t xml:space="preserve">Figure 3. Échelle d’organisation écologique d’intérêt dans les études en écologie des maladies. </w:t>
                              </w:r>
                              <w:r w:rsidRPr="005F782F">
                                <w:rPr>
                                  <w:lang w:val="fr-CA"/>
                                </w:rPr>
                                <w:t xml:space="preserve">Figure adaptée de la méta-analyse réalisée par Preston et al. </w:t>
                              </w:r>
                              <w:r w:rsidRPr="00792A22">
                                <w:rPr>
                                  <w:lang w:val="fr-CA"/>
                                </w:rPr>
                                <w:t>(2016) comprenant les articles publiés de 1980 à 2013 disponibles sur Web Of Science. 20% des publications s’intéressaient à l’échelle individuelle, 8% à l’échelle populationnelle, 4% aux communautés et seulement 2% aux écosystèmes.</w:t>
                              </w:r>
                              <w:bookmarkEnd w:id="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061225"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58746" y="-100378"/>
                            <a:ext cx="6164407" cy="36788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BAC2E0" id="Groupe 3" o:spid="_x0000_s1032" style="position:absolute;left:0;text-align:left;margin-left:-8.85pt;margin-top:243.15pt;width:494.8pt;height:369.45pt;z-index:251664384;mso-position-horizontal-relative:margin;mso-position-vertical-relative:margin;mso-width-relative:margin;mso-height-relative:margin" coordorigin="-3587,-1003" coordsize="62854,469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EAMxEAMxEAMxEAMxEAMxEAMxEAMxEAMxEAMxEAMxEAMxEAMxEAMx&#13;&#10;EAMxEAMxEAMxEAMxEAMxEAMx8P/aoWMBAAAAgEH+1pPYWQgZ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">
                <v:shape id="_x0000_s1033" type="#_x0000_t202" style="position:absolute;left:-3587;top:35814;width:62854;height:10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" filled="f" stroked="f" strokeweight=".5pt">
                  <v:textbox>
                    <w:txbxContent>
                      <w:p w14:paraId="6FD5AB29" w14:textId="77777777" w:rsidR="003520AA" w:rsidRPr="00792A22" w:rsidRDefault="003520AA" w:rsidP="00081903">
                        <w:pPr>
                          <w:pStyle w:val="Style1"/>
                          <w:ind w:left="12" w:hanging="12"/>
                          <w:rPr>
                            <w:lang w:val="fr-CA"/>
                          </w:rPr>
                        </w:pPr>
                        <w:bookmarkStart w:id="58" w:name="_Toc159488130"/>
                        <w:r w:rsidRPr="00792A22">
                          <w:rPr>
                            <w:lang w:val="fr-CA"/>
                          </w:rPr>
                          <w:t xml:space="preserve">Figure 3. Échelle d’organisation écologique d’intérêt dans les études en écologie des maladies. </w:t>
                        </w:r>
                        <w:r w:rsidRPr="005F782F">
                          <w:rPr>
                            <w:lang w:val="fr-CA"/>
                          </w:rPr>
                          <w:t xml:space="preserve">Figure adaptée de la méta-analyse réalisée par Preston et al. </w:t>
                        </w:r>
                        <w:r w:rsidRPr="00792A22">
                          <w:rPr>
                            <w:lang w:val="fr-CA"/>
                          </w:rPr>
                          <w:t>(2016) comprenant les articles publiés de 1980 à 2013 disponibles sur Web Of Science. 20% des publications s’intéressaient à l’échelle individuelle, 8% à l’échelle populationnelle, 4% aux communautés et seulement 2% aux écosystèmes.</w:t>
                        </w:r>
                        <w:bookmarkEnd w:id="58"/>
                      </w:p>
                    </w:txbxContent>
                  </v:textbox>
                </v:shape>
                <v:shape id="Image 1" o:spid="_x0000_s1034" type="#_x0000_t75" style="position:absolute;left:-3587;top:-1003;width:61643;height:36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">
                  <v:imagedata r:id="rId13" o:title=""/>
                </v:shape>
                <w10:wrap type="square" anchorx="margin" anchory="margin"/>
              </v:group>
            </w:pict>
          </mc:Fallback>
        </mc:AlternateContent>
      </w:r>
      <w:r w:rsidR="00EA7A76" w:rsidRPr="00760711">
        <w:rPr>
          <w:rFonts w:cstheme="majorHAnsi"/>
        </w:rPr>
        <w:br w:type="page"/>
      </w:r>
    </w:p>
    <w:p w14:paraId="1CF52C61" w14:textId="5C488F87" w:rsidR="00687AA2" w:rsidRPr="005032F1" w:rsidRDefault="00EA7A76" w:rsidP="00205BB1">
      <w:pPr>
        <w:pStyle w:val="Titre1"/>
        <w:rPr>
          <w:lang w:val="fr-FR"/>
        </w:rPr>
      </w:pPr>
      <w:bookmarkStart w:id="56" w:name="_Toc159360079"/>
      <w:bookmarkStart w:id="57" w:name="_Toc159407073"/>
      <w:bookmarkStart w:id="58" w:name="_Toc159491673"/>
      <w:r w:rsidRPr="005032F1">
        <w:rPr>
          <w:lang w:val="fr-FR"/>
        </w:rPr>
        <w:lastRenderedPageBreak/>
        <w:t xml:space="preserve">CHAPITRE 2 – </w:t>
      </w:r>
      <w:r w:rsidR="0091305E" w:rsidRPr="005032F1">
        <w:rPr>
          <w:lang w:val="fr-FR"/>
        </w:rPr>
        <w:t>LOCAL ENVIRONMENT AND SAMPLING BIAS DRIVE PREVALENCE ESTIMATES IN FISH COMMUNITIES</w:t>
      </w:r>
      <w:bookmarkEnd w:id="56"/>
      <w:bookmarkEnd w:id="57"/>
      <w:bookmarkEnd w:id="58"/>
    </w:p>
    <w:p w14:paraId="0E5CCFCF" w14:textId="77777777" w:rsidR="006C6BC2" w:rsidRPr="005032F1" w:rsidRDefault="006C6BC2" w:rsidP="0091305E">
      <w:pPr>
        <w:jc w:val="both"/>
        <w:rPr>
          <w:rFonts w:cstheme="majorHAnsi"/>
          <w:lang w:val="fr-FR"/>
        </w:rPr>
      </w:pPr>
    </w:p>
    <w:p w14:paraId="496F7641" w14:textId="54187740" w:rsidR="005929A8" w:rsidRDefault="00205BB1" w:rsidP="0091305E">
      <w:pPr>
        <w:jc w:val="both"/>
        <w:rPr>
          <w:rFonts w:cstheme="majorHAnsi"/>
          <w:b/>
          <w:bCs/>
        </w:rPr>
      </w:pPr>
      <w:r w:rsidRPr="00205BB1">
        <w:rPr>
          <w:rFonts w:cstheme="majorHAnsi"/>
          <w:b/>
          <w:bCs/>
        </w:rPr>
        <w:t xml:space="preserve">Contribution des </w:t>
      </w:r>
      <w:r>
        <w:rPr>
          <w:rFonts w:cstheme="majorHAnsi"/>
          <w:b/>
          <w:bCs/>
        </w:rPr>
        <w:t>co-</w:t>
      </w:r>
      <w:r w:rsidRPr="00205BB1">
        <w:rPr>
          <w:rFonts w:cstheme="majorHAnsi"/>
          <w:b/>
          <w:bCs/>
        </w:rPr>
        <w:t>auteurs</w:t>
      </w:r>
    </w:p>
    <w:p w14:paraId="46619188" w14:textId="77777777" w:rsidR="00792A22" w:rsidRPr="00205BB1" w:rsidRDefault="00792A22" w:rsidP="0091305E">
      <w:pPr>
        <w:jc w:val="both"/>
        <w:rPr>
          <w:rFonts w:cstheme="majorHAnsi"/>
          <w:b/>
          <w:bCs/>
        </w:rPr>
      </w:pPr>
    </w:p>
    <w:p w14:paraId="7FEB10BD" w14:textId="3D32ABFD" w:rsidR="00205BB1" w:rsidRDefault="00205BB1" w:rsidP="0091305E">
      <w:pPr>
        <w:jc w:val="both"/>
        <w:rPr>
          <w:rFonts w:cstheme="majorHAnsi"/>
        </w:rPr>
      </w:pPr>
      <w:r>
        <w:rPr>
          <w:rFonts w:cstheme="majorHAnsi"/>
        </w:rPr>
        <w:t>Juliane Vigneault – Conception du projet d’étude, travaux de terrain, analyses et traitement des données, rédaction.</w:t>
      </w:r>
    </w:p>
    <w:p w14:paraId="27E55654" w14:textId="77777777" w:rsidR="005929A8" w:rsidRDefault="005929A8" w:rsidP="0091305E">
      <w:pPr>
        <w:jc w:val="both"/>
        <w:rPr>
          <w:rFonts w:cstheme="majorHAnsi"/>
        </w:rPr>
      </w:pPr>
    </w:p>
    <w:p w14:paraId="110C407C" w14:textId="6AB28C32" w:rsidR="00205BB1" w:rsidRDefault="00205BB1" w:rsidP="0091305E">
      <w:pPr>
        <w:jc w:val="both"/>
        <w:rPr>
          <w:rFonts w:cstheme="majorHAnsi"/>
        </w:rPr>
      </w:pPr>
      <w:r>
        <w:rPr>
          <w:rFonts w:cstheme="majorHAnsi"/>
        </w:rPr>
        <w:t>Éric Harvey – Conception du projet d’étude, analyses et traitement des données, révision du manuscrit, supervision</w:t>
      </w:r>
      <w:r w:rsidR="00D21A06">
        <w:rPr>
          <w:rFonts w:cstheme="majorHAnsi"/>
        </w:rPr>
        <w:t>, financement du projet</w:t>
      </w:r>
      <w:r>
        <w:rPr>
          <w:rFonts w:cstheme="majorHAnsi"/>
        </w:rPr>
        <w:t>.</w:t>
      </w:r>
    </w:p>
    <w:p w14:paraId="07220F43" w14:textId="77777777" w:rsidR="005929A8" w:rsidRDefault="005929A8" w:rsidP="0091305E">
      <w:pPr>
        <w:jc w:val="both"/>
        <w:rPr>
          <w:rFonts w:cstheme="majorHAnsi"/>
        </w:rPr>
      </w:pPr>
    </w:p>
    <w:p w14:paraId="6139820B" w14:textId="023CA7D1" w:rsidR="00205BB1" w:rsidRDefault="00205BB1" w:rsidP="0091305E">
      <w:pPr>
        <w:jc w:val="both"/>
        <w:rPr>
          <w:rFonts w:cstheme="majorHAnsi"/>
        </w:rPr>
      </w:pPr>
      <w:r>
        <w:rPr>
          <w:rFonts w:cstheme="majorHAnsi"/>
        </w:rPr>
        <w:t xml:space="preserve">Sandra Ann </w:t>
      </w:r>
      <w:proofErr w:type="spellStart"/>
      <w:r>
        <w:rPr>
          <w:rFonts w:cstheme="majorHAnsi"/>
        </w:rPr>
        <w:t>Binning</w:t>
      </w:r>
      <w:proofErr w:type="spellEnd"/>
      <w:r>
        <w:rPr>
          <w:rFonts w:cstheme="majorHAnsi"/>
        </w:rPr>
        <w:t xml:space="preserve"> – Conception du projet d’étude, révision du manuscrit, supervision</w:t>
      </w:r>
      <w:r w:rsidR="00D21A06">
        <w:rPr>
          <w:rFonts w:cstheme="majorHAnsi"/>
        </w:rPr>
        <w:t>, financement du projet</w:t>
      </w:r>
      <w:r>
        <w:rPr>
          <w:rFonts w:cstheme="majorHAnsi"/>
        </w:rPr>
        <w:t>.</w:t>
      </w:r>
    </w:p>
    <w:p w14:paraId="047D3851" w14:textId="77777777" w:rsidR="00205BB1" w:rsidRDefault="00205BB1" w:rsidP="0091305E">
      <w:pPr>
        <w:jc w:val="both"/>
        <w:rPr>
          <w:rFonts w:cstheme="majorHAnsi"/>
        </w:rPr>
      </w:pPr>
    </w:p>
    <w:p w14:paraId="3466DCBC" w14:textId="77777777" w:rsidR="00205BB1" w:rsidRDefault="00205BB1" w:rsidP="00205BB1">
      <w:pPr>
        <w:jc w:val="both"/>
        <w:rPr>
          <w:rFonts w:cstheme="majorHAnsi"/>
          <w:b/>
          <w:bCs/>
        </w:rPr>
      </w:pPr>
      <w:r w:rsidRPr="00205BB1">
        <w:rPr>
          <w:rFonts w:cstheme="majorHAnsi"/>
          <w:b/>
          <w:bCs/>
        </w:rPr>
        <w:t>Avant-propos</w:t>
      </w:r>
    </w:p>
    <w:p w14:paraId="5E1CAFDC" w14:textId="77777777" w:rsidR="00792A22" w:rsidRPr="00205BB1" w:rsidRDefault="00792A22" w:rsidP="00205BB1">
      <w:pPr>
        <w:jc w:val="both"/>
        <w:rPr>
          <w:rFonts w:cstheme="majorHAnsi"/>
          <w:b/>
          <w:bCs/>
        </w:rPr>
      </w:pPr>
    </w:p>
    <w:p w14:paraId="692EF056" w14:textId="7D2D211F" w:rsidR="00205BB1" w:rsidRPr="00205BB1" w:rsidRDefault="00205BB1" w:rsidP="00205BB1">
      <w:pPr>
        <w:jc w:val="both"/>
        <w:rPr>
          <w:rFonts w:cstheme="majorHAnsi"/>
        </w:rPr>
      </w:pPr>
      <w:r w:rsidRPr="00205BB1">
        <w:rPr>
          <w:rFonts w:cstheme="majorHAnsi"/>
        </w:rPr>
        <w:t xml:space="preserve">L’article est en préparation pour soumission au journal </w:t>
      </w:r>
      <w:proofErr w:type="spellStart"/>
      <w:r w:rsidRPr="00205BB1">
        <w:rPr>
          <w:rFonts w:cstheme="majorHAnsi"/>
          <w:i/>
          <w:iCs/>
        </w:rPr>
        <w:t>Ecology</w:t>
      </w:r>
      <w:proofErr w:type="spellEnd"/>
      <w:r w:rsidRPr="00205BB1">
        <w:rPr>
          <w:rFonts w:cstheme="majorHAnsi"/>
          <w:i/>
          <w:iCs/>
        </w:rPr>
        <w:t>.</w:t>
      </w:r>
      <w:r w:rsidRPr="00205BB1">
        <w:rPr>
          <w:rFonts w:cstheme="majorHAnsi"/>
        </w:rPr>
        <w:t xml:space="preserve"> Les métadonnées sont disponibles dans l’espace </w:t>
      </w:r>
      <w:proofErr w:type="spellStart"/>
      <w:r w:rsidRPr="00205BB1">
        <w:rPr>
          <w:rFonts w:cstheme="majorHAnsi"/>
        </w:rPr>
        <w:t>metaGRIL</w:t>
      </w:r>
      <w:proofErr w:type="spellEnd"/>
      <w:r w:rsidRPr="00205BB1">
        <w:rPr>
          <w:rFonts w:cstheme="majorHAnsi"/>
        </w:rPr>
        <w:t xml:space="preserve"> du répertoire </w:t>
      </w:r>
      <w:proofErr w:type="spellStart"/>
      <w:r w:rsidRPr="00205BB1">
        <w:rPr>
          <w:rFonts w:cstheme="majorHAnsi"/>
        </w:rPr>
        <w:t>Borealis</w:t>
      </w:r>
      <w:proofErr w:type="spellEnd"/>
      <w:r w:rsidRPr="00205BB1">
        <w:rPr>
          <w:rFonts w:cstheme="majorHAnsi"/>
        </w:rPr>
        <w:t>.</w:t>
      </w:r>
    </w:p>
    <w:p w14:paraId="6514C497" w14:textId="77777777" w:rsidR="00205BB1" w:rsidRPr="00760711" w:rsidRDefault="00205BB1" w:rsidP="0091305E">
      <w:pPr>
        <w:jc w:val="both"/>
        <w:rPr>
          <w:rFonts w:cstheme="majorHAnsi"/>
        </w:rPr>
      </w:pPr>
    </w:p>
    <w:p w14:paraId="56A0597D" w14:textId="77777777" w:rsidR="00205BB1" w:rsidRDefault="00205BB1">
      <w:pPr>
        <w:rPr>
          <w:rFonts w:cstheme="majorHAnsi"/>
          <w:b/>
          <w:bCs/>
        </w:rPr>
      </w:pPr>
      <w:r>
        <w:rPr>
          <w:rFonts w:cstheme="majorHAnsi"/>
          <w:b/>
          <w:bCs/>
        </w:rPr>
        <w:br w:type="page"/>
      </w:r>
    </w:p>
    <w:p w14:paraId="555CBD4B" w14:textId="77777777" w:rsidR="00C7564D" w:rsidRPr="00C1636A" w:rsidRDefault="00C7564D" w:rsidP="00C7564D">
      <w:pPr>
        <w:rPr>
          <w:rFonts w:cstheme="majorHAnsi"/>
          <w:b/>
          <w:bCs/>
          <w:sz w:val="26"/>
          <w:szCs w:val="26"/>
          <w:lang w:val="en-US"/>
        </w:rPr>
      </w:pPr>
      <w:bookmarkStart w:id="59" w:name="_Toc159491674"/>
      <w:r w:rsidRPr="00C1636A">
        <w:rPr>
          <w:rFonts w:cstheme="majorHAnsi"/>
          <w:b/>
          <w:bCs/>
          <w:sz w:val="26"/>
          <w:szCs w:val="26"/>
          <w:lang w:val="en-US"/>
        </w:rPr>
        <w:lastRenderedPageBreak/>
        <w:t>LOCAL ENVIRONMENT AND SAMPLING BIAS DRIVE PARASITE PREVALENCE ESTIMATES IN FISH COMMUNITIES</w:t>
      </w:r>
    </w:p>
    <w:p w14:paraId="61D6C135" w14:textId="77777777" w:rsidR="00C7564D" w:rsidRPr="00DE5124" w:rsidRDefault="00C7564D" w:rsidP="00C7564D">
      <w:pPr>
        <w:rPr>
          <w:rFonts w:cstheme="majorHAnsi"/>
          <w:sz w:val="20"/>
          <w:szCs w:val="20"/>
          <w:lang w:val="en-US"/>
        </w:rPr>
      </w:pPr>
    </w:p>
    <w:p w14:paraId="06BEFBBA" w14:textId="77777777" w:rsidR="00C7564D" w:rsidRPr="00792A22" w:rsidRDefault="00C7564D" w:rsidP="00C7564D">
      <w:pPr>
        <w:jc w:val="both"/>
        <w:rPr>
          <w:rFonts w:cstheme="majorHAnsi"/>
          <w:vertAlign w:val="superscript"/>
          <w:lang w:val="en-US"/>
        </w:rPr>
      </w:pPr>
      <w:r w:rsidRPr="00792A22">
        <w:rPr>
          <w:rFonts w:cstheme="majorHAnsi"/>
          <w:lang w:val="en-US"/>
        </w:rPr>
        <w:t>Juliane Vigneault</w:t>
      </w:r>
      <w:r w:rsidRPr="00792A22">
        <w:rPr>
          <w:rFonts w:cstheme="majorHAnsi"/>
          <w:vertAlign w:val="superscript"/>
          <w:lang w:val="en-US"/>
        </w:rPr>
        <w:t>1,2</w:t>
      </w:r>
      <w:r w:rsidRPr="00792A22">
        <w:rPr>
          <w:rFonts w:cstheme="majorHAnsi"/>
          <w:lang w:val="en-US"/>
        </w:rPr>
        <w:t xml:space="preserve"> | </w:t>
      </w:r>
      <w:r w:rsidRPr="00C1636A">
        <w:rPr>
          <w:rFonts w:cstheme="majorHAnsi"/>
          <w:lang w:val="en-US"/>
        </w:rPr>
        <w:t>Sandra Ann Binning</w:t>
      </w:r>
      <w:r w:rsidRPr="00C1636A">
        <w:rPr>
          <w:rFonts w:cstheme="majorHAnsi"/>
          <w:vertAlign w:val="superscript"/>
          <w:lang w:val="en-US"/>
        </w:rPr>
        <w:t xml:space="preserve">1,2 </w:t>
      </w:r>
      <w:r w:rsidRPr="00C1636A">
        <w:rPr>
          <w:rFonts w:cstheme="majorHAnsi"/>
          <w:lang w:val="en-US"/>
        </w:rPr>
        <w:t>| Éric Harvey</w:t>
      </w:r>
      <w:r w:rsidRPr="00C1636A">
        <w:rPr>
          <w:rFonts w:cstheme="majorHAnsi"/>
          <w:vertAlign w:val="superscript"/>
          <w:lang w:val="en-US"/>
        </w:rPr>
        <w:t>1,2,3</w:t>
      </w:r>
    </w:p>
    <w:p w14:paraId="67CBD081" w14:textId="77777777" w:rsidR="00C7564D" w:rsidRPr="00DE5124" w:rsidRDefault="00C7564D" w:rsidP="00C7564D">
      <w:pPr>
        <w:jc w:val="both"/>
        <w:rPr>
          <w:rFonts w:cstheme="majorHAnsi"/>
          <w:b/>
          <w:bCs/>
          <w:sz w:val="20"/>
          <w:szCs w:val="20"/>
          <w:lang w:val="en-US"/>
        </w:rPr>
      </w:pPr>
    </w:p>
    <w:p w14:paraId="110ADF13" w14:textId="77777777" w:rsidR="00C7564D" w:rsidRPr="001D2645" w:rsidRDefault="00C7564D" w:rsidP="00C7564D">
      <w:pPr>
        <w:pStyle w:val="paragraph"/>
        <w:spacing w:before="0" w:beforeAutospacing="0" w:after="0" w:afterAutospacing="0"/>
        <w:textAlignment w:val="baseline"/>
        <w:rPr>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1</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FFFFF"/>
        </w:rPr>
        <w:t>Département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691C9931" w14:textId="77777777" w:rsidR="00C7564D" w:rsidRPr="001D2645" w:rsidRDefault="00C7564D" w:rsidP="00C7564D">
      <w:pPr>
        <w:pStyle w:val="paragraph"/>
        <w:spacing w:before="0" w:beforeAutospacing="0" w:after="0" w:afterAutospacing="0"/>
        <w:textAlignment w:val="baseline"/>
        <w:rPr>
          <w:rStyle w:val="eop"/>
          <w:rFonts w:asciiTheme="majorHAnsi" w:hAnsiTheme="majorHAnsi" w:cstheme="majorHAnsi"/>
          <w:sz w:val="20"/>
          <w:szCs w:val="20"/>
        </w:rPr>
      </w:pPr>
      <w:r w:rsidRPr="001D2645">
        <w:rPr>
          <w:rStyle w:val="normaltextrun"/>
          <w:rFonts w:asciiTheme="majorHAnsi" w:hAnsiTheme="majorHAnsi" w:cstheme="majorHAnsi"/>
          <w:sz w:val="20"/>
          <w:szCs w:val="20"/>
          <w:vertAlign w:val="superscript"/>
        </w:rPr>
        <w:t>2</w:t>
      </w:r>
      <w:r w:rsidRPr="001D2645">
        <w:rPr>
          <w:rStyle w:val="normaltextrun"/>
          <w:rFonts w:asciiTheme="majorHAnsi" w:hAnsiTheme="majorHAnsi" w:cstheme="majorHAnsi"/>
          <w:sz w:val="20"/>
          <w:szCs w:val="20"/>
        </w:rPr>
        <w:t xml:space="preserve"> </w:t>
      </w:r>
      <w:r w:rsidRPr="001D2645">
        <w:rPr>
          <w:rStyle w:val="normaltextrun"/>
          <w:rFonts w:asciiTheme="majorHAnsi" w:hAnsiTheme="majorHAnsi" w:cstheme="majorHAnsi"/>
          <w:sz w:val="20"/>
          <w:szCs w:val="20"/>
          <w:shd w:val="clear" w:color="auto" w:fill="FCFCFC"/>
        </w:rPr>
        <w:t xml:space="preserve">Groupe de recherche interuniversitaire en limnologie (GRIL), </w:t>
      </w:r>
      <w:r w:rsidRPr="001D2645">
        <w:rPr>
          <w:rStyle w:val="normaltextrun"/>
          <w:rFonts w:asciiTheme="majorHAnsi" w:hAnsiTheme="majorHAnsi" w:cstheme="majorHAnsi"/>
          <w:sz w:val="20"/>
          <w:szCs w:val="20"/>
        </w:rPr>
        <w:t>d</w:t>
      </w:r>
      <w:r w:rsidRPr="001D2645">
        <w:rPr>
          <w:rStyle w:val="normaltextrun"/>
          <w:rFonts w:asciiTheme="majorHAnsi" w:hAnsiTheme="majorHAnsi" w:cstheme="majorHAnsi"/>
          <w:sz w:val="20"/>
          <w:szCs w:val="20"/>
          <w:shd w:val="clear" w:color="auto" w:fill="FFFFFF"/>
        </w:rPr>
        <w:t>épartement de sciences biologiques, Université de Montréal, QC, Canada</w:t>
      </w:r>
      <w:r w:rsidRPr="001D2645">
        <w:rPr>
          <w:rStyle w:val="normaltextrun"/>
          <w:rFonts w:asciiTheme="majorHAnsi" w:hAnsiTheme="majorHAnsi" w:cstheme="majorHAnsi"/>
          <w:sz w:val="20"/>
          <w:szCs w:val="20"/>
        </w:rPr>
        <w:t> </w:t>
      </w:r>
      <w:r w:rsidRPr="001D2645">
        <w:rPr>
          <w:rStyle w:val="eop"/>
          <w:rFonts w:asciiTheme="majorHAnsi" w:hAnsiTheme="majorHAnsi" w:cstheme="majorHAnsi"/>
          <w:sz w:val="20"/>
          <w:szCs w:val="20"/>
        </w:rPr>
        <w:t> </w:t>
      </w:r>
    </w:p>
    <w:p w14:paraId="092DDCF9" w14:textId="77777777" w:rsidR="00C7564D" w:rsidRPr="001D2645" w:rsidRDefault="00C7564D" w:rsidP="00C7564D">
      <w:pPr>
        <w:pStyle w:val="paragraph"/>
        <w:spacing w:before="0" w:beforeAutospacing="0" w:after="0" w:afterAutospacing="0"/>
        <w:textAlignment w:val="baseline"/>
        <w:rPr>
          <w:rFonts w:asciiTheme="majorHAnsi" w:hAnsiTheme="majorHAnsi" w:cstheme="majorHAnsi"/>
          <w:sz w:val="20"/>
          <w:szCs w:val="20"/>
        </w:rPr>
      </w:pPr>
      <w:r w:rsidRPr="001D2645">
        <w:rPr>
          <w:rStyle w:val="eop"/>
          <w:rFonts w:asciiTheme="majorHAnsi" w:hAnsiTheme="majorHAnsi" w:cstheme="majorHAnsi"/>
          <w:sz w:val="20"/>
          <w:szCs w:val="20"/>
          <w:vertAlign w:val="superscript"/>
        </w:rPr>
        <w:t>3</w:t>
      </w:r>
      <w:r w:rsidRPr="001D2645">
        <w:rPr>
          <w:rStyle w:val="eop"/>
          <w:rFonts w:asciiTheme="majorHAnsi" w:hAnsiTheme="majorHAnsi" w:cstheme="majorHAnsi"/>
          <w:sz w:val="20"/>
          <w:szCs w:val="20"/>
        </w:rPr>
        <w:t xml:space="preserve"> Département des sciences de l’environnement, Université du Québec à Trois-Rivières, Trois-Rivières, QC, Canada.</w:t>
      </w:r>
    </w:p>
    <w:p w14:paraId="3F82ECB6" w14:textId="77777777" w:rsidR="00C7564D" w:rsidRPr="00205BB1" w:rsidRDefault="00C7564D" w:rsidP="00C7564D">
      <w:pPr>
        <w:jc w:val="both"/>
        <w:rPr>
          <w:rFonts w:cstheme="majorHAnsi"/>
          <w:b/>
          <w:bCs/>
        </w:rPr>
      </w:pPr>
    </w:p>
    <w:p w14:paraId="1CBFDB0F" w14:textId="77777777" w:rsidR="00C7564D" w:rsidRDefault="00C7564D" w:rsidP="00C7564D">
      <w:pPr>
        <w:spacing w:line="360" w:lineRule="auto"/>
        <w:jc w:val="both"/>
        <w:rPr>
          <w:rFonts w:cstheme="majorHAnsi"/>
          <w:b/>
          <w:bCs/>
          <w:lang w:val="en-US"/>
        </w:rPr>
      </w:pPr>
      <w:r w:rsidRPr="005929A8">
        <w:rPr>
          <w:rFonts w:cstheme="majorHAnsi"/>
          <w:b/>
          <w:bCs/>
          <w:lang w:val="en-US"/>
        </w:rPr>
        <w:t>Abstract</w:t>
      </w:r>
    </w:p>
    <w:p w14:paraId="0743993B" w14:textId="77777777" w:rsidR="00C7564D" w:rsidRPr="00DE5124" w:rsidRDefault="00C7564D" w:rsidP="00C7564D">
      <w:pPr>
        <w:spacing w:line="360" w:lineRule="auto"/>
        <w:jc w:val="both"/>
        <w:rPr>
          <w:rFonts w:cstheme="majorHAnsi"/>
          <w:b/>
          <w:bCs/>
          <w:color w:val="000000" w:themeColor="text1"/>
          <w:lang w:val="en-US"/>
        </w:rPr>
      </w:pPr>
      <w:r>
        <w:rPr>
          <w:rFonts w:cstheme="majorHAnsi"/>
          <w:lang w:val="en-US"/>
        </w:rPr>
        <w:t>P</w:t>
      </w:r>
      <w:r w:rsidRPr="006B26FA">
        <w:rPr>
          <w:rFonts w:cstheme="majorHAnsi"/>
          <w:lang w:val="en-US"/>
        </w:rPr>
        <w:t>arasite distribution patterns and drivers of infection vary in time and space, making understanding the underlying mechanisms highly complex.</w:t>
      </w:r>
      <w:r>
        <w:rPr>
          <w:rFonts w:cstheme="majorHAnsi"/>
          <w:lang w:val="en-US"/>
        </w:rPr>
        <w:t xml:space="preserve"> </w:t>
      </w:r>
      <w:r w:rsidRPr="006B26FA">
        <w:rPr>
          <w:rFonts w:cstheme="majorHAnsi"/>
          <w:lang w:val="en-US"/>
        </w:rPr>
        <w:t xml:space="preserve">Comparative studies based on empirical data must therefore </w:t>
      </w:r>
      <w:r>
        <w:rPr>
          <w:rFonts w:cstheme="majorHAnsi"/>
          <w:lang w:val="en-US"/>
        </w:rPr>
        <w:t>consider</w:t>
      </w:r>
      <w:r w:rsidRPr="006B26FA">
        <w:rPr>
          <w:rFonts w:cstheme="majorHAnsi"/>
          <w:lang w:val="en-US"/>
        </w:rPr>
        <w:t xml:space="preserve"> the factors of variation involved in estimating infection parameters in natural populations. Using a multi-scale approach, we explored the sources of variation in the estimation of infection prevalence, focusing on blac</w:t>
      </w:r>
      <w:r>
        <w:rPr>
          <w:rFonts w:cstheme="majorHAnsi"/>
          <w:lang w:val="en-US"/>
        </w:rPr>
        <w:t>k spot</w:t>
      </w:r>
      <w:r w:rsidRPr="006B26FA">
        <w:rPr>
          <w:rFonts w:cstheme="majorHAnsi"/>
          <w:lang w:val="en-US"/>
        </w:rPr>
        <w:t xml:space="preserve"> disease in </w:t>
      </w:r>
      <w:r>
        <w:rPr>
          <w:rFonts w:cstheme="majorHAnsi"/>
          <w:lang w:val="en-US"/>
        </w:rPr>
        <w:t xml:space="preserve">littoral </w:t>
      </w:r>
      <w:r w:rsidRPr="006B26FA">
        <w:rPr>
          <w:rFonts w:cstheme="majorHAnsi"/>
          <w:lang w:val="en-US"/>
        </w:rPr>
        <w:t>freshwater fish communities</w:t>
      </w:r>
      <w:r>
        <w:rPr>
          <w:rFonts w:cstheme="majorHAnsi"/>
          <w:lang w:val="en-US"/>
        </w:rPr>
        <w:t xml:space="preserve"> sampled across 15 lakes in Québec, Canada</w:t>
      </w:r>
      <w:r w:rsidRPr="006B26FA">
        <w:rPr>
          <w:rFonts w:cstheme="majorHAnsi"/>
          <w:lang w:val="en-US"/>
        </w:rPr>
        <w:t>.</w:t>
      </w:r>
      <w:r>
        <w:rPr>
          <w:rFonts w:cstheme="majorHAnsi"/>
          <w:lang w:val="en-US"/>
        </w:rPr>
        <w:t xml:space="preserve"> </w:t>
      </w:r>
      <w:r w:rsidRPr="006B26FA">
        <w:rPr>
          <w:rFonts w:cstheme="majorHAnsi"/>
          <w:lang w:val="en-US"/>
        </w:rPr>
        <w:t>Our results show that infection prevalence is spatially heterogeneous across the landscape</w:t>
      </w:r>
      <w:r>
        <w:rPr>
          <w:rFonts w:cstheme="majorHAnsi"/>
          <w:lang w:val="en-US"/>
        </w:rPr>
        <w:t xml:space="preserve"> with evidence of infection hotspots and </w:t>
      </w:r>
      <w:proofErr w:type="spellStart"/>
      <w:r>
        <w:rPr>
          <w:rFonts w:cstheme="majorHAnsi"/>
          <w:lang w:val="en-US"/>
        </w:rPr>
        <w:t>coldspots</w:t>
      </w:r>
      <w:proofErr w:type="spellEnd"/>
      <w:r>
        <w:rPr>
          <w:rFonts w:cstheme="majorHAnsi"/>
          <w:lang w:val="en-US"/>
        </w:rPr>
        <w:t xml:space="preserve">. </w:t>
      </w:r>
      <w:r w:rsidRPr="006B26FA">
        <w:rPr>
          <w:rFonts w:cstheme="majorHAnsi"/>
          <w:lang w:val="en-US"/>
        </w:rPr>
        <w:t>Method-related sampling biases led to significant variations in prevalence estimates and spatial patterns of disease occurrence. Our results also indicate</w:t>
      </w:r>
      <w:r>
        <w:rPr>
          <w:rFonts w:cstheme="majorHAnsi"/>
          <w:lang w:val="en-US"/>
        </w:rPr>
        <w:t>d</w:t>
      </w:r>
      <w:r w:rsidRPr="006B26FA">
        <w:rPr>
          <w:rFonts w:cstheme="majorHAnsi"/>
          <w:lang w:val="en-US"/>
        </w:rPr>
        <w:t xml:space="preserve"> that low sampling</w:t>
      </w:r>
      <w:r>
        <w:rPr>
          <w:rFonts w:cstheme="majorHAnsi"/>
          <w:lang w:val="en-US"/>
        </w:rPr>
        <w:t xml:space="preserve"> efforts </w:t>
      </w:r>
      <w:r w:rsidRPr="006B26FA">
        <w:rPr>
          <w:rFonts w:cstheme="majorHAnsi"/>
          <w:lang w:val="en-US"/>
        </w:rPr>
        <w:t>tend to overestimate the prevalence of infection in the landscape, and that the sampling effort required to estimate</w:t>
      </w:r>
      <w:r>
        <w:rPr>
          <w:rFonts w:cstheme="majorHAnsi"/>
          <w:lang w:val="en-US"/>
        </w:rPr>
        <w:t xml:space="preserve"> infection</w:t>
      </w:r>
      <w:r w:rsidRPr="006B26FA">
        <w:rPr>
          <w:rFonts w:cstheme="majorHAnsi"/>
          <w:lang w:val="en-US"/>
        </w:rPr>
        <w:t xml:space="preserve"> prevalence depends on the sampling method employed. </w:t>
      </w:r>
      <w:proofErr w:type="spellStart"/>
      <w:r>
        <w:rPr>
          <w:rFonts w:cstheme="majorHAnsi"/>
          <w:lang w:val="en-US"/>
        </w:rPr>
        <w:t>P</w:t>
      </w:r>
      <w:r w:rsidRPr="006B26FA">
        <w:rPr>
          <w:rFonts w:cstheme="majorHAnsi"/>
          <w:lang w:val="en-US"/>
        </w:rPr>
        <w:t>hysico</w:t>
      </w:r>
      <w:proofErr w:type="spellEnd"/>
      <w:r w:rsidRPr="006B26FA">
        <w:rPr>
          <w:rFonts w:cstheme="majorHAnsi"/>
          <w:lang w:val="en-US"/>
        </w:rPr>
        <w:t xml:space="preserve">-chemical characteristics </w:t>
      </w:r>
      <w:r>
        <w:rPr>
          <w:rFonts w:cstheme="majorHAnsi"/>
          <w:lang w:val="en-US"/>
        </w:rPr>
        <w:t xml:space="preserve">of the sites </w:t>
      </w:r>
      <w:r w:rsidRPr="006B26FA">
        <w:rPr>
          <w:rFonts w:cstheme="majorHAnsi"/>
          <w:lang w:val="en-US"/>
        </w:rPr>
        <w:t>and local fish community structure were found to be the best predictors</w:t>
      </w:r>
      <w:r>
        <w:rPr>
          <w:rFonts w:cstheme="majorHAnsi"/>
          <w:lang w:val="en-US"/>
        </w:rPr>
        <w:t xml:space="preserve"> of infection at smaller spatial </w:t>
      </w:r>
      <w:r w:rsidRPr="006B26FA">
        <w:rPr>
          <w:rFonts w:cstheme="majorHAnsi"/>
          <w:lang w:val="en-US"/>
        </w:rPr>
        <w:t xml:space="preserve">scale. </w:t>
      </w:r>
      <w:r>
        <w:rPr>
          <w:rFonts w:cstheme="majorHAnsi"/>
          <w:lang w:val="en-US"/>
        </w:rPr>
        <w:t>Furthermore,</w:t>
      </w:r>
      <w:r w:rsidRPr="006B26FA">
        <w:rPr>
          <w:rFonts w:cstheme="majorHAnsi"/>
          <w:lang w:val="en-US"/>
        </w:rPr>
        <w:t xml:space="preserve"> our results suggest dilution effects due to obstruction and compatibility barriers limiting cercarial survival. Several relationships between infection prevalence and environmental predictors revealed non-linearity, suggesting complex interactions</w:t>
      </w:r>
      <w:r>
        <w:rPr>
          <w:rFonts w:cstheme="majorHAnsi"/>
          <w:lang w:val="en-US"/>
        </w:rPr>
        <w:t xml:space="preserve">. Examining infection prevalence data at various spatial scale allowed to uncover </w:t>
      </w:r>
      <w:r>
        <w:rPr>
          <w:rFonts w:cstheme="majorHAnsi"/>
          <w:color w:val="000000" w:themeColor="text1"/>
          <w:lang w:val="en-US"/>
        </w:rPr>
        <w:t>m</w:t>
      </w:r>
      <w:r w:rsidRPr="00DE5124">
        <w:rPr>
          <w:rFonts w:cstheme="majorHAnsi"/>
          <w:color w:val="000000" w:themeColor="text1"/>
          <w:lang w:val="en-US"/>
        </w:rPr>
        <w:t>any sources of variation</w:t>
      </w:r>
      <w:r>
        <w:rPr>
          <w:rFonts w:cstheme="majorHAnsi"/>
          <w:color w:val="000000" w:themeColor="text1"/>
          <w:lang w:val="en-US"/>
        </w:rPr>
        <w:t xml:space="preserve"> </w:t>
      </w:r>
      <w:r w:rsidRPr="00DE5124">
        <w:rPr>
          <w:rFonts w:cstheme="majorHAnsi"/>
          <w:color w:val="000000" w:themeColor="text1"/>
          <w:lang w:val="en-US"/>
        </w:rPr>
        <w:t xml:space="preserve">revealing the importance of context-dependencies </w:t>
      </w:r>
      <w:r>
        <w:rPr>
          <w:rFonts w:cstheme="majorHAnsi"/>
          <w:color w:val="000000" w:themeColor="text1"/>
          <w:lang w:val="en-US"/>
        </w:rPr>
        <w:t xml:space="preserve">and scale-dependencies </w:t>
      </w:r>
      <w:r w:rsidRPr="00DE5124">
        <w:rPr>
          <w:rFonts w:cstheme="majorHAnsi"/>
          <w:color w:val="000000" w:themeColor="text1"/>
          <w:lang w:val="en-US"/>
        </w:rPr>
        <w:t>in host-parasite interactions.</w:t>
      </w:r>
      <w:r>
        <w:rPr>
          <w:rFonts w:cstheme="majorHAnsi"/>
          <w:color w:val="000000" w:themeColor="text1"/>
          <w:lang w:val="en-US"/>
        </w:rPr>
        <w:t xml:space="preserve"> </w:t>
      </w:r>
    </w:p>
    <w:p w14:paraId="475A2A8D" w14:textId="77777777" w:rsidR="00C7564D" w:rsidRPr="005929A8" w:rsidRDefault="00C7564D" w:rsidP="00C7564D">
      <w:pPr>
        <w:jc w:val="both"/>
        <w:rPr>
          <w:rFonts w:cstheme="majorHAnsi"/>
          <w:b/>
          <w:bCs/>
          <w:lang w:val="en-US"/>
        </w:rPr>
      </w:pPr>
    </w:p>
    <w:p w14:paraId="691F2CF3" w14:textId="77777777" w:rsidR="00C7564D" w:rsidRPr="00C1636A" w:rsidRDefault="00C7564D" w:rsidP="00C7564D">
      <w:pPr>
        <w:jc w:val="both"/>
        <w:rPr>
          <w:rFonts w:cstheme="majorHAnsi"/>
          <w:b/>
          <w:bCs/>
          <w:sz w:val="21"/>
          <w:szCs w:val="21"/>
          <w:lang w:val="en-US"/>
        </w:rPr>
      </w:pPr>
      <w:r w:rsidRPr="00C1636A">
        <w:rPr>
          <w:rFonts w:cstheme="majorHAnsi"/>
          <w:b/>
          <w:bCs/>
          <w:sz w:val="21"/>
          <w:szCs w:val="21"/>
          <w:lang w:val="en-US"/>
        </w:rPr>
        <w:t>KEYWORDS </w:t>
      </w:r>
    </w:p>
    <w:p w14:paraId="6C0C5C49" w14:textId="77777777" w:rsidR="00C7564D" w:rsidRPr="00C1636A" w:rsidRDefault="00C7564D" w:rsidP="00C7564D">
      <w:pPr>
        <w:jc w:val="both"/>
        <w:rPr>
          <w:rFonts w:cstheme="majorHAnsi"/>
          <w:sz w:val="21"/>
          <w:szCs w:val="21"/>
          <w:lang w:val="en-US"/>
        </w:rPr>
      </w:pPr>
      <w:r w:rsidRPr="00C1636A">
        <w:rPr>
          <w:rFonts w:cstheme="majorHAnsi"/>
          <w:sz w:val="21"/>
          <w:szCs w:val="21"/>
          <w:lang w:val="en-US"/>
        </w:rPr>
        <w:t>Host-parasite interactions, disease ecology, infection parameters, distribution patterns, freshwaters, infection drivers, sampling design, sampling methods.</w:t>
      </w:r>
    </w:p>
    <w:p w14:paraId="313D5FF2" w14:textId="77777777" w:rsidR="00C7564D" w:rsidRPr="00C1636A" w:rsidRDefault="00C7564D" w:rsidP="00C7564D">
      <w:pPr>
        <w:jc w:val="both"/>
        <w:rPr>
          <w:rFonts w:cstheme="majorHAnsi"/>
          <w:sz w:val="22"/>
          <w:szCs w:val="22"/>
          <w:lang w:val="en-US"/>
        </w:rPr>
      </w:pPr>
    </w:p>
    <w:p w14:paraId="1A969152" w14:textId="77777777" w:rsidR="00C7564D" w:rsidRPr="00C1636A" w:rsidRDefault="00C7564D" w:rsidP="00C7564D">
      <w:pPr>
        <w:jc w:val="both"/>
        <w:rPr>
          <w:rFonts w:cstheme="majorHAnsi"/>
          <w:b/>
          <w:bCs/>
          <w:sz w:val="21"/>
          <w:szCs w:val="21"/>
        </w:rPr>
      </w:pPr>
      <w:proofErr w:type="spellStart"/>
      <w:r w:rsidRPr="00C1636A">
        <w:rPr>
          <w:rFonts w:cstheme="majorHAnsi"/>
          <w:b/>
          <w:bCs/>
          <w:sz w:val="21"/>
          <w:szCs w:val="21"/>
        </w:rPr>
        <w:t>Correspondence</w:t>
      </w:r>
      <w:proofErr w:type="spellEnd"/>
      <w:r w:rsidRPr="00C1636A">
        <w:rPr>
          <w:rFonts w:cstheme="majorHAnsi"/>
          <w:b/>
          <w:bCs/>
          <w:sz w:val="21"/>
          <w:szCs w:val="21"/>
        </w:rPr>
        <w:t xml:space="preserve"> | </w:t>
      </w:r>
      <w:r w:rsidRPr="00C1636A">
        <w:rPr>
          <w:rFonts w:cstheme="majorHAnsi"/>
          <w:sz w:val="21"/>
          <w:szCs w:val="21"/>
        </w:rPr>
        <w:t>Juliane Vigneault, Département des sciences biologiques, Université de Montréal, QC, Canada</w:t>
      </w:r>
    </w:p>
    <w:p w14:paraId="1D51B86E" w14:textId="77777777" w:rsidR="00C7564D" w:rsidRPr="00C1636A" w:rsidRDefault="00C7564D" w:rsidP="00C7564D">
      <w:pPr>
        <w:jc w:val="both"/>
        <w:rPr>
          <w:rStyle w:val="ui-provider"/>
          <w:rFonts w:cstheme="majorHAnsi"/>
          <w:sz w:val="20"/>
          <w:szCs w:val="20"/>
          <w:lang w:val="en-US"/>
        </w:rPr>
      </w:pPr>
      <w:proofErr w:type="gramStart"/>
      <w:r w:rsidRPr="00C1636A">
        <w:rPr>
          <w:rFonts w:cstheme="majorHAnsi"/>
          <w:sz w:val="21"/>
          <w:szCs w:val="21"/>
          <w:lang w:val="en-US"/>
        </w:rPr>
        <w:t>Email :</w:t>
      </w:r>
      <w:proofErr w:type="gramEnd"/>
      <w:r w:rsidRPr="00C1636A">
        <w:rPr>
          <w:rFonts w:cstheme="majorHAnsi"/>
          <w:sz w:val="21"/>
          <w:szCs w:val="21"/>
          <w:lang w:val="en-US"/>
        </w:rPr>
        <w:t xml:space="preserve"> juliane.vigneault@umontreal.ca</w:t>
      </w:r>
      <w:r w:rsidRPr="00C1636A">
        <w:rPr>
          <w:rStyle w:val="ui-provider"/>
          <w:rFonts w:cstheme="majorHAnsi"/>
          <w:b/>
          <w:bCs/>
          <w:sz w:val="20"/>
          <w:szCs w:val="20"/>
          <w:lang w:val="en-US"/>
        </w:rPr>
        <w:br w:type="page"/>
      </w:r>
    </w:p>
    <w:p w14:paraId="60CA14A4" w14:textId="2121A094" w:rsidR="00792A22" w:rsidRPr="007C2E1D" w:rsidRDefault="004D4920" w:rsidP="004D4920">
      <w:pPr>
        <w:pStyle w:val="Titre2"/>
        <w:rPr>
          <w:lang w:val="en-US"/>
        </w:rPr>
      </w:pPr>
      <w:r w:rsidRPr="007C2E1D">
        <w:rPr>
          <w:lang w:val="en-US"/>
        </w:rPr>
        <w:lastRenderedPageBreak/>
        <w:t xml:space="preserve">2.1. </w:t>
      </w:r>
      <w:r w:rsidR="00792A22" w:rsidRPr="007C2E1D">
        <w:rPr>
          <w:lang w:val="en-US"/>
        </w:rPr>
        <w:t>Introduction</w:t>
      </w:r>
      <w:bookmarkEnd w:id="59"/>
    </w:p>
    <w:p w14:paraId="4386C918" w14:textId="77777777" w:rsidR="00792A22" w:rsidRDefault="00792A22" w:rsidP="00792A22">
      <w:pPr>
        <w:autoSpaceDE w:val="0"/>
        <w:autoSpaceDN w:val="0"/>
        <w:adjustRightInd w:val="0"/>
        <w:spacing w:line="360" w:lineRule="auto"/>
        <w:jc w:val="both"/>
        <w:rPr>
          <w:rStyle w:val="Numrodepage"/>
          <w:rFonts w:cstheme="majorHAnsi"/>
          <w:b/>
          <w:bCs/>
          <w:lang w:val="en-US"/>
        </w:rPr>
      </w:pPr>
    </w:p>
    <w:p w14:paraId="241AF0ED" w14:textId="6A1984F8" w:rsidR="00C7564D" w:rsidRDefault="00C7564D" w:rsidP="00C7564D">
      <w:pPr>
        <w:autoSpaceDE w:val="0"/>
        <w:autoSpaceDN w:val="0"/>
        <w:adjustRightInd w:val="0"/>
        <w:spacing w:line="360" w:lineRule="auto"/>
        <w:ind w:firstLine="708"/>
        <w:jc w:val="both"/>
        <w:rPr>
          <w:rFonts w:cstheme="majorHAnsi"/>
          <w:kern w:val="0"/>
          <w:lang w:val="en-US"/>
        </w:rPr>
      </w:pPr>
      <w:bookmarkStart w:id="60" w:name="_Toc159491675"/>
      <w:r>
        <w:rPr>
          <w:rFonts w:cstheme="majorHAnsi"/>
          <w:kern w:val="0"/>
          <w:lang w:val="en-US"/>
        </w:rPr>
        <w:t xml:space="preserve">Despite often being neglected in ecological studies </w:t>
      </w:r>
      <w:r>
        <w:rPr>
          <w:rFonts w:cstheme="majorHAnsi"/>
          <w:kern w:val="0"/>
          <w:lang w:val="en-US"/>
        </w:rPr>
        <w:fldChar w:fldCharType="begin"/>
      </w:r>
      <w:r>
        <w:rPr>
          <w:rFonts w:cstheme="majorHAnsi"/>
          <w:kern w:val="0"/>
          <w:lang w:val="en-US"/>
        </w:rPr>
        <w:instrText xml:space="preserve"> ADDIN ZOTERO_ITEM CSL_CITATION {"citationID":"mk10hNMt","properties":{"formattedCitation":"(Chr\\uc0\\u233{}tien et al., 2023; Morley, 2012; Scholz &amp; Choudhury, 2014)","plainCitation":"(Chrétien et al., 2023; Morley, 2012; Scholz &amp; Choudhury, 2014)","noteIndex":0},"citationItems":[{"id":10683,"uris":["http://zotero.org/groups/2585270/items/V5QV2XVK"],"itemData":{"id":10683,"type":"article-journal","abstract":"Wild animals have parasites. This inconvenient truth has far-reaching implications for biologists measuring animal performance traits: infection with parasites can alter host behaviour and physiology in profound and sometimes counterintuitive ways. Yet, to what extent do studies on wild animals take individual infection status into account? We performed a systematic review across eight scientific journals primarily publishing studies in animal behaviour and physiology over a 5-year period to assess the proportion of studies which acknowledge, treat or control for parasite infection in their study design and/or analyses. We explored whether parasite inclusion differed between studies that are experimental versus observational, conducted in the field vs the laboratory and measured behavioural vs physiological traits. We also investigated the importance of other factors such as the journal, the trait category (e.g. locomotion, reproduction) measured, the vertebrate taxonomic group investigated and the host climatic zone of origin. Our results show that parasite inclusion was generally lacking across recent studies on wild vertebrates. In over 680 filtered papers, we found that only 21.9% acknowledged the potential effects of infections on animal performance in the text, and only 5.1% of studies treated animals for infection (i.e. parasite control) or considered infection status in the statistical analyses (i.e. parasite analysis). Parasite inclusion, control and analysis were higher in laboratory compared to field studies and higher for physiological studies compared to behavioural studies but did not differ among journals, performance trait categories and taxonomic groups. Among climatic zones, parasite inclusion, control and analysis were higher in tropical, subtropical and temperate zones than in boreal and polar zones. Overall, our literature review suggests that parasites are sorely under-acknowledged by researchers in recent years despite growing evidence that infections can modify animal performance. Given the ubiquity of parasites in the environment, we encourage scientists to consider individual infection status when assessing performance of wild animals. We also suggest ways for researchers to implement such practices in both experimental and observational studies.","container-title":"Journal of Animal Ecology","DOI":"10.1111/1365-2656.13864","ISSN":"1365-2656","issue":"4","language":"en","license":"© 2022 The Authors. Journal of Animal Ecology © 2022 British Ecological Society.","note":"_eprint: https://onlinelibrary.wiley.com/doi/pdf/10.1111/1365-2656.13864","page":"794-806","source":"Wiley Online Library","title":"Few studies of wild animal performance account for parasite infections: A systematic review","title-short":"Few studies of wild animal performance account for parasite infections","volume":"92","author":[{"family":"Chrétien","given":"Emmanuelle"},{"family":"De Bonville","given":"Jérémy"},{"family":"Guitard","given":"Joëlle"},{"family":"Binning","given":"Sandra A."},{"family":"Melis","given":"Élizabeth"},{"family":"Kack","given":"Alexandra"},{"family":"Côté","given":"Ariane"},{"family":"Gradito","given":"Maryane"},{"family":"Papillon","given":"Amélie"},{"family":"Thelamon","given":"Victoria"},{"family":"Levet","given":"Marie"},{"family":"Barou-Dagues","given":"Marie"}],"issued":{"date-parts":[["2023"]]}}},{"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J."}],"issued":{"date-parts":[["2012",7,1]]}}},{"id":6501,"uris":["http://zotero.org/groups/2585270/items/CQGC74Q7"],"itemData":{"id":6501,"type":"article-journal","abstract":"Fish parasitology has a long tradition in North America and numerous parasitologists have contributed considerably to the current knowledge of the diversity and biology of protistan and metazoan parasites of freshwater fishes. The Journal of Parasitology has been essential in disseminating this knowledge and remains a significant contributor to our understanding of fish parasites in North America as well as more broadly at the international level. However, with a few exceptions, the importance of fish parasites has decreased during the last decades, which is reflected in the considerable decline of funding and corresponding decrease of attention paid to these parasites in Canada and the United States of America. After the ‘golden age' in the second half of the 20th Century, fish parasitology in Canada and the United States went in a new direction, driven by technology and a shift in priorities. In contrast, fish parasitology in Mexico has undergone rapid development since the early 1990s, partly due to extensive international collaboration and governmental funding. A critical review of the current data on the parasites of freshwater fishes in North America has revealed considerable gaps in the knowledge of their species composition, host specificity, life cycles, evolution, phylogeography, and relationships with their fish hosts. As to the key question, “Why so neglected?” this is probably because: (1) fish parasites are not in the forefront due to their lesser economic importance; (2) there is little funding for this kind of research, especially if a practical application is not immediately apparent; and (3) of shifting interests and a shortage of key personalities to train a new generation (they switched to marine habitats or other fields). Some of the opportunities for future research are outlined, such as climate change and cryptic species diversity. A significant problem challenging future research seems to be the loss of trained and experienced fish parasitologists. This has 2 major ramifications: the loss of expertise in identifying organisms that other biologists (e.g., ecologists, molecular biologists, evolutionists) work with, and an incomplete comprehension of ecosystem structure and function in the face of climate change, emerging diseases, and loss of biodiversity.","container-title":"Journal of Parasitology","DOI":"10.1645/13-394.1","ISSN":"0022-3395","issue":"1","journalAbbreviation":"Journal of Parasitology","page":"26-45","source":"Silverchair","title":"Parasites of Freshwater Fishes In North America: Why So Neglected?","title-short":"Parasites of Freshwater Fishes In North America","volume":"100","author":[{"family":"Scholz","given":"Tomáš"},{"family":"Choudhury","given":"Anindo"}],"issued":{"date-parts":[["2014",2,1]]}}}],"schema":"https://github.com/citation-style-language/schema/raw/master/csl-citation.json"} </w:instrText>
      </w:r>
      <w:r>
        <w:rPr>
          <w:rFonts w:cstheme="majorHAnsi"/>
          <w:kern w:val="0"/>
          <w:lang w:val="en-US"/>
        </w:rPr>
        <w:fldChar w:fldCharType="separate"/>
      </w:r>
      <w:r w:rsidRPr="001D2645">
        <w:rPr>
          <w:rFonts w:ascii="Calibri Light" w:cs="Calibri Light"/>
          <w:kern w:val="0"/>
          <w:lang w:val="en-US"/>
        </w:rPr>
        <w:t>(Chrétien et al., 2023; Morley, 2012; Scholz &amp; Choudhury, 2014)</w:t>
      </w:r>
      <w:r>
        <w:rPr>
          <w:rFonts w:cstheme="majorHAnsi"/>
          <w:kern w:val="0"/>
          <w:lang w:val="en-US"/>
        </w:rPr>
        <w:fldChar w:fldCharType="end"/>
      </w:r>
      <w:r>
        <w:rPr>
          <w:rFonts w:cstheme="majorHAnsi"/>
          <w:kern w:val="0"/>
          <w:lang w:val="en-US"/>
        </w:rPr>
        <w:t xml:space="preserve">, parasites are key components of natural communities and ecosystem functioning </w:t>
      </w:r>
      <w:r>
        <w:rPr>
          <w:rFonts w:cstheme="majorHAnsi"/>
          <w:kern w:val="0"/>
          <w:lang w:val="en-US"/>
        </w:rPr>
        <w:fldChar w:fldCharType="begin"/>
      </w:r>
      <w:r w:rsidR="00332822">
        <w:rPr>
          <w:rFonts w:cstheme="majorHAnsi"/>
          <w:kern w:val="0"/>
          <w:lang w:val="en-US"/>
        </w:rPr>
        <w:instrText xml:space="preserve"> ADDIN ZOTERO_ITEM CSL_CITATION {"citationID":"NX711Mm1","properties":{"formattedCitation":"(Dobson &amp; Hudson, 1986; Frainer et al., 2018; K. D. Lafferty et al., 2008; Marcogliese, 2004; Minchella &amp; Scott, 1991; Pascal et al., 2020; Poulin, 1999)","plainCitation":"(Dobson &amp; Hudson, 1986; Frainer et al., 2018; K. D. Lafferty et al., 2008; Marcogliese, 2004; Minchella &amp; Scott, 1991; Pascal et al., 2020; Poulin, 1999)","noteIndex":0},"citationItems":[{"id":1732,"uris":["http://zotero.org/groups/2585270/items/G6UNAJIX"],"itemData":{"id":1732,"type":"article-journal","abstract":"Pathogens and parasites are fascinating to epidemiologists and ecologists alike; as well as causing disease in individual species, they can perturb the normal functioning of a community and thus give insights into the way that the community 'functions' Several recent studies on diseases in animal populations have confirmed the importance of pathogens and parasites as components of ecological systems, while also revealing the underlying structure of complex multispecies communities.","container-title":"Trends in Ecology &amp; Evolution","DOI":"10.1016/0169-5347(86)90060-1","ISSN":"0169-5347","issue":"1","journalAbbreviation":"Trends Ecol Evol","language":"eng","note":"PMID: 21227771","page":"11-15","source":"PubMed","title":"Parasites, disease and the structure of ecological communities","volume":"1","author":[{"family":"Dobson","given":"A. P."},{"family":"Hudson","given":"P. J."}],"issued":{"date-parts":[["1986",7]]}}},{"id":2008,"uris":["http://zotero.org/groups/2585270/items/N8MDM3XF"],"itemData":{"id":2008,"type":"article-journal","abstract":"Species interactions can influence ecosystem functioning by enhancing or suppressing the activities of species that drive ecosystem processes, or by causing changes in biodiversity. However, one important class of species interactions – parasitism – has been little considered in biodiversity and ecosystem functioning (BD-EF) research. Parasites might increase or decrease ecosystem processes by reducing host abundance. Parasites could also increase trait diversity by suppressing dominant species or by increasing within-host trait diversity. These different mechanisms by which parasites might affect ecosystem function pose challenges in predicting their net effects. Nonetheless, given the ubiquity of parasites, we propose that parasite–host interactions should be incorporated into the BD-EF framework.","container-title":"Trends in Ecology &amp; Evolution","DOI":"10.1016/j.tree.2018.01.011","ISSN":"0169-5347","issue":"4","journalAbbreviation":"Trends in Ecology &amp; Evolution","language":"en","page":"260-268","source":"ScienceDirect","title":"Parasitism and the Biodiversity-Functioning Relationship","volume":"33","author":[{"family":"Frainer","given":"André"},{"family":"McKie","given":"Brendan G."},{"family":"Amundsen","given":"Per-Arne"},{"family":"Knudsen","given":"Rune"},{"family":"Lafferty","given":"Kevin D."}],"issued":{"date-parts":[["2018",4,1]]}}},{"id":1713,"uris":["http://zotero.org/groups/2585270/items/RWHARA67"],"itemData":{"id":1713,"type":"article-journal","abstract":"Parasitism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W."}],"issued":{"date-parts":[["2008",6]]}}},{"id":1516,"uris":["http://zotero.org/groups/2585270/items/2EBG3PT3"],"itemData":{"id":1516,"type":"article-journal","abstract":"Effective management of our natural resources requires an understanding of ecosystem structure and function; effectively, an ecosystem-based approach to management. Parasites occur, albeit cryptically, in almost all ecosystems, yet they are usually neglected in studies on populations and communties of organisms. Parasites can have pronounced or subtle effects on hosts affecting host behavior, growth, fecundity, and mortality. Furthermore, parasites may regulate host population dynamics and influence community structure. Many parasites have complex life cycles and depend for transmission on the presence of a variety of invertebrate and vertebrate intermediate hosts. Often transmission involves predator–prey interactions. Thus, parasites reflect the host’s position in the food web and are indicative of changes in ecosystem structure and function. Parasites can provide information on population structure, evolutionary hypotheses, environmental stressors, trophic interactions, biodiversity, and climatic conditions. I use examples from diverse freshwater and marine systems to demonstrate that parasites should be incorporated into research and monitoring programs to maximize information gathered in ecosystem-based studies and resource management.","container-title":"EcoHealth","DOI":"10.1007/s10393-004-0028-3","ISSN":"1612-9210","issue":"2","journalAbbreviation":"EcoHealth","language":"en","page":"151-164","source":"Springer Link","title":"Parasites: Small Players with Crucial Roles in the Ecological Theater","title-short":"Parasites","volume":"1","author":[{"family":"Marcogliese","given":"D.J."}],"issued":{"date-parts":[["2004",6,1]]}}},{"id":1912,"uris":["http://zotero.org/groups/2585270/items/KGQAWQJU"],"itemData":{"id":1912,"type":"article-journal","abstract":"Traditionally, the major biotic determinants of animal community structure were assumed to be competition and predation. Recent theoretical, experimental and field studies indicate that parasitism is also important. The spectrum of effects that parasites have on host individuals is as broad as the range of parasite-host interactions. This review considers evidence for direct effects of parasites on fecundity and survival that influence host demography, and for indirect effects on host physiology and behavior that interface with competition and predation.","container-title":"Trends in Ecology &amp; Evolution","DOI":"10.1016/0169-5347(91)90071-5","ISSN":"0169-5347","issue":"8","journalAbbreviation":"Trends in Ecology &amp; Evolution","language":"en","page":"250-254","source":"ScienceDirect","title":"Parasitism: A cryptic determinant of animal community structure","title-short":"Parasitism","volume":"6","author":[{"family":"Minchella","given":"Dennis J."},{"family":"Scott","given":"Marilyn E."}],"issued":{"date-parts":[["1991",8,1]]}}},{"id":2013,"uris":["http://zotero.org/groups/2585270/items/JJE7GW6X"],"itemData":{"id":2013,"type":"article-journal","abstract":"Although parasites represent a substantial part of marine communities’ biomass and diversity, their influence on ecosystem functioning, especially via the modification of host behaviour, remains largely unknown. Here, we explored the effects of the bopyrid ectoparasite Gyge branchialis on the engineering activities of the thalassinid crustacean Upogebia pusilla and the cascading effects on intertidal ecosystem processes (e.g. sediment bioturbation) and functions (e.g. nutrient regeneration). Laboratory experiments revealed that the overall activity level of parasitized mud shrimp is reduced by a factor 3.3 due to a decrease in time allocated to burrowing and ventilating activities (by factors 1.9 and 2.9, respectively). Decrease in activity level led to strong reductions of bioturbation rates and biogeochemical fluxes at the sediment–water interface. Given the world-wide distribution of mud shrimp and their key role in biogeochemical processes, parasite-mediated alteration of their engineering behaviour has undoubtedly broad ecological impacts on marine coastal systems functioning. Our results illustrate further the need to consider host–parasite interactions (including trait-mediated indirect effects) when assessing the contribution of species to ecosystem properties, functions and services.","container-title":"Journal of Animal Ecology","DOI":"10.1111/1365-2656.13236","ISSN":"1365-2656","issue":"9","language":"en","note":"_eprint: https://onlinelibrary.wiley.com/doi/pdf/10.1111/1365-2656.13236","page":"2192-2205","source":"Wiley Online Library","title":"Parasitism in ecosystem engineer species: A key factor controlling marine ecosystem functioning","title-short":"Parasitism in ecosystem engineer species","volume":"89","author":[{"family":"Pascal","given":"Ludovic"},{"family":"Grémare","given":"Antoine"},{"family":"Montaudouin","given":"Xavier","non-dropping-particle":"de"},{"family":"Deflandre","given":"Bruno"},{"family":"Romero-Ramirez","given":"Alicia"},{"family":"Maire","given":"Olivier"}],"issued":{"date-parts":[["2020"]]}}},{"id":1530,"uris":["http://zotero.org/groups/2585270/items/KYYZ4GHH"],"itemData":{"id":1530,"type":"article-journal","abstract":"Past research on parasites and community ecology has focussed on two distinct levels of the overall community. First, it has been shown that parasites can have a role in structuring host communities. They can have differential effects on the different hosts that they exploit, they can directly debilitate a host that itself is a key structuring force in the community, or they can indirectly alter the phenotype of their host and change the importance of the host for the community. Second, certain parasite species can be important in shaping parasite communities. Dominant parasite species can directly compete with other parasite species inside the host and reduce their abundance to some extent, and parasites that alter host phenotype can indirectly make the host more or less suitable for other parasite species. The possibility that a </w:instrText>
      </w:r>
      <w:r w:rsidR="00332822" w:rsidRPr="00332822">
        <w:rPr>
          <w:rFonts w:cstheme="majorHAnsi"/>
          <w:kern w:val="0"/>
        </w:rPr>
        <w:instrText xml:space="preserve">parasite species simultaneously affects the structure of all levels of the overall community, i.e. the parasite community and the community of free-living animals, is never considered. Given the many direct and indirect ways in which a parasite species can modulate the abundance of other species, it is conceivable that some parasite species have functionally important roles in a community, and that their removal would change the relative composition of the whole community. An example from a soft-sediment intertidal community is used to illustrate how the subtle, indirect effects of a parasite species on non-host species can be very important to the structure of the overall community. Future community studies addressing the many potential influences of parasites will no doubt identify other functionally important parasite species that serve to maintain biodiversity.","container-title":"International Journal for Parasitology","DOI":"10.1016/S0020-7519(99)00045-4","ISSN":"0020-7519","issue":"6","journalAbbreviation":"International Journal for Parasitology","language":"en","page":"903-914","source":"ScienceDirect","title":"The functional importance of parasites in animal communities: many roles at many levels?","title-short":"The functional importance of parasites in animal communities","volume":"29","author":[{"family":"Poulin","given":"Robert"}],"issued":{"date-parts":[["1999",6,1]]}}}],"schema":"https://github.com/citation-style-language/schema/raw/master/csl-citation.json"} </w:instrText>
      </w:r>
      <w:r>
        <w:rPr>
          <w:rFonts w:cstheme="majorHAnsi"/>
          <w:kern w:val="0"/>
          <w:lang w:val="en-US"/>
        </w:rPr>
        <w:fldChar w:fldCharType="separate"/>
      </w:r>
      <w:r w:rsidR="00332822">
        <w:rPr>
          <w:rFonts w:cstheme="majorHAnsi"/>
          <w:noProof/>
          <w:kern w:val="0"/>
        </w:rPr>
        <w:t>(Dobson &amp; Hudson, 1986; Frainer et al., 2018; K. D. Lafferty et al., 2008; Marcogliese, 2004; Minchella &amp; Scott, 1991; Pascal et al., 2020; Poulin, 1999)</w:t>
      </w:r>
      <w:r>
        <w:rPr>
          <w:rFonts w:cstheme="majorHAnsi"/>
          <w:kern w:val="0"/>
          <w:lang w:val="en-US"/>
        </w:rPr>
        <w:fldChar w:fldCharType="end"/>
      </w:r>
      <w:r w:rsidRPr="0053061F">
        <w:rPr>
          <w:rFonts w:cstheme="majorHAnsi"/>
          <w:kern w:val="0"/>
        </w:rPr>
        <w:t xml:space="preserve">. </w:t>
      </w:r>
      <w:r>
        <w:rPr>
          <w:rFonts w:cstheme="majorHAnsi"/>
          <w:kern w:val="0"/>
          <w:lang w:val="en-US"/>
        </w:rPr>
        <w:t xml:space="preserve">Parasites can induce physiological and behavioral changes in their hosts </w:t>
      </w:r>
      <w:r>
        <w:rPr>
          <w:rFonts w:cstheme="majorHAnsi"/>
          <w:kern w:val="0"/>
          <w:lang w:val="en-US"/>
        </w:rPr>
        <w:fldChar w:fldCharType="begin"/>
      </w:r>
      <w:r>
        <w:rPr>
          <w:rFonts w:cstheme="majorHAnsi"/>
          <w:kern w:val="0"/>
          <w:lang w:val="en-US"/>
        </w:rPr>
        <w:instrText xml:space="preserve"> ADDIN ZOTERO_ITEM CSL_CITATION {"citationID":"GSmW4h4v","properties":{"formattedCitation":"(Barber et al., 2000; Iwanowicz, 2011)","plainCitation":"(Barber et al., 2000; Iwanowicz, 2011)","noteIndex":0},"citationItems":[{"id":1982,"uris":["http://zotero.org/groups/2585270/items/WHJ3TRHP"],"itemData":{"id":1982,"type":"article-journal","abstract":"Fish serve as hosts to a range of parasites that are taxonomically diverse and that exhibit a wide variety of life cycle strategies. Whereas many of these parasites are passed directly between ultimate hosts, others need to navigate through a series of intermediate hosts before reaching a host in (or on) which they can attain sexual maturity. The realisation that parasites need not have evolved to minimise their impact on hosts to be successful, and in many cases may even have a requirement for their hosts to be eaten by specific predators to ensure transmission, has renewed interest in the evolutionary basis of infection-associated host behaviour. Fishes have proved popular models for the experimental examination of such hypotheses, and parasitic infections have been demonstrated to have consequences for almost every aspect of fish behaviour. Despite a scarcity of knowledge regarding the mechanistic basis of such behaviour changes in most cases, and an even lower understanding of their ecological consequences, there can be little doubt that infection-associated behaviour changes have the potential to impact severely on the ecology of infected fishes. Changes in foraging efficiency, time budget, habitat selection, competitive ability, predator-prey relationships, swimming performance and sexual behaviour and mate choice have all been associated with – and in some cases been shown to be a result of – parasite infections, and are reviewed here in some detail. Since the behavioural consequences of infections are exposed to evolutionary selection pressures in the same way as are other phenotypic traits, few behavioural changes will be evolutionarily neutral and host behaviour changes that facilitate transmission should be expected. Despite this expectation, we have found little conclusive evidence for the Parasite Increased Trophic Transmission (PITT) hypothesis in fishes, though recent studies suggest it is likely to be an important mechanism. Additionally, since the fitness consequences of the many behavioural changes described have rarely been quantified, their evolutionary and ecological significance is effectively unknown.","container-title":"Reviews in Fish Biology and Fisheries","DOI":"10.1023/A:1016658224470","ISSN":"1573-5184","issue":"2","journalAbbreviation":"Reviews in Fish Biology and Fisheries","language":"en","page":"131-165","source":"Springer Link","title":"Effects of parasites on fish behaviour: a review and evolutionary perspective","title-short":"Effects of parasites on fish behaviour","volume":"10","author":[{"family":"Barber","given":"Iain"},{"family":"Hoare","given":"Danie"},{"family":"Krause","given":"Jens"}],"issued":{"date-parts":[["2000",6,1]]}}},{"id":1693,"uris":["http://zotero.org/groups/2585270/items/H3AKLURA"],"itemData":{"id":1693,"type":"book","abstract":"It is believed by many that parasites are only as important as the fish they infect. Parasites are ubiquitous, primarily surviving in a dynamic equilibrium with their host(s) and they are often overlooked in fish health assessments. Changes in the environment, both anthropogenic and environmental, can alter the parasite/host equilibrium and cause disease or mortality in fish. Therefore it is imperative that we have knowledge of both parasites and parasitic communities within a given population. When fish kills occur, it can often be associated with changes in parasite density and community composition. Often the damage associated with these fish is relative to the rate of infestation with the parasite; a fish that is lightly infected will show few signs of the parasite, while a heavily infected fish may become physiologically impaired and even die. Parasites can cause mechanical damage (fusion of gill lamellae, tissue replacement), physiological damage (cell proliferation, immunomodulation, detrimental behavioral responses, altered growth) and reproductive damage. As parasitism is the most common lifestyle on the planet, understanding its role in the environment may help researchers understand changes in a given fish population or stream ecosystem.","source":"ResearchGate","title":"Overview On The Effects Of Parasites On Fish Health","author":[{"family":"Iwanowicz","given":"Deborah"}],"issued":{"date-parts":[["2011",7,20]]}}}],"schema":"https://github.com/citation-style-language/schema/raw/master/csl-citation.json"} </w:instrText>
      </w:r>
      <w:r>
        <w:rPr>
          <w:rFonts w:cstheme="majorHAnsi"/>
          <w:kern w:val="0"/>
          <w:lang w:val="en-US"/>
        </w:rPr>
        <w:fldChar w:fldCharType="separate"/>
      </w:r>
      <w:r>
        <w:rPr>
          <w:rFonts w:cstheme="majorHAnsi"/>
          <w:noProof/>
          <w:kern w:val="0"/>
          <w:lang w:val="en-US"/>
        </w:rPr>
        <w:t>(Barber et al., 2000; Iwanowicz, 2011)</w:t>
      </w:r>
      <w:r>
        <w:rPr>
          <w:rFonts w:cstheme="majorHAnsi"/>
          <w:kern w:val="0"/>
          <w:lang w:val="en-US"/>
        </w:rPr>
        <w:fldChar w:fldCharType="end"/>
      </w:r>
      <w:r>
        <w:rPr>
          <w:rFonts w:cstheme="majorHAnsi"/>
          <w:kern w:val="0"/>
          <w:lang w:val="en-US"/>
        </w:rPr>
        <w:t xml:space="preserve">, are major elements of food webs </w:t>
      </w:r>
      <w:r>
        <w:rPr>
          <w:rFonts w:cstheme="majorHAnsi"/>
          <w:kern w:val="0"/>
          <w:lang w:val="en-US"/>
        </w:rPr>
        <w:fldChar w:fldCharType="begin"/>
      </w:r>
      <w:r w:rsidR="00332822">
        <w:rPr>
          <w:rFonts w:cstheme="majorHAnsi"/>
          <w:kern w:val="0"/>
          <w:lang w:val="en-US"/>
        </w:rPr>
        <w:instrText xml:space="preserve"> ADDIN ZOTERO_ITEM CSL_CITATION {"citationID":"myR0zK0b","properties":{"formattedCitation":"(K. D. Lafferty et al., 2006, 2008; Marcogliese &amp; Cone, 1997a)","plainCitation":"(K. D. Lafferty et al., 2006, 2008; Marcogliese &amp; Cone, 1997a)","noteIndex":0},"citationItems":[{"id":1734,"uris":["http://zotero.org/groups/2585270/items/45JBHYE4"],"itemData":{"id":1734,"type":"article-journal","abstract":"Parasitism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nestedness.","container-title":"Proceedings of the National Academy of Sciences of the United States of America","DOI":"10.1073/pnas.0604755103","ISSN":"0027-8424","issue":"30","journalAbbreviation":"Proc Natl Acad Sci U S A","language":"eng","note":"PMID: 16844774\nPMCID: PMC1544067","page":"11211-11216","source":"PubMed","title":"Parasites dominate food web links","volume":"103","author":[{"family":"Lafferty","given":"Kevin D."},{"family":"Dobson","given":"Andrew P."},{"family":"Kuris","given":"Armand M."}],"issued":{"date-parts":[["2006",7,25]]}}},{"id":1713,"uris":["http://zotero.org/groups/2585270/items/RWHARA67"],"itemData":{"id":1713,"type":"article-journal","abstract":"Parasitism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biologists.","container-title":"Ecology Letters","DOI":"10.1111/j.1461-0248.2008.01174.x","ISSN":"1461-0248","issue":"6","journalAbbreviation":"Ecol Lett","language":"eng","note":"PMID: 18462196\nPMCID: PMC2408649","page":"533-546","source":"PubMed","title":"Parasites in food webs: the ultimate missing links","title-short":"Parasites in food webs","volume":"11","author":[{"family":"Lafferty","given":"Kevin D."},{"family":"Allesina","given":"Stefano"},{"family":"Arim","given":"Matias"},{"family":"Briggs","given":"Cherie J."},{"family":"De Leo","given":"Giulio"},{"family":"Dobson","given":"Andrew P."},{"family":"Dunne","given":"Jennifer A."},{"family":"Johnson","given":"Pieter T. J."},{"family":"Kuris","given":"Armand M."},{"family":"Marcogliese","given":"David J."},{"family":"Martinez","given":"Neo D."},{"family":"Memmott","given":"Jane"},{"family":"Marquet","given":"Pablo A."},{"family":"McLaughlin","given":"John P."},{"family":"Mordecai","given":"Erin A."},{"family":"Pascual","given":"Mercedes"},{"family":"Poulin","given":"Robert"},{"family":"Thieltges","given":"David W."}],"issued":{"date-parts":[["2008",6]]}}},{"id":1805,"uris":["http://zotero.org/groups/2585270/items/NX84668Z"],"itemData":{"id":1805,"type":"article-journal","abstract":"Parasites have the capacity to regulate host populations and may be important determinants of community structure, yet they are usually neglected in studies of food webs. Parasites can provide much of the information on host biology, such as diet and migration, that is necessary to construct accurate webs. Because many parasites have complex life cycles that involve several different hosts, and often depend on trophic interactions for transmission, parasites provide complementary views of web structure and dynamics. Incorporation of parasites in food webs can substantially after baste web properties, Including connectance, chain length and proportions of top and basal species, and can allow the testing of specific hypotheses related to food-web dynamics.","container-title":"Trends in Ecology &amp; Evolution","DOI":"10.1016/S0169-5347(97)01080-X","ISSN":"0169-5347","issue":"8","journalAbbreviation":"Trends in Ecology &amp; Evolution","language":"en","page":"320-325","source":"ScienceDirect","title":"Food webs: a plea for parasites","title-short":"Food webs","volume":"12","author":[{"family":"Marcogliese","given":"David J."},{"family":"Cone","given":"David K."}],"issued":{"date-parts":[["1997",8,1]]}}}],"schema":"https://github.com/citation-style-language/schema/raw/master/csl-citation.json"} </w:instrText>
      </w:r>
      <w:r>
        <w:rPr>
          <w:rFonts w:cstheme="majorHAnsi"/>
          <w:kern w:val="0"/>
          <w:lang w:val="en-US"/>
        </w:rPr>
        <w:fldChar w:fldCharType="separate"/>
      </w:r>
      <w:r w:rsidR="00332822">
        <w:rPr>
          <w:rFonts w:cstheme="majorHAnsi"/>
          <w:noProof/>
          <w:kern w:val="0"/>
          <w:lang w:val="en-US"/>
        </w:rPr>
        <w:t>(K. D. Lafferty et al., 2006, 2008; Marcogliese &amp; Cone, 1997a)</w:t>
      </w:r>
      <w:r>
        <w:rPr>
          <w:rFonts w:cstheme="majorHAnsi"/>
          <w:kern w:val="0"/>
          <w:lang w:val="en-US"/>
        </w:rPr>
        <w:fldChar w:fldCharType="end"/>
      </w:r>
      <w:r>
        <w:rPr>
          <w:rFonts w:cstheme="majorHAnsi"/>
          <w:kern w:val="0"/>
          <w:lang w:val="en-US"/>
        </w:rPr>
        <w:t xml:space="preserve"> and are impacted by global change </w:t>
      </w:r>
      <w:r>
        <w:rPr>
          <w:rFonts w:cstheme="majorHAnsi"/>
          <w:kern w:val="0"/>
          <w:lang w:val="en-US"/>
        </w:rPr>
        <w:fldChar w:fldCharType="begin"/>
      </w:r>
      <w:r>
        <w:rPr>
          <w:rFonts w:cstheme="majorHAnsi"/>
          <w:kern w:val="0"/>
          <w:lang w:val="en-US"/>
        </w:rPr>
        <w:instrText xml:space="preserve"> ADDIN ZOTERO_ITEM CSL_CITATION {"citationID":"oz5nQf3h","properties":{"formattedCitation":"(Brooks &amp; Hoberg, 2007; Cable et al., 2017; Carlson et al., 2020; Mostowy &amp; Engelst\\uc0\\u228{}dter, 2010)","plainCitation":"(Brooks &amp; Hoberg, 2007; Cable et al., 2017; Carlson et al., 2020; Mostowy &amp; Engelstädter, 2010)","noteIndex":0},"citationItems":[{"id":7740,"uris":["http://zotero.org/groups/2585270/items/FL5SIPS4"],"itemData":{"id":7740,"type":"article-journal","container-title":"Trends in Parasitology","DOI":"10.1016/j.pt.2007.08.016","ISSN":"1471-4922, 1471-5007","issue":"12","journalAbbreviation":"Trends in Parasitology","language":"English","note":"publisher: Elsevier\nPMID: 17962073","page":"571-574","source":"www.cell.com","title":"How will global climate change affect parasite–host assemblages?","volume":"23","author":[{"family":"Brooks","given":"Daniel R."},{"family":"Hoberg","given":"Eric P."}],"issued":{"date-parts":[["2007",12,1]]}}},{"id":7736,"uris":["http://zotero.org/groups/2585270/items/96ZJE8AJ"],"itemData":{"id":7736,"type":"article-journal","abstract":"Parasitic infections are ubiquitous in wildlife, livestock and human populations, and healthy ecosystems are often parasite rich. Yet, their negative impacts can be extreme. Understanding how both anticipated and cryptic changes in a system might affect parasite transmission at an individual, local and global level is critical for sustainable control in humans and livestock. Here we highlight and synthesize evidence regarding potential effects of ‘system changes’ (both climatic and anthropogenic) on parasite transmission from wild host–parasite systems. Such information could inform more efficient and sustainable parasite control programmes in domestic animals or humans. Many examples from diverse terrestrial and aquatic natural systems show how abiotic and biotic factors affected by system changes can interact additively, multiplicatively or antagonistically to influence parasite transmission, including through altered habitat structure, biodiversity, host demographics and evolution. Despite this, few studies of managed systems explicitly consider these higher-order interactions, or the subsequent effects of parasite evolution, which can conceal or exaggerate measured impacts of control actions. We call for a more integrated approach to investigating transmission dynamics, which recognizes these complexities and makes use of new technologies for data capture and monitoring, and to support robust predictions of altered parasite dynamics in a rapidly changing world.\n\nThis article is part of the themed issue ‘Opening the black box: re-examining the ecology and evolution of parasite transmission’.","container-title":"Philosophical Transactions of the Royal Society B: Biological Sciences","DOI":"10.1098/rstb.2016.0088","issue":"1719","note":"publisher: Royal Society","page":"20160088","source":"royalsocietypublishing.org (Atypon)","title":"Global change, parasite transmission and disease control: lessons from ecology","title-short":"Global change, parasite transmission and disease control","volume":"372","author":[{"family":"Cable","given":"Joanne"},{"family":"Barber","given":"Iain"},{"family":"Boag","given":"Brian"},{"family":"Ellison","given":"Amy R."},{"family":"Morgan","given":"Eric R."},{"family":"Murray","given":"Kris"},{"family":"Pascoe","given":"Emily L."},{"family":"Sait","given":"Steven M."},{"family":"Wilson","given":"Anthony J."},{"family":"Booth","given":"Mark"}],"issued":{"date-parts":[["2017",3,13]]}}},{"id":7554,"uris":["http://zotero.org/groups/2585270/items/C2AGJC4M"],"itemData":{"id":7554,"type":"article-journal","abstract":"Found throughout the tree of life and in every ecosystem, parasites are some of the most diverse, ecologically important animals on Earth—but in almost all cases, the least protected by wildlife or ecosystem conservation efforts. For decades, ecologists have been calling for research to understand parasites' important ecological role, and increasingly, to protect as many species from extinction as possible. However, most conservationists still work within priority systems for funding and effort that exclude or ignore parasites, or treat parasites as an obstacle to be overcome. Our working group identified 12 goals for the next decade that could advance parasite biodiversity conservation through an ambitious mix of research, advocacy, and management.","container-title":"Biological Conservation","DOI":"10.1016/j.biocon.2020.108596","ISSN":"0006-3207","journalAbbreviation":"Biological Conservation","language":"en","page":"108596","source":"ScienceDirect","title":"A global parasite conservation plan","volume":"250","author":[{"family":"Carlson","given":"Colin J."},{"family":"Hopkins","given":"Skylar"},{"family":"Bell","given":"Kayce C."},{"family":"Doña","given":"Jorge"},{"family":"Godfrey","given":"Stephanie S."},{"family":"Kwak","given":"Mackenzie L."},{"family":"Lafferty","given":"Kevin D."},{"family":"Moir","given":"Melinda L."},{"family":"Speer","given":"Kelly A."},{"family":"Strona","given":"Giovanni"},{"family":"Torchin","given":"Mark"},{"family":"Wood","given":"Chelsea L."}],"issued":{"date-parts":[["2020",10,1]]}}},{"id":7107,"uris":["http://zotero.org/groups/2585270/items/4NEYWFGP"],"itemData":{"id":7107,"type":"article-journal","abstract":"Environmental factors are known to affect the strength and the specificity of interactions between hosts and parasites. However, how this shapes patterns of coevolutionary dynamics is not clear. Here, we construc</w:instrText>
      </w:r>
      <w:r w:rsidRPr="00984BB8">
        <w:rPr>
          <w:rFonts w:cstheme="majorHAnsi"/>
          <w:kern w:val="0"/>
        </w:rPr>
        <w:instrText xml:space="preserve">t a simple mathematical model to study the effect of environmental change on host–parasite coevolutionary outcome when interactions are of the matching-alleles or the gene-for-gene type. Environmental changes may effectively alter the selective pressure and the level of specialism in the population. Our results suggest that environmental change altering the specificity of selection in antagonistic interactions can produce alternating time windows of cyclical allele-frequency dynamics and cessation thereof. This type of environmental impact can also explain the maintenance of polymorphism in gene-for-gene interactions without costs. Overall, our study points to the potential consequences of environmental variation in coevolution, and thus the importance of characterizing genotype-by-genotype-by-environment interactions in natural host–parasite systems, especially those that change the direction of selection acting between the two species.","container-title":"Proceedings of the Royal Society B: Biological Sciences","DOI":"10.1098/rspb.2010.2359","issue":"1716","note":"publisher: Royal Society","page":"2283-2292","source":"royalsocietypublishing.org (Atypon)","title":"The impact of environmental change on host–parasite coevolutionary dynamics","volume":"278","author":[{"family":"Mostowy","given":"Rafal"},{"family":"Engelstädter","given":"Jan"}],"issued":{"date-parts":[["2010",12,22]]}}}],"schema":"https://github.com/citation-style-language/schema/raw/master/csl-citation.json"} </w:instrText>
      </w:r>
      <w:r>
        <w:rPr>
          <w:rFonts w:cstheme="majorHAnsi"/>
          <w:kern w:val="0"/>
          <w:lang w:val="en-US"/>
        </w:rPr>
        <w:fldChar w:fldCharType="separate"/>
      </w:r>
      <w:r w:rsidRPr="00984BB8">
        <w:rPr>
          <w:rFonts w:ascii="Calibri Light" w:cs="Calibri Light"/>
          <w:kern w:val="0"/>
        </w:rPr>
        <w:t xml:space="preserve">(Brooks &amp; </w:t>
      </w:r>
      <w:proofErr w:type="spellStart"/>
      <w:r w:rsidRPr="00984BB8">
        <w:rPr>
          <w:rFonts w:ascii="Calibri Light" w:cs="Calibri Light"/>
          <w:kern w:val="0"/>
        </w:rPr>
        <w:t>Hoberg</w:t>
      </w:r>
      <w:proofErr w:type="spellEnd"/>
      <w:r w:rsidRPr="00984BB8">
        <w:rPr>
          <w:rFonts w:ascii="Calibri Light" w:cs="Calibri Light"/>
          <w:kern w:val="0"/>
        </w:rPr>
        <w:t xml:space="preserve">, 2007; Cable et al., 2017; Carlson et al., 2020; </w:t>
      </w:r>
      <w:proofErr w:type="spellStart"/>
      <w:r w:rsidRPr="00984BB8">
        <w:rPr>
          <w:rFonts w:ascii="Calibri Light" w:cs="Calibri Light"/>
          <w:kern w:val="0"/>
        </w:rPr>
        <w:t>Mostowy</w:t>
      </w:r>
      <w:proofErr w:type="spellEnd"/>
      <w:r w:rsidRPr="00984BB8">
        <w:rPr>
          <w:rFonts w:ascii="Calibri Light" w:cs="Calibri Light"/>
          <w:kern w:val="0"/>
        </w:rPr>
        <w:t xml:space="preserve"> &amp; </w:t>
      </w:r>
      <w:proofErr w:type="spellStart"/>
      <w:r w:rsidRPr="00984BB8">
        <w:rPr>
          <w:rFonts w:ascii="Calibri Light" w:cs="Calibri Light"/>
          <w:kern w:val="0"/>
        </w:rPr>
        <w:t>Engelstädter</w:t>
      </w:r>
      <w:proofErr w:type="spellEnd"/>
      <w:r w:rsidRPr="00984BB8">
        <w:rPr>
          <w:rFonts w:ascii="Calibri Light" w:cs="Calibri Light"/>
          <w:kern w:val="0"/>
        </w:rPr>
        <w:t>, 2010)</w:t>
      </w:r>
      <w:r>
        <w:rPr>
          <w:rFonts w:cstheme="majorHAnsi"/>
          <w:kern w:val="0"/>
          <w:lang w:val="en-US"/>
        </w:rPr>
        <w:fldChar w:fldCharType="end"/>
      </w:r>
      <w:r w:rsidRPr="006D10B0">
        <w:rPr>
          <w:rFonts w:cstheme="majorHAnsi"/>
          <w:kern w:val="0"/>
        </w:rPr>
        <w:t xml:space="preserve">. </w:t>
      </w:r>
      <w:r>
        <w:rPr>
          <w:rFonts w:cstheme="majorHAnsi"/>
          <w:kern w:val="0"/>
          <w:lang w:val="en-US"/>
        </w:rPr>
        <w:t xml:space="preserve">Despite this recognition, infection patterns within a population or community can vary across taxa, time and/or space making it difficult to understand and model the drivers of infection within ecological systems </w:t>
      </w:r>
      <w:r>
        <w:rPr>
          <w:rFonts w:cstheme="majorHAnsi"/>
          <w:kern w:val="0"/>
          <w:lang w:val="en-US"/>
        </w:rPr>
        <w:fldChar w:fldCharType="begin"/>
      </w:r>
      <w:r>
        <w:rPr>
          <w:rFonts w:cstheme="majorHAnsi"/>
          <w:kern w:val="0"/>
          <w:lang w:val="en-US"/>
        </w:rPr>
        <w:instrText xml:space="preserve"> ADDIN ZOTERO_ITEM CSL_CITATION {"citationID":"nOgMqi0L","properties":{"formattedCitation":"(Happel, 2019; Poulin, 2006; Poulin &amp; Dick, 2007; D. W. Thieltges &amp; Reise, 2007; Villalba-Vasquez et al., 2018; Young &amp; Maccoll, 2017)","plainCitation":"(Happel, 2019; Poulin, 2006; Poulin &amp; Dick, 2007; D. W. Thieltges &amp; Reise, 2007; Villalba-Vasquez et al., 2018; Young &amp; Maccoll, 2017)","dontUpdate":true,"noteIndex":0},"citationItems":[{"id":1456,"uris":["http://zotero.org/groups/2585270/items/RSYS944C"],"itemData":{"id":1456,"type":"article-journal","abstract":"Infections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species","volume":"36","author":[{"family":"Poulin","given":"Robert"}],"issued":{"date-parts":[["2006",7,1]]}},"label":"page"},{"id":5795,"uris":["http://zotero.org/groups/2585270/items/DX6VZCYM"],"itemData":{"id":5795,"type":"article-journal","abstract":"The abundance of a species is not constant across its geographical range; it has often been assumed to decrease from the centre of a species' range toward its margins. The central assumption of this \"favourable centre\" model is tested for the first time with parasites, using different species of helminth parasites exploiting fish as definitive hosts. Data on prevalence (percentage of hosts that are infected) and abundance (mean no. parasites per host) were compiled for 8 helminth species occurring in 23 populations of yellow perch Perca flavescens, from continental North America. For each parasite species, correlations were computed between latitude and both local prevalence and abundance values. In addition, the relationships between the relative prevalence or abundance in one locality and the distance between that locality and the one where the maximum value was reported, were assessed separately for each species to determine whether abundance tends to decrease away from the presumed centre of the range, where it peaks. For both the cestode Proteocephalus pearsei and the acanthocephalan Leptorhynchoides thecatus, there was a positive relationship between prevalence or abundance and the latitude of the sampled population. There was also a significant negative relationship between relative prevalence and the distance from the locality showing the maximum value in P. pearsei, but no such pattern was observed for the other 7 parasite species. Since this single significant decrease in prevalence with increasing distance from the peak value may be confounded by a latitudinal gradient, it appears that the distribution of abundance in parasites of perch does not follow the favourable centre model. This means that the environmental variables affecting the density of parasites (host availability, abiotic conditions) do not show pronounced spatial autocorrelation, with nearby sites not necessarily providing more similar conditions for the growth of parasite populations than distant sites.","container-title":"Ecography","ISSN":"0906-7590","issue":"5","note":"publisher: [Nordic Society Oikos, Wiley]","page":"629-636","source":"JSTOR","title":"Spatial Variation in Population Density across the Geographical Range in Helminth Parasites of Yellow Perch Perca flavescens","volume":"30","author":[{"family":"Poulin","given":"Robert"},{"family":"Dick","given":"Terry A."}],"issued":{"date-parts":[["2007"]]}}},{"id":6508,"uris":["http://zotero.org/groups/2585270/items/JIACP9JN"],"itemData":{"id":6508,"type":"article-journal","abstract":"Spatial heterogeneities in the abundance of free-living organisms as well as in infection levels of their parasites are a common phenomenon, but knowledge on parasitism in invertebrate intermediate hosts in this respect is scarce. We investigated the spatial pattern of four dominant trematode species which utilize a common intertidal bivalve, the cockle Cerastoderma edule, as second intermediate host in their life cycles. Sampling of cockles from the same cohort at 15 sites in the northern Wadden Sea (North Sea) over a distance of 50 km revealed a conspicuous spatial heterogeneity in infection levels in all four species over the total sample as well as among and within sampling sites. Whereas multiple regression analyses indicated the density of first intermediate upstream hosts to be the strongest determinant of infection levels in cockles, the situation within sites was more complex with no single strong predictor variable. However, host size was positively and host density negatively correlated with infection levels and there was an indication of differential susceptibility of cockle hosts. Small-scale differences in physical properties of the habitat in the form of residual water at low tide resulted in increased infection levels of cockles which we experimentally transferred into pools. A complex interplay of these factors may be responsible for within-site heterogeneities. At larger spatial scales, these factors may be overridden by the strong effect of upstream hosts. In contrast to first intermediate trematode hosts, there was no indication for inter-specific interactions. In other terms, the recruitment of trematodes in second intermediate hosts seems to be largely controlled by pre-settlement processes both among and within host populations.","container-title":"Oecologia","DOI":"10.1007/s00442-006-0557-2","ISSN":"1432-1939","issue":"4","journalAbbreviation":"Oecologia","language":"en","page":"569-581","source":"Springer Link","title":"Spatial heterogeneity in parasite infections at different spatial scales in an intertidal bivalve","volume":"150","author":[{"family":"Thieltges","given":"David W."},{"family":"Reise","given":"Karsten"}],"issued":{"date-parts":[["2007",1,1]]}}},{"id":5081,"uris":["http://zotero.org/groups/2585270/items/IYM8D8JV"],"itemData":{"id":5081,"type":"article-journal","abstract":"In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A."},{"family":"Flores-Garza","given":"Rafael"},{"family":"Rosas-Guerrero","given":"Víctor"}],"issued":{"date-parts":[["2018"]]}}},{"id":6510,"uris":["http://zotero.org/groups/2585270/items/8SUICKK7"],"itemData":{"id":6510,"type":"article-journal","abstract":"Patterns in parasite community structure are often observed in natural systems and an important question in parasite ecology is whether such patterns are repeatable across time and space. Field studies commonly look at spatial or temporal repeatability of patterns, but they are rarely investigated in conjunction. We use a large dataset on the macroparasites of the three-spined stickleback, Gasterosteus aculeatus L., collected from 14 locations on North Uist, Scotland over an 8-year period to investigate: (1) repeatability of patterns in parasite communities among populations and whether variation is consistent across years, (2) whether variation between years can be explained by climatic variation and progression of the season and (3) whether variation in habitat characteristics explain population differences. Differences in relative abundance and prevalence across populations were observed in a number of parasites investigated indicating a lack of consistency across years in numerous parasite community measures; however, differences between populations in the prevalence and abundance of some parasites were consistent throughout the study. Average temperature did not affect parasite community, and progression of the season was only significant for two of 13 community measures. Two of the six habitat characteristics investigated (pH and calcium concentration) significantly affected parasite presence.","container-title":"Parasitology","DOI":"10.1017/S0031182016001815","ISSN":"0031-1820, 1469-8161","issue":"4","language":"en","note":"publisher: Cambridge University Press","page":"436-449","source":"Cambridge University Press","title":"Spatial and temporal variation in macroparasite communities of three-spined stickleback","volume":"144","author":[{"family":"Young","given":"Rebecca E."},{"family":"Maccoll","given":"Andrew D. C."}],"issued":{"date-parts":[["2017",4]]}}}],"schema":"https://github.com/citation-style-language/schema/raw/master/csl-citation.json"} </w:instrText>
      </w:r>
      <w:r>
        <w:rPr>
          <w:rFonts w:cstheme="majorHAnsi"/>
          <w:kern w:val="0"/>
          <w:lang w:val="en-US"/>
        </w:rPr>
        <w:fldChar w:fldCharType="separate"/>
      </w:r>
      <w:r>
        <w:rPr>
          <w:rFonts w:cstheme="majorHAnsi"/>
          <w:noProof/>
          <w:kern w:val="0"/>
          <w:lang w:val="en-US"/>
        </w:rPr>
        <w:t>(Happel, 2019; Poulin, 2006; Poulin &amp; Dick, 2007; Thieltges &amp; Reise, 2007; Villalba-Vasquez et al., 2018; Young &amp; Maccoll, 2017)</w:t>
      </w:r>
      <w:r>
        <w:rPr>
          <w:rFonts w:cstheme="majorHAnsi"/>
          <w:kern w:val="0"/>
          <w:lang w:val="en-US"/>
        </w:rPr>
        <w:fldChar w:fldCharType="end"/>
      </w:r>
      <w:r>
        <w:rPr>
          <w:rFonts w:cstheme="majorHAnsi"/>
          <w:kern w:val="0"/>
          <w:lang w:val="en-US"/>
        </w:rPr>
        <w:t xml:space="preserve">. Consequently, our understanding of the sources of </w:t>
      </w:r>
      <w:r w:rsidRPr="00F22CD6">
        <w:rPr>
          <w:rFonts w:cstheme="majorHAnsi"/>
          <w:kern w:val="0"/>
          <w:lang w:val="en-US"/>
        </w:rPr>
        <w:t>variation in parasit</w:t>
      </w:r>
      <w:r>
        <w:rPr>
          <w:rFonts w:cstheme="majorHAnsi"/>
          <w:kern w:val="0"/>
          <w:lang w:val="en-US"/>
        </w:rPr>
        <w:t>e</w:t>
      </w:r>
      <w:r w:rsidRPr="00F22CD6">
        <w:rPr>
          <w:rFonts w:cstheme="majorHAnsi"/>
          <w:kern w:val="0"/>
          <w:lang w:val="en-US"/>
        </w:rPr>
        <w:t xml:space="preserve"> infection across </w:t>
      </w:r>
      <w:r>
        <w:rPr>
          <w:rFonts w:cstheme="majorHAnsi"/>
          <w:kern w:val="0"/>
          <w:lang w:val="en-US"/>
        </w:rPr>
        <w:t xml:space="preserve">spatial </w:t>
      </w:r>
      <w:r w:rsidRPr="00F22CD6">
        <w:rPr>
          <w:rFonts w:cstheme="majorHAnsi"/>
          <w:kern w:val="0"/>
          <w:lang w:val="en-US"/>
        </w:rPr>
        <w:t>scale</w:t>
      </w:r>
      <w:r>
        <w:rPr>
          <w:rFonts w:cstheme="majorHAnsi"/>
          <w:kern w:val="0"/>
          <w:lang w:val="en-US"/>
        </w:rPr>
        <w:t>s</w:t>
      </w:r>
      <w:r w:rsidRPr="00F22CD6">
        <w:rPr>
          <w:rFonts w:cstheme="majorHAnsi"/>
          <w:kern w:val="0"/>
          <w:lang w:val="en-US"/>
        </w:rPr>
        <w:t xml:space="preserve"> </w:t>
      </w:r>
      <w:r>
        <w:rPr>
          <w:rFonts w:cstheme="majorHAnsi"/>
          <w:kern w:val="0"/>
          <w:lang w:val="en-US"/>
        </w:rPr>
        <w:t xml:space="preserve">remains poor </w:t>
      </w:r>
      <w:r w:rsidRPr="00F22CD6">
        <w:rPr>
          <w:rFonts w:cstheme="majorHAnsi"/>
          <w:kern w:val="0"/>
          <w:lang w:val="en-US"/>
        </w:rPr>
        <w:fldChar w:fldCharType="begin"/>
      </w:r>
      <w:r>
        <w:rPr>
          <w:rFonts w:cstheme="majorHAnsi"/>
          <w:kern w:val="0"/>
          <w:lang w:val="en-US"/>
        </w:rPr>
        <w:instrText xml:space="preserve"> ADDIN ZOTERO_ITEM CSL_CITATION {"citationID":"qB1E5LIn","properties":{"formattedCitation":"(Bolnick et al., 2020; Poulin, 1998)","plainCitation":"(Bolnick et al., 2020; Poulin, 1998)","noteIndex":0},"citationItems":[{"id":1356,"uris":["http://zotero.org/groups/2585270/items/UXFK2ZJ7"],"itemData":{"id":1356,"type":"article-journal","abstract":"A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E."}],"issued":{"date-parts":[["2020"]]}}},{"id":7011,"uris":["http://zotero.org/groups/2585270/items/TSVPKTRJ"],"itemData":{"id":7011,"type":"article-journal","abstract":"Organisms that are abundant locally in a habitat patch are commonly observed to be frequent regionally, or among patches. In parasites, species present in high numbers in host individuals are also present in many individuals in the host population. On a larger scale, however, when host species are considered as patches, we may expect the opposite pattern because of the cost of producing mechanisms to evade the immune responses of several host species. Thus parasite species exploiting many host species may achieve lower average abundance in their hosts than parasite species exploiting fewer host species. This prediction was tested with data from 188 species of metazoan parasites of freshwater fish, using a comparative approach that controlled for study effort and phylogenetic influences. A negative correlation was found between the number of host species used by parasites and their average abundance in hosts, measured as either prevalence or intensity of infection. There was no evidence that parasite species fall into distinct categories based on abundance patterns, but rather that they fall along a continuum ranging from a generally low abundance in many host species, to a generally high abundance in few host species. These results applied to both ecto- and endoparasites. The pattern observed suggests the existence of a trade-off between how many host species a parasite can exploit and how well it does on average in those hosts.","container-title":"Ecology Letters","DOI":"10.1046/j.1461-0248.1998.00022.x","ISSN":"1461-0248","issue":"2","language":"en","license":"Blackwell Science Ltd","note":"_eprint: https://onlinelibrary.wiley.com/doi/pdf/10.1046/j.1461-0248.1998.00022.x","page":"118-128","source":"Wiley Online Library","title":"Large-scale patterns of host use by parasites of freshwater fishes","volume":"1","author":[{"literal":"Poulin"}],"issued":{"date-parts":[["1998"]]}}}],"schema":"https://github.com/citation-style-language/schema/raw/master/csl-citation.json"} </w:instrText>
      </w:r>
      <w:r w:rsidRPr="00F22CD6">
        <w:rPr>
          <w:rFonts w:cstheme="majorHAnsi"/>
          <w:kern w:val="0"/>
          <w:lang w:val="en-US"/>
        </w:rPr>
        <w:fldChar w:fldCharType="separate"/>
      </w:r>
      <w:r>
        <w:rPr>
          <w:rFonts w:cstheme="majorHAnsi"/>
          <w:noProof/>
          <w:kern w:val="0"/>
          <w:lang w:val="en-US"/>
        </w:rPr>
        <w:t>(Bolnick et al., 2020; Poulin, 1998)</w:t>
      </w:r>
      <w:r w:rsidRPr="00F22CD6">
        <w:rPr>
          <w:rFonts w:cstheme="majorHAnsi"/>
          <w:kern w:val="0"/>
          <w:lang w:val="en-US"/>
        </w:rPr>
        <w:fldChar w:fldCharType="end"/>
      </w:r>
      <w:r>
        <w:rPr>
          <w:rFonts w:cstheme="majorHAnsi"/>
          <w:kern w:val="0"/>
          <w:lang w:val="en-US"/>
        </w:rPr>
        <w:t xml:space="preserve">. Since studies are constrained by context-dependencies such as spatial scaling, biological scaling, and sampling design, a multi-scale approach to investigating host-parasite ecology is imperative. As humans modify ecosystems (physically and biologically) it is essential to understand the full extent of complexity of disease dynamics to improve future predictions and select appropriate scales for management and conservation strategies for both parasites and their hosts </w:t>
      </w:r>
      <w:r>
        <w:rPr>
          <w:rFonts w:cstheme="majorHAnsi"/>
          <w:kern w:val="0"/>
          <w:lang w:val="en-US"/>
        </w:rPr>
        <w:fldChar w:fldCharType="begin"/>
      </w:r>
      <w:r>
        <w:rPr>
          <w:rFonts w:cstheme="majorHAnsi"/>
          <w:kern w:val="0"/>
          <w:lang w:val="en-US"/>
        </w:rPr>
        <w:instrText xml:space="preserve"> ADDIN ZOTERO_ITEM CSL_CITATION {"citationID":"qmin7fKv","properties":{"formattedCitation":"(Cohen et al., 2016)","plainCitation":"(Cohen et al., 2016)","noteIndex":0},"citationItems":[{"id":1904,"uris":["http://zotero.org/groups/2585270/items/HDNF5AP3"],"itemData":{"id":1904,"type":"article-journal","abstract":"Humans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w:t>
      </w:r>
    </w:p>
    <w:p w14:paraId="38998758" w14:textId="77777777" w:rsidR="00C7564D" w:rsidRDefault="00C7564D" w:rsidP="00C7564D">
      <w:pPr>
        <w:autoSpaceDE w:val="0"/>
        <w:autoSpaceDN w:val="0"/>
        <w:adjustRightInd w:val="0"/>
        <w:spacing w:line="360" w:lineRule="auto"/>
        <w:jc w:val="both"/>
        <w:rPr>
          <w:rFonts w:cstheme="majorHAnsi"/>
          <w:kern w:val="0"/>
          <w:lang w:val="en-US"/>
        </w:rPr>
      </w:pPr>
    </w:p>
    <w:p w14:paraId="74EA0D3D" w14:textId="46CF7811" w:rsidR="00C7564D" w:rsidRPr="00083BB7" w:rsidRDefault="00C7564D" w:rsidP="00C7564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distribution of organisms in space is constrained by species interactions, dispersal limitations and environmental filtering (i.e. the range of ecological and physiological conditions a species can tolerate) </w:t>
      </w:r>
      <w:r>
        <w:rPr>
          <w:rFonts w:cstheme="majorHAnsi"/>
          <w:kern w:val="0"/>
          <w:lang w:val="en-US"/>
        </w:rPr>
        <w:fldChar w:fldCharType="begin"/>
      </w:r>
      <w:r>
        <w:rPr>
          <w:rFonts w:cstheme="majorHAnsi"/>
          <w:kern w:val="0"/>
          <w:lang w:val="en-US"/>
        </w:rPr>
        <w:instrText xml:space="preserve"> ADDIN ZOTERO_ITEM CSL_CITATION {"citationID":"8CooVIzz","properties":{"formattedCitation":"(Leibold et al., 2004)","plainCitation":"(Leibold et al., 2004)","noteIndex":0},"citationItems":[{"id":639,"uris":["http://zotero.org/groups/2585270/items/IFCU2U4S"],"itemData":{"id":639,"type":"article-journal","abstract":"The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alone.","container-title":"Ecology Letters","DOI":"10.1111/j.1461-0248.2004.00608.x","ISSN":"1461-0248","issue":"7","language":"en","note":"_eprint: https://onlinelibrary.wiley.com/doi/pdf/10.1111/j.1461-0248.2004.00608.x","page":"601-613","source":"Wiley Online Library","title":"The metacommunity concept: a framework for multi-scale community ecology","title-short":"The metacommunity concept","volume":"7","author":[{"family":"Leibold","given":"M. A."},{"family":"Holyoak","given":"M."},{"family":"Mouquet","given":"N."},{"family":"Amarasekare","given":"P."},{"family":"Chase","given":"J. M."},{"family":"Hoopes","given":"M. F."},{"family":"Holt","given":"R. D."},{"family":"Shurin","given":"J. B."},{"family":"Law","given":"R."},{"family":"Tilman","given":"D."},{"family":"Loreau","given":"M."},{"family":"Gonzalez","given":"A."}],"issued":{"date-parts":[["2004"]]}}}],"schema":"https://github.com/citation-style-language/schema/raw/master/csl-citation.json"}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(Leibold et al., 2004)</w:t>
      </w:r>
      <w:r>
        <w:rPr>
          <w:rFonts w:cstheme="majorHAnsi"/>
          <w:kern w:val="0"/>
          <w:lang w:val="en-US"/>
        </w:rPr>
        <w:fldChar w:fldCharType="end"/>
      </w:r>
      <w:r>
        <w:rPr>
          <w:rFonts w:cstheme="majorHAnsi"/>
          <w:kern w:val="0"/>
          <w:lang w:val="en-US"/>
        </w:rPr>
        <w:t xml:space="preserve">. Spatial scale-dependance of these processes has long been established in ecology </w:t>
      </w:r>
      <w:r>
        <w:rPr>
          <w:rFonts w:cstheme="majorHAnsi"/>
          <w:kern w:val="0"/>
          <w:lang w:val="en-US"/>
        </w:rPr>
        <w:fldChar w:fldCharType="begin"/>
      </w:r>
      <w:r>
        <w:rPr>
          <w:rFonts w:cstheme="majorHAnsi"/>
          <w:kern w:val="0"/>
          <w:lang w:val="en-US"/>
        </w:rPr>
        <w:instrText xml:space="preserve"> ADDIN ZOTERO_ITEM CSL_CITATION {"citationID":"zbFTMUO5","properties":{"formattedCitation":"(Rietkerk et al., 2002; Viana &amp; Chase, 2019)","plainCitation":"(Rietkerk et al., 2002; Viana &amp; Chase, 2019)","noteIndex":0},"citationItems":[{"id":7590,"uris":["http://zotero.org/groups/2585270/items/ZTL5NM9Z"],"itemData":{"id":7590,"type":"article-journal","container-title":"Ecological Modelling","DOI":"10.1016/S0304-3800(01)00510-5","ISSN":"0304-3800","issue":"1","journalAbbreviation":"Ecological Modelling","page":"1-4","source":"ScienceDirect","title":"The ecology of scale","volume":"149","author":[{"family":"Rietkerk","given":"Max"},{"family":"Koppel","given":"Johan","non-dropping-particle":"van de"},{"family":"Kumar","given":"Lalit"},{"family":"Langevelde","given":"Herbert H. T."},{"literal":"Prins"}],"issued":{"date-parts":[["2002",3,15]]}}},{"id":7587,"uris":["http://zotero.org/groups/2585270/items/LVQRL7KQ"],"itemData":{"id":7587,"type":"article-journal","abstract":"The abundance and distribution of species across the landscape depend on the interaction between local, spatial, and stochastic processes. However, empirical syntheses relating these processes to spatiotemporal patterns of structure in metacommunities remain elusive. One important reason for this lack of synthesis is that the relative importance of the core assembly processes (dispersal, selection, and drift) critically depends on the spatial grain and extent over which communities are studied. To illustrate this, we simulated different aspects of community assembly on heterogeneous landscapes, including the strength of response to environmental heterogeneity (inherent to niche theory) vs. dispersal and stochastic drift (inherent to neutral theory). We show that increasing spatial extent leads to increasing importance of niche selection, whereas increasing spatial grain leads to decreasing importance of niche selection. The strength of these scaling effects depended on environment configuration, dispersal capacity, and niche breadth. By mapping the variation observed from the scaling effects in simulations, we could recreate the entire range of variation observed within and among empirical studies. This means that variation in the relative importance of assembly processes among empirical studies is largely scale dependent and cannot be directly compared. The scaling coefficient of the relative contribution of assembly processes, however, can be interpreted as a scale-integrative estimate to compare assembly processes across different regions and ecosystems. This emphasizes the necessity to consider spatial scaling as an explicit component of studies intended to infer the importance of community assembly processes.","container-title":"Ecology","DOI":"10.1002/ecy.2576","ISSN":"1939-9170","issue":"2","language":"en","license":"© 2018 by the Ecological Society of America","note":"_eprint: https://onlinelibrary.wiley.com/doi/pdf/10.1002/ecy.2576","page":"e02576","source":"Wiley Online Library","title":"Spatial scale modulates the inference of metacommunity assembly processes","volume":"100","author":[{"family":"Viana","given":"Duarte S."},{"family":"Chase","given":"Jonathan M."}],"issued":{"date-parts":[["2019"]]}}}],"schema":"https://github.com/citation-style-language/schema/raw/master/csl-citation.json"} </w:instrText>
      </w:r>
      <w:r>
        <w:rPr>
          <w:rFonts w:cstheme="majorHAnsi"/>
          <w:kern w:val="0"/>
          <w:lang w:val="en-US"/>
        </w:rPr>
        <w:fldChar w:fldCharType="separate"/>
      </w:r>
      <w:r>
        <w:rPr>
          <w:rFonts w:cstheme="majorHAnsi"/>
          <w:noProof/>
          <w:kern w:val="0"/>
          <w:lang w:val="en-US"/>
        </w:rPr>
        <w:t>(Rietkerk et al., 2002; Viana &amp; Chase, 2019)</w:t>
      </w:r>
      <w:r>
        <w:rPr>
          <w:rFonts w:cstheme="majorHAnsi"/>
          <w:kern w:val="0"/>
          <w:lang w:val="en-US"/>
        </w:rPr>
        <w:fldChar w:fldCharType="end"/>
      </w:r>
      <w:r>
        <w:rPr>
          <w:rFonts w:cstheme="majorHAnsi"/>
          <w:kern w:val="0"/>
          <w:lang w:val="en-US"/>
        </w:rPr>
        <w:t xml:space="preserve">. In this regard, single-scale studies tend to overlook the full extent of ecological processes shaping species distribution and interactions, leading to biased conclusions </w:t>
      </w:r>
      <w:r>
        <w:rPr>
          <w:rFonts w:cstheme="majorHAnsi"/>
          <w:kern w:val="0"/>
          <w:lang w:val="en-US"/>
        </w:rPr>
        <w:fldChar w:fldCharType="begin"/>
      </w:r>
      <w:r>
        <w:rPr>
          <w:rFonts w:cstheme="majorHAnsi"/>
          <w:kern w:val="0"/>
          <w:lang w:val="en-US"/>
        </w:rPr>
        <w:instrText xml:space="preserve"> ADDIN ZOTERO_ITEM CSL_CITATION {"citationID":"vzsX5p4j","properties":{"formattedCitation":"(Levin, 1992; Peterson &amp; Parker, 1998)","plainCitation":"(Levin, 1992; Peterson &amp; Parker, 1998)","noteIndex":0},"citationItems":[{"id":1608,"uris":["http://zotero.org/groups/2585270/items/ES4PP298"],"itemData":{"id":1608,"type":"article-journal","abstract":"It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'observer'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form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literatures.","container-title":"Ecology","DOI":"10.2307/1941447","ISSN":"1939-9170","issue":"6","language":"en","note":"_eprint: https://onlinelibrary.wiley.com/doi/pdf/10.2307/1941447","page":"1943-1967","source":"Wiley Online Library","title":"The Problem of Pattern and Scale in Ecology: The Robert H. MacArthur Award Lecture","title-short":"The Problem of Pattern and Scale in Ecology","volume":"73","author":[{"family":"Levin","given":"Simon A."}],"issued":{"date-parts":[["1992"]]}}},{"id":7603,"uris":["http://zotero.org/groups/2585270/items/89CUWM4H"],"itemData":{"id":7603,"type":"book","abstract":"Ferret ReleasesNet Population Growth RateFerret DispersalSpatial DefinitionFerret Reintroduction in South DakotaThe Spatial Optimization ModelThe Black-Footed Ferret: A Case StudyDiscussionThe Modeling ApproachSustainability of Species RichnessThe Logistic DistributionTransformationsDeclining Monotonicity of Natural LogarithmResultsAllocation Over Time and SpaceResultsContinuous Choice VariablesResultsThe ProblemAn ExampleThe ModelA Cellular Model of Wildlife Population Growth and DispersalMethodsDynamic MovementRow-Total Variance ReductionAn ExamplePost-Optimization CalculationsSimulation Versus OptimizationAn Adaptive Management ContextSynthesisA New Definition for a Regulated ForestSingle-Species EmphasisAccounting for MortalitySensitivity to Planning Horizon LengthSensitivity to Minimum Harvest AgeModel ReductionLinear Approximation of Objective FunctionsA Coastal Douglas-fir Case StudyObjective FunctionsWildlife Habitat Fragmentation EffectsEdge Effects A Cellular Model of Wildlife Habitat Spatial RelationshipsStatic Spatial RelationshipsA Final Introductory NoteSolvability of Nonlinear ProgramsSolvability of (0-1) Integer ProgramsMethods\nOrganizationViewpointIntroductionThe ProblemPragmatic Approaches to Handling Risk and UncertaintyDiscussionResultsThe ProblemAn ExampleRectanglesCirclesOptimizationChance MaximizationSpatial AutocorrelationConnectivityTheoryA Geometric Wildlife Model with Spatial Autocorrelation and Habitat ConnectivityDiscussionResultsThe ProblemAn ExampleA Cellular Timber Model with Spatial AutocorrelationApproximation of the CDFTotal Probability Chance-Maximizing ProgrammingJoint Probability Chance-Maximizing ProgrammingMAXMIN Chance-Maximizing ProgrammingChance-Maximizing ProgramsTotal Probability Chance ConstraintJoint Probability Chance ConstraintIndividual Chance ConstraintsChance-Constrained ProgrammingSpatial AutocorrelationDiscussionResultsThe ProblemAn ExampleA Spatial Recreation Allocation ModelThe Case of More Than One Proposed SiteThe Travel Cost ModelSpatial Supply-Demand Equilibrium: A Recreation ExampleDiscussionResultsAn ExampleSpatial Effects A Geometric Model of Wildlife Habitat Spatial RelationshipsDiscussionResultsThe ProblemAn ExampleWildlife Habitat Size ThresholdsResultsA Steady-State ExampleDetermining the Optimal Steady StateSpecies Richness Objective FunctionsDiversity and SustainabilityDiscussionResultsTwo ExamplesThe Spatial Optimization ApproachA Nested-Schedule Model of StormflowDiscussionResultsThe ProblemAn ExampleThe ModelA Cellular Model of Pest ManagementModel ResultsFerret Carrying Capacity","note":"journalAbbreviation: Journal of Environmental Quality - J ENVIRON QUAL\ncontainer-title: Journal of Environmental Quality - J ENVIRON QUAL\nDOI: 10.2307/1522131","source":"ResearchGate","title":"Ecological Scale: Theory and Applications","title-short":"Ecological Scale","volume":"28","author":[{"family":"Peterson","given":"D."},{"family":"Parker","given":"V."}],"issued":{"date-parts":[["1998",1,1]]}}}],"schema":"https://github.com/citation-style-language/schema/raw/master/csl-citation.json"} </w:instrText>
      </w:r>
      <w:r>
        <w:rPr>
          <w:rFonts w:cstheme="majorHAnsi"/>
          <w:kern w:val="0"/>
          <w:lang w:val="en-US"/>
        </w:rPr>
        <w:fldChar w:fldCharType="separate"/>
      </w:r>
      <w:r>
        <w:rPr>
          <w:rFonts w:cstheme="majorHAnsi"/>
          <w:noProof/>
          <w:kern w:val="0"/>
          <w:lang w:val="en-US"/>
        </w:rPr>
        <w:t>(Levin, 1992; Peterson &amp; Parker, 1998)</w:t>
      </w:r>
      <w:r>
        <w:rPr>
          <w:rFonts w:cstheme="majorHAnsi"/>
          <w:kern w:val="0"/>
          <w:lang w:val="en-US"/>
        </w:rPr>
        <w:fldChar w:fldCharType="end"/>
      </w:r>
      <w:r>
        <w:rPr>
          <w:rFonts w:cstheme="majorHAnsi"/>
          <w:kern w:val="0"/>
          <w:lang w:val="en-US"/>
        </w:rPr>
        <w:t xml:space="preserve">. This issue has also been highlighted in disease ecology. For example, </w:t>
      </w:r>
      <w:r>
        <w:rPr>
          <w:rFonts w:cstheme="majorHAnsi"/>
          <w:kern w:val="0"/>
          <w:lang w:val="en-US"/>
        </w:rPr>
        <w:fldChar w:fldCharType="begin"/>
      </w:r>
      <w:r>
        <w:rPr>
          <w:rFonts w:cstheme="majorHAnsi"/>
          <w:kern w:val="0"/>
          <w:lang w:val="en-US"/>
        </w:rPr>
        <w:instrText xml:space="preserve"> ADDIN ZOTERO_ITEM CSL_CITATION {"citationID":"rVgA2BNw","properties":{"formattedCitation":"(Cohen et al., 2016)","plainCitation":"(Cohen et al., 2016)","dontUpdate":true,"noteIndex":0},"citationItems":[{"id":1904,"uris":["http://zotero.org/groups/2585270/items/HDNF5AP3"],"itemData":{"id":1904,"type":"article-journal","abstract":"Humans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Cohen et al., (2016)</w:t>
      </w:r>
      <w:r>
        <w:rPr>
          <w:rFonts w:cstheme="majorHAnsi"/>
          <w:kern w:val="0"/>
          <w:lang w:val="en-US"/>
        </w:rPr>
        <w:fldChar w:fldCharType="end"/>
      </w:r>
      <w:r>
        <w:rPr>
          <w:rFonts w:cstheme="majorHAnsi"/>
          <w:kern w:val="0"/>
          <w:lang w:val="en-US"/>
        </w:rPr>
        <w:t xml:space="preserve"> found that</w:t>
      </w:r>
      <w:r w:rsidRPr="00FE6B1A">
        <w:rPr>
          <w:rFonts w:cstheme="majorHAnsi"/>
          <w:kern w:val="0"/>
          <w:lang w:val="en-US"/>
        </w:rPr>
        <w:t xml:space="preserve"> the </w:t>
      </w:r>
      <w:r>
        <w:rPr>
          <w:rFonts w:cstheme="majorHAnsi"/>
          <w:kern w:val="0"/>
          <w:lang w:val="en-US"/>
        </w:rPr>
        <w:t xml:space="preserve">relative importance of </w:t>
      </w:r>
      <w:r w:rsidRPr="00FE6B1A">
        <w:rPr>
          <w:rFonts w:cstheme="majorHAnsi"/>
          <w:kern w:val="0"/>
          <w:lang w:val="en-US"/>
        </w:rPr>
        <w:t xml:space="preserve">processes driving </w:t>
      </w:r>
      <w:r>
        <w:rPr>
          <w:rFonts w:cstheme="majorHAnsi"/>
          <w:kern w:val="0"/>
          <w:lang w:val="en-US"/>
        </w:rPr>
        <w:t xml:space="preserve">the distribution of </w:t>
      </w:r>
      <w:r w:rsidRPr="00F307D0">
        <w:rPr>
          <w:rFonts w:cstheme="majorHAnsi"/>
          <w:kern w:val="0"/>
          <w:lang w:val="en-US"/>
        </w:rPr>
        <w:t>disease emergence</w:t>
      </w:r>
      <w:r>
        <w:rPr>
          <w:rFonts w:cstheme="majorHAnsi"/>
          <w:kern w:val="0"/>
          <w:lang w:val="en-US"/>
        </w:rPr>
        <w:t xml:space="preserve"> </w:t>
      </w:r>
      <w:r w:rsidRPr="00FE6B1A">
        <w:rPr>
          <w:rFonts w:cstheme="majorHAnsi"/>
          <w:kern w:val="0"/>
          <w:lang w:val="en-US"/>
        </w:rPr>
        <w:t xml:space="preserve">(host richness, abiotic </w:t>
      </w:r>
      <w:r w:rsidRPr="00FE6B1A">
        <w:rPr>
          <w:rFonts w:cstheme="majorHAnsi"/>
          <w:kern w:val="0"/>
          <w:lang w:val="en-US"/>
        </w:rPr>
        <w:lastRenderedPageBreak/>
        <w:t xml:space="preserve">factors, and human population density) varied </w:t>
      </w:r>
      <w:r>
        <w:rPr>
          <w:rFonts w:cstheme="majorHAnsi"/>
          <w:kern w:val="0"/>
          <w:lang w:val="en-US"/>
        </w:rPr>
        <w:t>depending on</w:t>
      </w:r>
      <w:r w:rsidRPr="00FE6B1A">
        <w:rPr>
          <w:rFonts w:cstheme="majorHAnsi"/>
          <w:kern w:val="0"/>
          <w:lang w:val="en-US"/>
        </w:rPr>
        <w:t xml:space="preserve"> the s</w:t>
      </w:r>
      <w:r>
        <w:rPr>
          <w:rFonts w:cstheme="majorHAnsi"/>
          <w:kern w:val="0"/>
          <w:lang w:val="en-US"/>
        </w:rPr>
        <w:t>patial extent of the study. The s</w:t>
      </w:r>
      <w:r w:rsidRPr="00F16859">
        <w:rPr>
          <w:rFonts w:cstheme="majorHAnsi"/>
          <w:kern w:val="0"/>
          <w:lang w:val="en-US"/>
        </w:rPr>
        <w:t xml:space="preserve">caling-level on which empirical data </w:t>
      </w:r>
      <w:r>
        <w:rPr>
          <w:rFonts w:cstheme="majorHAnsi"/>
          <w:kern w:val="0"/>
          <w:lang w:val="en-US"/>
        </w:rPr>
        <w:t xml:space="preserve">is used </w:t>
      </w:r>
      <w:r w:rsidRPr="00F16859">
        <w:rPr>
          <w:rFonts w:cstheme="majorHAnsi"/>
          <w:kern w:val="0"/>
          <w:lang w:val="en-US"/>
        </w:rPr>
        <w:t xml:space="preserve">for </w:t>
      </w:r>
      <w:r>
        <w:rPr>
          <w:rFonts w:cstheme="majorHAnsi"/>
          <w:kern w:val="0"/>
          <w:lang w:val="en-US"/>
        </w:rPr>
        <w:t xml:space="preserve">estimating </w:t>
      </w:r>
      <w:r w:rsidRPr="00F16859">
        <w:rPr>
          <w:rFonts w:cstheme="majorHAnsi"/>
          <w:kern w:val="0"/>
          <w:lang w:val="en-US"/>
        </w:rPr>
        <w:t>infection parameter</w:t>
      </w:r>
      <w:r>
        <w:rPr>
          <w:rFonts w:cstheme="majorHAnsi"/>
          <w:kern w:val="0"/>
          <w:lang w:val="en-US"/>
        </w:rPr>
        <w:t>s</w:t>
      </w:r>
      <w:r w:rsidRPr="00F16859">
        <w:rPr>
          <w:rFonts w:cstheme="majorHAnsi"/>
          <w:kern w:val="0"/>
          <w:lang w:val="en-US"/>
        </w:rPr>
        <w:t xml:space="preserve"> can mislead conclusions if cross-scale dependencies are unknown</w:t>
      </w:r>
      <w:r w:rsidRPr="0000784C">
        <w:rPr>
          <w:rFonts w:cstheme="majorHAnsi"/>
          <w:kern w:val="0"/>
          <w:lang w:val="en-US"/>
        </w:rPr>
        <w:t>.</w:t>
      </w:r>
      <w:r>
        <w:rPr>
          <w:rFonts w:cstheme="majorHAnsi"/>
          <w:kern w:val="0"/>
          <w:lang w:val="en-US"/>
        </w:rPr>
        <w:t xml:space="preserve"> For instance, in a study on nematodes associated with alfalfa (</w:t>
      </w:r>
      <w:r w:rsidRPr="0000784C">
        <w:rPr>
          <w:rFonts w:cstheme="majorHAnsi"/>
          <w:i/>
          <w:iCs/>
          <w:kern w:val="0"/>
          <w:lang w:val="en-US"/>
        </w:rPr>
        <w:t>Medicago sativa</w:t>
      </w:r>
      <w:r>
        <w:rPr>
          <w:rFonts w:cstheme="majorHAnsi"/>
          <w:kern w:val="0"/>
          <w:lang w:val="en-US"/>
        </w:rPr>
        <w:t xml:space="preserve">) at three spatial scales (i.e., river basin, field and microhabitat), the abundance of parasites </w:t>
      </w:r>
      <w:r w:rsidRPr="00160A45">
        <w:rPr>
          <w:rFonts w:cstheme="majorHAnsi"/>
          <w:kern w:val="0"/>
          <w:lang w:val="en-US"/>
        </w:rPr>
        <w:t>at one scale</w:t>
      </w:r>
      <w:r>
        <w:rPr>
          <w:rFonts w:cstheme="majorHAnsi"/>
          <w:kern w:val="0"/>
          <w:lang w:val="en-US"/>
        </w:rPr>
        <w:t xml:space="preserve"> did not explain the abundance at another scale revealing the importance of cross-scale processes (e.g., dispersion by irrigation water) in heterogeneous distribution patterns </w:t>
      </w:r>
      <w:r>
        <w:rPr>
          <w:rFonts w:cstheme="majorHAnsi"/>
          <w:kern w:val="0"/>
          <w:lang w:val="en-US"/>
        </w:rPr>
        <w:fldChar w:fldCharType="begin"/>
      </w:r>
      <w:r>
        <w:rPr>
          <w:rFonts w:cstheme="majorHAnsi"/>
          <w:kern w:val="0"/>
          <w:lang w:val="en-US"/>
        </w:rPr>
        <w:instrText xml:space="preserve"> ADDIN ZOTERO_ITEM CSL_CITATION {"citationID":"WtJYGRM6","properties":{"formattedCitation":"(Simmons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xml:space="preserve">. Broadly, communities were similar with </w:t>
      </w:r>
      <w:proofErr w:type="spellStart"/>
      <w:r w:rsidRPr="0083006E">
        <w:rPr>
          <w:rFonts w:cstheme="majorHAnsi"/>
          <w:i/>
          <w:iCs/>
          <w:kern w:val="0"/>
          <w:lang w:val="en-US"/>
        </w:rPr>
        <w:t>Panagrolaimus</w:t>
      </w:r>
      <w:proofErr w:type="spellEnd"/>
      <w:r>
        <w:rPr>
          <w:rFonts w:cstheme="majorHAnsi"/>
          <w:kern w:val="0"/>
          <w:lang w:val="en-US"/>
        </w:rPr>
        <w:t xml:space="preserve"> sp. dominating communities at river basin scale while parasite abundances were mostly explained by moisture gradient at field scale </w:t>
      </w:r>
      <w:r>
        <w:rPr>
          <w:rFonts w:cstheme="majorHAnsi"/>
          <w:kern w:val="0"/>
          <w:lang w:val="en-US"/>
        </w:rPr>
        <w:fldChar w:fldCharType="begin"/>
      </w:r>
      <w:r>
        <w:rPr>
          <w:rFonts w:cstheme="majorHAnsi"/>
          <w:kern w:val="0"/>
          <w:lang w:val="en-US"/>
        </w:rPr>
        <w:instrText xml:space="preserve"> ADDIN ZOTERO_ITEM CSL_CITATION {"citationID":"OCneDw8L","properties":{"formattedCitation":"(Simmons et al., 2008)","plainCitation":"(Simmons et al., 2008)","noteIndex":0},"citationItems":[{"id":7726,"uris":["http://zotero.org/groups/2585270/items/SJMHGBY2"],"itemData":{"id":7726,"type":"article-journal","abstract":"Stem nematode disease of alfalfa (Medicago sativa) is an economically important issue facing agriculture in the western United States. A better understanding of the ecology of Ditylenchus dipsaci, the nematode that causes stem disease can help to improve survey techniques and management plans for this pathogen. Microhabitats (above- and below-ground), individual fields and regions (river basins) were investigated to determine the importance of scale dependency for D. dipsaci, Aphelenchoides ritzemabosi (an associated plant parasite), and other nematodes inhabiting fields of alfalfa in Colorado, United States. Nematode groups were assayed from microhabitats including aboveground plant, surface litter and soil substrates. At the regional scale of river basins, nematode communities were similar, and D. dispsaci and A. ritzemabosi were prominent members of a diverse community dominated by Panagrolaimus sp., a free-living nematode found mostly in the litter microhabitat in all three fields. At the field scale, a moisture gradient occurred in three of the four sites where the water content of the bulk soil increased with distance from the irrigation source. Certain nematode groups responded positively to this moisture gradient. This may indicate that nematodes are being relocated across the field in irrigation water or that conditions in the tail end of the field are more favorable for reproduction. At the scale of microhabitats, A. ritzemabosi functioned as a generalist by occupying more microhabitats than D. dipsaci, which functioned as a specialist in alfalfa crowns and crown soils. Bulk litter also supported both D. dipsaci and A. ritzemabosi, indicating that this microhabitat could serve as a refuge. Examining nematode distribution and abundance at various spatial scales verified that nematode ecology is scale-dependant, and this may have important implications for monitoring and management in agricultural systems.","container-title":"Applied Soil Ecology","DOI":"10.1016/j.apsoil.2007.10.011","ISSN":"0929-1393","issue":"3","journalAbbreviation":"Applied Soil Ecology","page":"211-222","source":"ScienceDirect","title":"Distribution and abundance of alfalfa-field nematodes at various spatial scales","volume":"38","author":[{"family":"Simmons","given":"B. L."},{"family":"Niles","given":"R. K."},{"family":"Wall","given":"D. H."}],"issued":{"date-parts":[["2008",3,1]]}}}],"schema":"https://github.com/citation-style-language/schema/raw/master/csl-citation.json"} </w:instrText>
      </w:r>
      <w:r>
        <w:rPr>
          <w:rFonts w:cstheme="majorHAnsi"/>
          <w:kern w:val="0"/>
          <w:lang w:val="en-US"/>
        </w:rPr>
        <w:fldChar w:fldCharType="separate"/>
      </w:r>
      <w:r>
        <w:rPr>
          <w:rFonts w:cstheme="majorHAnsi"/>
          <w:noProof/>
          <w:kern w:val="0"/>
          <w:lang w:val="en-US"/>
        </w:rPr>
        <w:t>(Simmons et al., 2008)</w:t>
      </w:r>
      <w:r>
        <w:rPr>
          <w:rFonts w:cstheme="majorHAnsi"/>
          <w:kern w:val="0"/>
          <w:lang w:val="en-US"/>
        </w:rPr>
        <w:fldChar w:fldCharType="end"/>
      </w:r>
      <w:r>
        <w:rPr>
          <w:rFonts w:cstheme="majorHAnsi"/>
          <w:kern w:val="0"/>
          <w:lang w:val="en-US"/>
        </w:rPr>
        <w:t xml:space="preserve">. One of the first steps to clarify these context-dependencies in infection dynamics is to address the importance of spatial scaling for the estimation of infection parameters such as the community prevalence (i.e., proportion of infected host in a host community). Prevalence is a common parasitological parameter that gives information on the proportion of infected individuals in a given group, and can be measured for both populations and communities of individuals </w:t>
      </w:r>
      <w:r>
        <w:rPr>
          <w:rFonts w:cstheme="majorHAnsi"/>
          <w:kern w:val="0"/>
          <w:lang w:val="en-US"/>
        </w:rPr>
        <w:fldChar w:fldCharType="begin"/>
      </w:r>
      <w:r w:rsidR="00332822">
        <w:rPr>
          <w:rFonts w:cstheme="majorHAnsi"/>
          <w:kern w:val="0"/>
          <w:lang w:val="en-US"/>
        </w:rPr>
        <w:instrText xml:space="preserve"> ADDIN ZOTERO_ITEM CSL_CITATION {"citationID":"XjeYzXkO","properties":{"formattedCitation":"(A. O. Bush et al., 1997; R\\uc0\\u243{}zsa et al., 2000)","plainCitation":"(A. O. Bush et al., 1997; Rózsa et al., 2000)","noteIndex":0},"citationItems":[{"id":6752,"uris":["http://zotero.org/groups/2585270/items/8JWZHH7U"],"itemData":{"id":6752,"type":"article-journal","abstract":"We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W."}],"issued":{"date-parts":[["1997",8]]}}},{"id":10464,"uris":["http://zotero.org/groups/2585270/items/8G8NVI7R"],"itemData":{"id":10464,"type":"article-journal","abstract":"Whereas terminological recommendations require authors to use mean intensity or mean abundance to quantify parasites in a sample of hosts, awkward statistical limitations also force them to use either the median or the geometric mean of these measures when making comparisons across different samples. Here, we propose to reconsider this inconsistent practice by giving priority to biological realism in the interpretation of different statistical descriptors and choosing the statistical tools appropriate to our decisions. Prevalence, mean intensity, and indices of parasite distribution (such as median intensity) are suitable descriptors to quantify parasites in a sample of hosts. These measures have different biological interpretations and need different statistical methods to be compared between samples.","container-title":"Journal of Parasitology","DOI":"10.1645/0022-3395(2000)086[0228:QPISOH]2.0.CO;2","ISSN":"0022-3395, 1937-2345","issue":"2","journalAbbreviation":"para","note":"publisher: American Society of Parasitologists","page":"228-232","source":"bioone.org","title":"Quantifying parasites in samples of hosts","volume":"86","author":[{"family":"Rózsa","given":"Lajos"},{"family":"Reiczigel","given":"Jenö"},{"family":"Majoros","given":"Gábor"}],"issued":{"date-parts":[["2000",4]]}}}],"schema":"https://github.com/citation-style-language/schema/raw/master/csl-citation.json"} </w:instrText>
      </w:r>
      <w:r>
        <w:rPr>
          <w:rFonts w:cstheme="majorHAnsi"/>
          <w:kern w:val="0"/>
          <w:lang w:val="en-US"/>
        </w:rPr>
        <w:fldChar w:fldCharType="separate"/>
      </w:r>
      <w:r w:rsidR="00332822" w:rsidRPr="00332822">
        <w:rPr>
          <w:rFonts w:ascii="Calibri Light" w:cs="Calibri Light"/>
          <w:kern w:val="0"/>
          <w:lang w:val="en-US"/>
        </w:rPr>
        <w:t xml:space="preserve">(Bush et al., 1997; </w:t>
      </w:r>
      <w:proofErr w:type="spellStart"/>
      <w:r w:rsidR="00332822" w:rsidRPr="00332822">
        <w:rPr>
          <w:rFonts w:ascii="Calibri Light" w:cs="Calibri Light"/>
          <w:kern w:val="0"/>
          <w:lang w:val="en-US"/>
        </w:rPr>
        <w:t>Rózsa</w:t>
      </w:r>
      <w:proofErr w:type="spellEnd"/>
      <w:r w:rsidR="00332822" w:rsidRPr="00332822">
        <w:rPr>
          <w:rFonts w:ascii="Calibri Light" w:cs="Calibri Light"/>
          <w:kern w:val="0"/>
          <w:lang w:val="en-US"/>
        </w:rPr>
        <w:t xml:space="preserve"> et al., 2000)</w:t>
      </w:r>
      <w:r>
        <w:rPr>
          <w:rFonts w:cstheme="majorHAnsi"/>
          <w:kern w:val="0"/>
          <w:lang w:val="en-US"/>
        </w:rPr>
        <w:fldChar w:fldCharType="end"/>
      </w:r>
      <w:r>
        <w:rPr>
          <w:rFonts w:cstheme="majorHAnsi"/>
          <w:kern w:val="0"/>
          <w:lang w:val="en-US"/>
        </w:rPr>
        <w:t>.</w:t>
      </w:r>
      <w:r>
        <w:rPr>
          <w:rFonts w:cstheme="majorHAnsi"/>
          <w:kern w:val="0"/>
          <w:lang w:val="en-US"/>
        </w:rPr>
        <w:fldChar w:fldCharType="begin"/>
      </w:r>
      <w:r>
        <w:rPr>
          <w:rFonts w:cstheme="majorHAnsi"/>
          <w:kern w:val="0"/>
          <w:lang w:val="en-US"/>
        </w:rPr>
        <w:instrText xml:space="preserve"> ADDIN ZOTERO_TEMP </w:instrText>
      </w:r>
      <w:r>
        <w:rPr>
          <w:rFonts w:cstheme="majorHAnsi"/>
          <w:kern w:val="0"/>
          <w:lang w:val="en-US"/>
        </w:rPr>
        <w:fldChar w:fldCharType="separate"/>
      </w:r>
      <w:r>
        <w:rPr>
          <w:rFonts w:cstheme="majorHAnsi"/>
          <w:noProof/>
          <w:kern w:val="0"/>
          <w:lang w:val="en-US"/>
        </w:rPr>
        <w:t xml:space="preserve"> </w:t>
      </w:r>
      <w:r>
        <w:rPr>
          <w:rFonts w:cstheme="majorHAnsi"/>
          <w:kern w:val="0"/>
          <w:lang w:val="en-US"/>
        </w:rPr>
        <w:fldChar w:fldCharType="end"/>
      </w:r>
      <w:r>
        <w:rPr>
          <w:rFonts w:cstheme="majorHAnsi"/>
          <w:kern w:val="0"/>
          <w:lang w:val="en-US"/>
        </w:rPr>
        <w:t>Patterns of regional-scale infection parameters can be caused by different underlying local patterns of infection. For instance, a regional prevalence of 20% could be caused by all sites having the same prevalence with no variance (i.e., all sites at 20%) or by the average prevalence of all sites being at 20% with large inter-site variance (e.g., half at 0% and half at 40%). Determining which underlying pattern at the local-scale drives patterns at the regional scale is thus critical for understanding how infection is distributed across a landscape.</w:t>
      </w:r>
    </w:p>
    <w:p w14:paraId="520AC7EF" w14:textId="77777777" w:rsidR="00C7564D" w:rsidRDefault="00C7564D" w:rsidP="00C7564D">
      <w:pPr>
        <w:autoSpaceDE w:val="0"/>
        <w:autoSpaceDN w:val="0"/>
        <w:adjustRightInd w:val="0"/>
        <w:spacing w:line="360" w:lineRule="auto"/>
        <w:jc w:val="both"/>
        <w:rPr>
          <w:rFonts w:cstheme="majorHAnsi"/>
          <w:kern w:val="0"/>
          <w:lang w:val="en-US"/>
        </w:rPr>
      </w:pPr>
    </w:p>
    <w:p w14:paraId="02A4EF86" w14:textId="77777777" w:rsidR="00C7564D" w:rsidRPr="00AE5894" w:rsidRDefault="00C7564D" w:rsidP="00C7564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The importance of scaling in explaining observed trends is especially relevant in parasite ecology given the hierarchical organization of both the parasite and host component. For example, parasites can be studied at different levels both within and among hosts. The simplest clustering organization of parasites is an </w:t>
      </w:r>
      <w:proofErr w:type="spellStart"/>
      <w:r>
        <w:rPr>
          <w:rFonts w:cstheme="majorHAnsi"/>
          <w:kern w:val="0"/>
          <w:lang w:val="en-US"/>
        </w:rPr>
        <w:t>infrapopulation</w:t>
      </w:r>
      <w:proofErr w:type="spellEnd"/>
      <w:r>
        <w:rPr>
          <w:rFonts w:cstheme="majorHAnsi"/>
          <w:kern w:val="0"/>
          <w:lang w:val="en-US"/>
        </w:rPr>
        <w:t>, a parasite population within a host individual. Different parasite species can also co-exist within an individual host (</w:t>
      </w:r>
      <w:proofErr w:type="spellStart"/>
      <w:r>
        <w:rPr>
          <w:rFonts w:cstheme="majorHAnsi"/>
          <w:kern w:val="0"/>
          <w:lang w:val="en-US"/>
        </w:rPr>
        <w:t>infracommunity</w:t>
      </w:r>
      <w:proofErr w:type="spellEnd"/>
      <w:r>
        <w:rPr>
          <w:rFonts w:cstheme="majorHAnsi"/>
          <w:kern w:val="0"/>
          <w:lang w:val="en-US"/>
        </w:rPr>
        <w:t xml:space="preserve">) or within a host population (component community) (see </w:t>
      </w:r>
      <w:r>
        <w:rPr>
          <w:rFonts w:cstheme="majorHAnsi"/>
          <w:kern w:val="0"/>
          <w:lang w:val="en-US"/>
        </w:rPr>
        <w:fldChar w:fldCharType="begin"/>
      </w:r>
      <w:r>
        <w:rPr>
          <w:rFonts w:cstheme="majorHAnsi"/>
          <w:kern w:val="0"/>
          <w:lang w:val="en-US"/>
        </w:rPr>
        <w:instrText xml:space="preserve"> ADDIN ZOTERO_ITEM CSL_CITATION {"citationID":"iHRw7IrV","properties":{"formattedCitation":"(Bush et al., 1997)","plainCitation":"(Bush et al., 1997)","dontUpdate":true,"noteIndex":0},"citationItems":[{"id":6752,"uris":["http://zotero.org/groups/2585270/items/8JWZHH7U"],"itemData":{"id":6752,"type":"article-journal","abstract":"We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kern w:val="0"/>
          <w:lang w:val="en-US"/>
        </w:rPr>
        <w:fldChar w:fldCharType="separate"/>
      </w:r>
      <w:r>
        <w:rPr>
          <w:rFonts w:cstheme="majorHAnsi"/>
          <w:noProof/>
          <w:kern w:val="0"/>
          <w:lang w:val="en-US"/>
        </w:rPr>
        <w:t>Bush et al., 1997 for more extended terminology)</w:t>
      </w:r>
      <w:r>
        <w:rPr>
          <w:rFonts w:cstheme="majorHAnsi"/>
          <w:kern w:val="0"/>
          <w:lang w:val="en-US"/>
        </w:rPr>
        <w:fldChar w:fldCharType="end"/>
      </w:r>
      <w:r>
        <w:rPr>
          <w:rFonts w:cstheme="majorHAnsi"/>
          <w:kern w:val="0"/>
          <w:lang w:val="en-US"/>
        </w:rPr>
        <w:t xml:space="preserve">. Component communities of metazoan parasites in fish host-populations have been the focus of many studies exploring spatiotemporal patterns of infection </w:t>
      </w:r>
      <w:r>
        <w:rPr>
          <w:rFonts w:cstheme="majorHAnsi"/>
          <w:kern w:val="0"/>
          <w:lang w:val="en-US"/>
        </w:rPr>
        <w:fldChar w:fldCharType="begin"/>
      </w:r>
      <w:r>
        <w:rPr>
          <w:rFonts w:cstheme="majorHAnsi"/>
          <w:kern w:val="0"/>
          <w:lang w:val="en-US"/>
        </w:rPr>
        <w:instrText xml:space="preserve"> ADDIN ZOTERO_ITEM CSL_CITATION {"citationID":"B1QJFvQc","properties":{"formattedCitation":"(Carney &amp; Dick, 2000; Gonz\\uc0\\u225{}lez &amp; Poulin, 2005; P\\uc0\\u233{}rez-del-Olmo et al., 2009; Villalba-Vasquez et al., 2018)","plainCitation":"(Carney &amp; Dick, 2000; González &amp; Poulin, 2005; Pérez-del-Olmo et al., 2009; Villalba-Vasquez et al., 2018)","dontUpdate":true,"noteIndex":0},"citationItems":[{"id":2722,"uris":["http://zotero.org/groups/2585270/items/DVZ2AWLV"],"itemData":{"id":2722,"type":"article-journal","container-title":"Canadian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T."},{"family":"Poulin","given":"R."}],"issued":{"date-parts":[["2005",11,1]]}}},{"id":5686,"uris":["http://zotero.org/groups/2585270/items/8PKP5I8I"],"itemData":{"id":5686,"type":"article-journal","abstract":"Aim: We test the similarity-distance decay hypothesis on a marine host-parasite system, inferring the relationships from abundance data gathered at the lowest scale of parasite community organization (i.e. that of the individual host). Location: Twenty-two seasonal samples of the bogue Boops boops (Teleostei: Sparidae) were collected at seven localities along a coastal positional gradient from the northern North-East Atlantic to the northern Mediterranean coast of Spain. Methods: We used our own, taxonomically consistent, data on parasite communities. The variations in parasite composition and structure with geographical and regional distance were examined at two spatial scales, namely local parasite faunas and component communities, using both presence-absence (neighbour joining distance) and abundance (Mahalanobis distance) data. The influence of geographical and regional distance on faunal/community divergence was assessed through the permutation of distance matrices. Results: Our results revealed that: (1) geographical and regional distances do not affect the species composition in the system under study at the higher scales; (2) geographical distance between localities contributes significantly to the decay of similarity estimated from parasite abundance at the lowest scale (i.e. the individual host); (3) the structured spatial patterns are consistent in time but not across seasons; and (4) a restricted clade of species (the 'core' species of the bogue parasite fauna) contributes substantially to the observed patterns of both community homogenization and differentiation owing to the strong relationship between local abundance and regional distribution of species. Main conclusions: The main factors that tend to homogenize the composition of parasite communities of bogue at higher regional scales are related to the dispersal of parasite colonizers across host populations, which we denote as horizontal neighbourhood colonization. In contrast, the spatial structure detectable in quantitative comparisons only, is related to a vertical neighbourhood colonization associated with larval dispersal on a local level. The stronger decline with distance in the spatial synchrony of the assemblages of the 'core' species indicates a close-echoing environmental synchrony that declines with distance. Our results emphasize the importance of the parasite supracommunity (i.e. parasites that exploit all hosts in the ecosystem) to the decay of similarity with distance.","container-title":"Journal of Biogeography","ISSN":"0305-0270","issue":"2","note":"publisher: Wiley","page":"200-209","source":"JSTOR","title":"Not Everything Is Everywhere: The Distance Decay of Similarity in a Marine Host-Parasite System","title-short":"Not Everything Is Everywhere","volume":"36","author":[{"family":"Pérez-del-Olmo","given":"Ana"},{"family":"Fernández","given":"Mercedes"},{"family":"Raga","given":"Juan Antonio"},{"family":"Kostadinova","given":"Aneta"},{"family":"Morand","given":"Serge"},{"family":"Bellwood","given":"David"}],"issued":{"date-parts":[["2009"]]}}},{"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BB39F1">
        <w:rPr>
          <w:rFonts w:cstheme="majorHAnsi"/>
          <w:kern w:val="0"/>
        </w:rPr>
        <w:instrText xml:space="preserve"> similar pattern: low species numbers, low diversity, and dominance by a single parasite species. Parasite commun</w:instrText>
      </w:r>
      <w:r w:rsidRPr="00175304">
        <w:rPr>
          <w:rFonts w:cstheme="majorHAnsi"/>
          <w:kern w:val="0"/>
        </w:rPr>
        <w:instrText xml:space="preserve">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sidRPr="00175304">
        <w:rPr>
          <w:rFonts w:ascii="Calibri Light" w:cs="Calibri Light"/>
          <w:kern w:val="0"/>
        </w:rPr>
        <w:t>(e.g.</w:t>
      </w:r>
      <w:r>
        <w:rPr>
          <w:rFonts w:ascii="Calibri Light" w:cs="Calibri Light"/>
          <w:kern w:val="0"/>
        </w:rPr>
        <w:t>,</w:t>
      </w:r>
      <w:r w:rsidRPr="00175304">
        <w:rPr>
          <w:rFonts w:ascii="Calibri Light" w:cs="Calibri Light"/>
          <w:kern w:val="0"/>
        </w:rPr>
        <w:t xml:space="preserve"> </w:t>
      </w:r>
      <w:proofErr w:type="spellStart"/>
      <w:r w:rsidRPr="00175304">
        <w:rPr>
          <w:rFonts w:ascii="Calibri Light" w:cs="Calibri Light"/>
          <w:kern w:val="0"/>
        </w:rPr>
        <w:t>Carney</w:t>
      </w:r>
      <w:proofErr w:type="spellEnd"/>
      <w:r w:rsidRPr="00175304">
        <w:rPr>
          <w:rFonts w:ascii="Calibri Light" w:cs="Calibri Light"/>
          <w:kern w:val="0"/>
        </w:rPr>
        <w:t xml:space="preserve"> &amp; Dick, 2000; González </w:t>
      </w:r>
      <w:r w:rsidRPr="00175304">
        <w:rPr>
          <w:rFonts w:ascii="Calibri Light" w:cs="Calibri Light"/>
          <w:kern w:val="0"/>
        </w:rPr>
        <w:lastRenderedPageBreak/>
        <w:t>&amp; Poulin, 2005; Pérez-</w:t>
      </w:r>
      <w:proofErr w:type="spellStart"/>
      <w:r w:rsidRPr="00175304">
        <w:rPr>
          <w:rFonts w:ascii="Calibri Light" w:cs="Calibri Light"/>
          <w:kern w:val="0"/>
        </w:rPr>
        <w:t>del</w:t>
      </w:r>
      <w:proofErr w:type="spellEnd"/>
      <w:r w:rsidRPr="00175304">
        <w:rPr>
          <w:rFonts w:ascii="Calibri Light" w:cs="Calibri Light"/>
          <w:kern w:val="0"/>
        </w:rPr>
        <w:t xml:space="preserve">-Olmo et al., 2009; </w:t>
      </w:r>
      <w:proofErr w:type="spellStart"/>
      <w:r w:rsidRPr="00175304">
        <w:rPr>
          <w:rFonts w:ascii="Calibri Light" w:cs="Calibri Light"/>
          <w:kern w:val="0"/>
        </w:rPr>
        <w:t>Villalba</w:t>
      </w:r>
      <w:proofErr w:type="spellEnd"/>
      <w:r w:rsidRPr="00175304">
        <w:rPr>
          <w:rFonts w:ascii="Calibri Light" w:cs="Calibri Light"/>
          <w:kern w:val="0"/>
        </w:rPr>
        <w:t>-Vasquez et al., 2018)</w:t>
      </w:r>
      <w:r>
        <w:rPr>
          <w:rFonts w:cstheme="majorHAnsi"/>
          <w:kern w:val="0"/>
          <w:lang w:val="en-US"/>
        </w:rPr>
        <w:fldChar w:fldCharType="end"/>
      </w:r>
      <w:r w:rsidRPr="00175304">
        <w:rPr>
          <w:rFonts w:cstheme="majorHAnsi"/>
          <w:kern w:val="0"/>
        </w:rPr>
        <w:t xml:space="preserve">. </w:t>
      </w:r>
      <w:r>
        <w:rPr>
          <w:rFonts w:cstheme="majorHAnsi"/>
          <w:kern w:val="0"/>
        </w:rPr>
        <w:t xml:space="preserve">For exemple, </w:t>
      </w:r>
      <w:r>
        <w:rPr>
          <w:rFonts w:cstheme="majorHAnsi"/>
          <w:kern w:val="0"/>
          <w:lang w:val="en-US"/>
        </w:rPr>
        <w:fldChar w:fldCharType="begin"/>
      </w:r>
      <w:r>
        <w:rPr>
          <w:rFonts w:cstheme="majorHAnsi"/>
          <w:kern w:val="0"/>
        </w:rPr>
        <w:instrText xml:space="preserve"> ADDIN ZOTERO_ITEM CSL_CITATION {"citationID":"YjVJmfct","properties":{"formattedCitation":"(Villalba-Vasquez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w:instrText>
      </w:r>
      <w:r w:rsidRPr="00551FAA">
        <w:rPr>
          <w:rFonts w:cstheme="majorHAnsi"/>
          <w:kern w:val="0"/>
          <w:lang w:val="en-US"/>
        </w:rPr>
        <w:instrText xml:space="preserve">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Pr>
          <w:rFonts w:cstheme="majorHAnsi"/>
          <w:noProof/>
          <w:kern w:val="0"/>
          <w:lang w:val="en-US"/>
        </w:rPr>
        <w:t>Villalba-Vasquez et al. (2018)</w:t>
      </w:r>
      <w:r>
        <w:rPr>
          <w:rFonts w:cstheme="majorHAnsi"/>
          <w:kern w:val="0"/>
          <w:lang w:val="en-US"/>
        </w:rPr>
        <w:fldChar w:fldCharType="end"/>
      </w:r>
      <w:r>
        <w:rPr>
          <w:rFonts w:cstheme="majorHAnsi"/>
          <w:kern w:val="0"/>
          <w:lang w:val="en-US"/>
        </w:rPr>
        <w:t xml:space="preserve"> looked at </w:t>
      </w:r>
      <w:proofErr w:type="spellStart"/>
      <w:r>
        <w:rPr>
          <w:rFonts w:cstheme="majorHAnsi"/>
          <w:kern w:val="0"/>
          <w:lang w:val="en-US"/>
        </w:rPr>
        <w:t>infracommunities</w:t>
      </w:r>
      <w:proofErr w:type="spellEnd"/>
      <w:r>
        <w:rPr>
          <w:rFonts w:cstheme="majorHAnsi"/>
          <w:kern w:val="0"/>
          <w:lang w:val="en-US"/>
        </w:rPr>
        <w:t xml:space="preserve"> and component communities of parasites in Panama spadefish (</w:t>
      </w:r>
      <w:proofErr w:type="spellStart"/>
      <w:r w:rsidRPr="00175304">
        <w:rPr>
          <w:rFonts w:cstheme="majorHAnsi"/>
          <w:i/>
          <w:iCs/>
          <w:kern w:val="0"/>
          <w:lang w:val="en-US"/>
        </w:rPr>
        <w:t>Parapsettus</w:t>
      </w:r>
      <w:proofErr w:type="spellEnd"/>
      <w:r w:rsidRPr="00175304">
        <w:rPr>
          <w:rFonts w:cstheme="majorHAnsi"/>
          <w:i/>
          <w:iCs/>
          <w:kern w:val="0"/>
          <w:lang w:val="en-US"/>
        </w:rPr>
        <w:t xml:space="preserve"> </w:t>
      </w:r>
      <w:proofErr w:type="spellStart"/>
      <w:r w:rsidRPr="00175304">
        <w:rPr>
          <w:rFonts w:cstheme="majorHAnsi"/>
          <w:i/>
          <w:iCs/>
          <w:kern w:val="0"/>
          <w:lang w:val="en-US"/>
        </w:rPr>
        <w:t>panamensis</w:t>
      </w:r>
      <w:proofErr w:type="spellEnd"/>
      <w:r>
        <w:rPr>
          <w:rFonts w:cstheme="majorHAnsi"/>
          <w:kern w:val="0"/>
          <w:lang w:val="en-US"/>
        </w:rPr>
        <w:t xml:space="preserve">) collected over 6 years from 4 locations. Although they found similar patterns of low species richness, low diversity and dominance from a single parasite species across locations, there were high variations in species composition and community structure between years and locations </w:t>
      </w:r>
      <w:r>
        <w:rPr>
          <w:rFonts w:cstheme="majorHAnsi"/>
          <w:kern w:val="0"/>
          <w:lang w:val="en-US"/>
        </w:rPr>
        <w:fldChar w:fldCharType="begin"/>
      </w:r>
      <w:r>
        <w:rPr>
          <w:rFonts w:cstheme="majorHAnsi"/>
          <w:kern w:val="0"/>
          <w:lang w:val="en-US"/>
        </w:rPr>
        <w:instrText xml:space="preserve"> ADDIN ZOTERO_ITEM CSL_CITATION {"citationID":"9xbpyYqf","properties":{"formattedCitation":"(Villalba-Vasquez et al., 2018)","plainCitation":"(Villalba-Vasquez et al., 2018)","dontUpdate":true,"noteIndex":0},"citationItems":[{"id":5081,"uris":["http://zotero.org/groups/2585270/items/IYM8D8JV"],"itemData":{"id":5081,"type":"article-journal","abstract":"In the tropics, variations in the structure and species composition of marine fish parasite communities over several years have received limited attention. Changes in water temperature in the tropics are not as extreme as in temperate climes, and the processes that generate variations in these parasite communities are as yet unclear. The parasite communities in populations of Parapsettus panamensis from four locations on the south-central Pacific coast of Mexico were quantified and analyzed. Four hundred forty-six fish were collected over a 6-year period (2012; 2013; 2016a,b; and 2017). Twenty-three metazoan parasite species were recovered and identified: three species of Monogenea (present as adults); eight species of Digenea (adults); one species of Acanthocephala (juveniles); one species of Cestoda (larvae); three species of Nematoda (two present as adults and one present as larvae); four species of Copepoda; and three species of Isopoda (two present as adults, and one present as larvae). At the component community level, parasite species richness varied significantly from 10 (Marquelia 2016) to 17 species (Acapulco Bay 2012). The component communities and infracommunities of P. panamensis exhibited a similar pattern: low species numbers, low diversity, and dominance by a single parasite species. Parasite community structure and species composition varied between sampling years and locations. The main factors responsible for these variations were host traits such as feeding behavior and body size, and occurrence of a set of distinctive parasite species.","container-title":"Invertebrate Biology","DOI":"10.1111/ivb.12232","ISSN":"1744-7410","issue":"4","language":"en","license":"© 2018, The American Microscopical Society, Inc.","note":"_eprint: https://onlinelibrary.wiley.com/doi/pdf/10.1111/ivb.12232","page":"339-354","source":"Wiley Online Library","title":"Temporal and spatial variations in the metazoan parasite communities of the Panama spadefish, Parapsettus panamensis (Pisces: Ephippidae), from the Pacific coast of Mexico","title-short":"Temporal and spatial variations in the metazoan parasite communities of the Panama spadefish, Parapsettus panamensis (Pisces","volume":"137","author":[{"family":"Villalba-Vasquez","given":"Princessa J."},{"family":"Violante-González","given":"Juan"},{"family":"Monks","given":"Scott"},{"family":"Marino-Romero","given":"Jaime U."},{"family":"Ibáñez","given":"Sergio García"},{"family":"Rojas-Herrera","given":"Agustín A."},{"family":"Flores-Garza","given":"Rafael"},{"family":"Rosas-Guerrero","given":"Víctor"}],"issued":{"date-parts":[["2018"]]}}}],"schema":"https://github.com/citation-style-language/schema/raw/master/csl-citation.json"} </w:instrText>
      </w:r>
      <w:r>
        <w:rPr>
          <w:rFonts w:cstheme="majorHAnsi"/>
          <w:kern w:val="0"/>
          <w:lang w:val="en-US"/>
        </w:rPr>
        <w:fldChar w:fldCharType="separate"/>
      </w:r>
      <w:r>
        <w:rPr>
          <w:rFonts w:cstheme="majorHAnsi"/>
          <w:noProof/>
          <w:kern w:val="0"/>
          <w:lang w:val="en-US"/>
        </w:rPr>
        <w:t>(Villalba-Vasquez et al., 2018)</w:t>
      </w:r>
      <w:r>
        <w:rPr>
          <w:rFonts w:cstheme="majorHAnsi"/>
          <w:kern w:val="0"/>
          <w:lang w:val="en-US"/>
        </w:rPr>
        <w:fldChar w:fldCharType="end"/>
      </w:r>
      <w:r>
        <w:rPr>
          <w:rFonts w:cstheme="majorHAnsi"/>
          <w:kern w:val="0"/>
          <w:lang w:val="en-US"/>
        </w:rPr>
        <w:t xml:space="preserve">. </w:t>
      </w:r>
      <w:r w:rsidRPr="00A92D1D">
        <w:rPr>
          <w:rFonts w:cstheme="majorHAnsi"/>
          <w:kern w:val="0"/>
          <w:lang w:val="en-US"/>
        </w:rPr>
        <w:t>Conversely, species-</w:t>
      </w:r>
      <w:r>
        <w:rPr>
          <w:rFonts w:cstheme="majorHAnsi"/>
          <w:kern w:val="0"/>
          <w:lang w:val="en-US"/>
        </w:rPr>
        <w:t>level</w:t>
      </w:r>
      <w:r w:rsidRPr="00A92D1D">
        <w:rPr>
          <w:rFonts w:cstheme="majorHAnsi"/>
          <w:kern w:val="0"/>
          <w:lang w:val="en-US"/>
        </w:rPr>
        <w:t xml:space="preserve"> infection </w:t>
      </w:r>
      <w:r>
        <w:rPr>
          <w:rFonts w:cstheme="majorHAnsi"/>
          <w:kern w:val="0"/>
          <w:lang w:val="en-US"/>
        </w:rPr>
        <w:t xml:space="preserve">patterns in </w:t>
      </w:r>
      <w:r w:rsidRPr="00A92D1D">
        <w:rPr>
          <w:rFonts w:cstheme="majorHAnsi"/>
          <w:kern w:val="0"/>
          <w:lang w:val="en-US"/>
        </w:rPr>
        <w:t>host-communit</w:t>
      </w:r>
      <w:r>
        <w:rPr>
          <w:rFonts w:cstheme="majorHAnsi"/>
          <w:kern w:val="0"/>
          <w:lang w:val="en-US"/>
        </w:rPr>
        <w:t>ies</w:t>
      </w:r>
      <w:r w:rsidRPr="00A92D1D">
        <w:rPr>
          <w:rFonts w:cstheme="majorHAnsi"/>
          <w:kern w:val="0"/>
          <w:lang w:val="en-US"/>
        </w:rPr>
        <w:t xml:space="preserve"> </w:t>
      </w:r>
      <w:r>
        <w:rPr>
          <w:rFonts w:cstheme="majorHAnsi"/>
          <w:kern w:val="0"/>
          <w:lang w:val="en-US"/>
        </w:rPr>
        <w:t xml:space="preserve">(i.e., one parasite species infecting many host species in a community) remains largely unexplored across spatial scales (but see </w:t>
      </w:r>
      <w:r>
        <w:rPr>
          <w:rFonts w:cstheme="majorHAnsi"/>
          <w:kern w:val="0"/>
          <w:lang w:val="en-US"/>
        </w:rPr>
        <w:fldChar w:fldCharType="begin"/>
      </w:r>
      <w:r>
        <w:rPr>
          <w:rFonts w:cstheme="majorHAnsi"/>
          <w:kern w:val="0"/>
          <w:lang w:val="en-US"/>
        </w:rPr>
        <w:instrText xml:space="preserve"> ADDIN ZOTERO_ITEM CSL_CITATION {"citationID":"ogxzHniZ","properties":{"formattedCitation":"(Bielby et al., 2021; Moore et al., 2014; Olsson-Pons et al., 2015)","plainCitation":"(Bielby et al., 2021; Moore et al., 2014; Olsson-Pons et al., 2015)","dontUpdate":true,"noteIndex":0},"citationItems":[{"id":7622,"uris":["http://zotero.org/groups/2585270/items/X75ARZCA"],"itemData":{"id":7622,"type":"article-journal","abstract":"Most parasites and pathogens infect multiple hosts, but a great deal of variation exists in the role of those hosts in persistence of infection. Understanding which hosts are most important in mainta...","container-title":"Ecological Applications","DOI":"10.1002/eap.2256","ISSN":"1939-5582","issue":"3","language":"en","note":"publisher: John Wiley &amp; Sons, Ltd","page":"e02256","source":"esajournals.onlinelibrary.wiley.com","title":"Host contribution to parasite persistence is consistent between parasites and over time, but varies spatially","volume":"31","author":[{"family":"Bielby","given":"Jon"},{"family":"Price","given":"Stephen J."},{"family":"Monsalve-Carcaño","given":"Camino"},{"family":"Bosch","given":"Jaime"}],"issued":{"date-parts":[["2021",4,1]]}}},{"id":5148,"uris":["http://zotero.org/groups/2585270/items/9Z9UDXGI"],"itemData":{"id":5148,"type":"article-journal","container-title":"Limnologica","DOI":"10.1016/j.limno.2014.01.005","ISSN":"00759511","journalAbbreviation":"Limnologica","language":"en","page":"124-130","source":"DOI.org (Crossref)","title":"Anthropogenic land-use signals propagate through stream food webs in a California, USA, watershed","volume":"46","author":[{"family":"Moore","given":"Jonathan W."},{"family":"Lambert","given":"Timothy D."},{"family":"Heady","given":"Walter N."},{"family":"Honig","given":"Susanna E."},{"family":"Osterback","given":"Ann-Marie K."},{"family":"Phillis","given":"Corey C."},{"family":"Quiros","given":"Angela L."},{"family":"Retford","given":"Nicolas A."},{"family":"Herbst","given":"David B."}],"issued":{"date-parts":[["2014",3]]}}},{"id":7620,"uris":["http://zotero.org/groups/2585270/items/V93VBPQ3"],"itemData":{"id":7620,"type":"article-journal","abstract":"Host–parasite interactions have the potential to influence broadscale ecological and evolutionary processes, levels of endemism, divergence patterns and distributions in host populations. Understanding the mechanisms involved requires identification of the factors that shape parasite distribution and prevalence. A lack of comparative information on community-level host–parasite associations limits our understanding of the role of parasites in host population divergence processes. Avian malaria (haemosporidian) parasites in bird communities offer a tractable model system to examine the potential for pathogens to influence evolutionary processes in natural host populations. Using cytochrome b variation, we characterized phylogenetic diversity and prevalence of two genera of avian haemosporidian parasites, Plasmodium and Haemoproteus, and analysed biogeographic patterns of lineages across islands and avian hosts, in southern Melanesian bird communities to identify factors that explain patterns of infection. Plasmodium spp. displayed isolation-by-distance effects, a significant amount of genetic variation distributed among islands but insignificant amounts among host species and families, and strong local island effects with respect to prevalence. Haemoproteus spp. did not display isolation-by-distance patterns, showed marked structuring of genetic variation among avian host species and families, and significant host species prevalence patterns. These differences suggest that Plasmodium spp. infection patterns were shaped by geography and the ab</w:instrText>
      </w:r>
      <w:r w:rsidRPr="00E64966">
        <w:rPr>
          <w:rFonts w:cstheme="majorHAnsi"/>
          <w:kern w:val="0"/>
        </w:rPr>
        <w:instrText>iotic environment, whereas Haemoproteus spp. infection patt</w:instrText>
      </w:r>
      <w:r w:rsidRPr="00F25F53">
        <w:rPr>
          <w:rFonts w:cstheme="majorHAnsi"/>
          <w:kern w:val="0"/>
        </w:rPr>
        <w:instrText xml:space="preserve">erns were shaped predominantly by host associations. Heterogeneity in the complement and prevalence of parasite lineages infecting local bird communities likely exposes host species to a mosaic of spatially divergent disease selection pressures across their naturally fragmented distributions in southern Melanesia. Host associations for Haemoproteus spp. indicate a capacity for the formation of locally co-adapted host–parasite relationships, a feature that may limit intraspecific gene flow or range expansions of closely related host species.","container-title":"Journal of Animal Ecology","DOI":"10.1111/1365-2656.12354","ISSN":"1365-2656","issue":"4","language":"en","license":"© 2015 The Authors. Journal of Animal Ecology © 2015 British Ecological Society","note":"_eprint: https://onlinelibrary.wiley.com/doi/pdf/10.1111/1365-2656.12354","page":"985-998","source":"Wiley Online Library","title":"Differences in host species relationships and biogeographic influences produce contrasting patterns of prevalence, community composition and genetic structure in two genera of avian malaria parasites in southern Melanesia","volume":"84","author":[{"family":"Olsson-Pons","given":"Sophie"},{"family":"Clark","given":"Nicholas J."},{"family":"Ishtiaq","given":"Farah"},{"family":"Clegg","given":"Sonya M."}],"issued":{"date-parts":[["2015"]]}}}],"schema":"https://github.com/citation-style-language/schema/raw/master/csl-citation.json"} </w:instrText>
      </w:r>
      <w:r>
        <w:rPr>
          <w:rFonts w:cstheme="majorHAnsi"/>
          <w:kern w:val="0"/>
          <w:lang w:val="en-US"/>
        </w:rPr>
        <w:fldChar w:fldCharType="separate"/>
      </w:r>
      <w:r w:rsidRPr="00F25F53">
        <w:rPr>
          <w:rFonts w:cstheme="majorHAnsi"/>
          <w:noProof/>
          <w:kern w:val="0"/>
        </w:rPr>
        <w:t>Bielby et al., 2021; Moore et al., 2014; Olsson-Pons et al., 2015)</w:t>
      </w:r>
      <w:r>
        <w:rPr>
          <w:rFonts w:cstheme="majorHAnsi"/>
          <w:kern w:val="0"/>
          <w:lang w:val="en-US"/>
        </w:rPr>
        <w:fldChar w:fldCharType="end"/>
      </w:r>
      <w:r w:rsidRPr="00F25F53">
        <w:rPr>
          <w:rFonts w:cstheme="majorHAnsi"/>
          <w:kern w:val="0"/>
        </w:rPr>
        <w:t xml:space="preserve">. </w:t>
      </w:r>
      <w:r w:rsidRPr="00F25F53">
        <w:rPr>
          <w:rFonts w:cstheme="majorHAnsi"/>
          <w:kern w:val="0"/>
          <w:lang w:val="en-US"/>
        </w:rPr>
        <w:t xml:space="preserve">Since </w:t>
      </w:r>
      <w:r>
        <w:rPr>
          <w:rFonts w:cstheme="majorHAnsi"/>
          <w:kern w:val="0"/>
          <w:lang w:val="en-US"/>
        </w:rPr>
        <w:t xml:space="preserve">infection parameters vary across time, space and species studies on disease ecology should focus on more than one species (e.g., host-community level) to disentangle processes explaining infection dynamics on a broader scale. </w:t>
      </w:r>
    </w:p>
    <w:p w14:paraId="0C85970A" w14:textId="77777777" w:rsidR="00C7564D" w:rsidRPr="00397A67" w:rsidRDefault="00C7564D" w:rsidP="00C7564D">
      <w:pPr>
        <w:autoSpaceDE w:val="0"/>
        <w:autoSpaceDN w:val="0"/>
        <w:adjustRightInd w:val="0"/>
        <w:spacing w:line="360" w:lineRule="auto"/>
        <w:jc w:val="both"/>
        <w:rPr>
          <w:rFonts w:cstheme="majorHAnsi"/>
          <w:kern w:val="0"/>
          <w:lang w:val="en-US"/>
        </w:rPr>
      </w:pPr>
    </w:p>
    <w:p w14:paraId="7C000651" w14:textId="77777777" w:rsidR="00C7564D" w:rsidRPr="00E45922" w:rsidRDefault="00C7564D" w:rsidP="00C7564D">
      <w:pPr>
        <w:spacing w:line="360" w:lineRule="auto"/>
        <w:ind w:firstLine="708"/>
        <w:jc w:val="both"/>
        <w:rPr>
          <w:rFonts w:cstheme="majorHAnsi"/>
          <w:kern w:val="0"/>
          <w:lang w:val="en-US"/>
        </w:rPr>
      </w:pPr>
      <w:r>
        <w:rPr>
          <w:rFonts w:cstheme="majorHAnsi"/>
          <w:lang w:val="en-US"/>
        </w:rPr>
        <w:t xml:space="preserve">Predictors are important to assess characteristics of infection hotspots and predict extinction risk with growing anthropogenic pressures. </w:t>
      </w:r>
      <w:r>
        <w:rPr>
          <w:rFonts w:cstheme="majorHAnsi"/>
          <w:kern w:val="0"/>
          <w:lang w:val="en-US"/>
        </w:rPr>
        <w:t>Despite recent efforts, it remains unclear whether infection patterns result from stochasticity (i.e., infection patterns that do not differ from randomness) or determinist filtering (i.e., infection patterns that are explained by a set of known drivers and mechanisms)</w:t>
      </w:r>
      <w:r w:rsidRPr="00296A7B">
        <w:rPr>
          <w:rFonts w:cstheme="majorHAnsi"/>
          <w:color w:val="FF0000"/>
          <w:kern w:val="0"/>
          <w:lang w:val="en-US"/>
        </w:rPr>
        <w:t xml:space="preserve"> </w:t>
      </w:r>
      <w:r w:rsidRPr="00313AB0">
        <w:rPr>
          <w:rFonts w:cstheme="majorHAnsi"/>
          <w:kern w:val="0"/>
          <w:lang w:val="en-US"/>
        </w:rPr>
        <w:fldChar w:fldCharType="begin"/>
      </w:r>
      <w:r>
        <w:rPr>
          <w:rFonts w:cstheme="majorHAnsi"/>
          <w:kern w:val="0"/>
          <w:lang w:val="en-US"/>
        </w:rPr>
        <w:instrText xml:space="preserve"> ADDIN ZOTERO_ITEM CSL_CITATION {"citationID":"ovk0n9gU","properties":{"formattedCitation":"(Carney &amp; Dick, 2000; Gonz\\uc0\\u225{}lez &amp; Poulin, 2005; Kennedy, 2009; Poulin &amp; Valtonen, 2002)","plainCitation":"(Carney &amp; Dick, 2000; González &amp; Poulin, 2005; Kennedy, 2009; Poulin &amp; Valtonen, 2002)","dontUpdate":true,"noteIndex":0},"citationItems":[{"id":2722,"uris":["http://zotero.org/groups/2585270/items/DVZ2AWLV"],"itemData":{"id":2722,"type":"article-journal","container-title":"Canadian Journal of Zoology","DOI":"10.1139/z99-222","ISSN":"0008-4301","issue":"4","journalAbbreviation":"Can. J. Zool.","note":"publisher: NRC Research Press","page":"538-555","source":"cdnsciencepub.com (Atypon)","title":"Helminth communities of yellow perch (Perca flavescens (Mitchill)): determinants of pattern","title-short":"Helminth communities of yellow perch (Perca flavescens (Mitchill))","volume":"78","author":[{"family":"Carney","given":"J P"},{"family":"Dick","given":"T A"}],"issued":{"date-parts":[["2000",4,2]]}}},{"id":6648,"uris":["http://zotero.org/groups/2585270/items/VJY6AEK3"],"itemData":{"id":6648,"type":"article-journal","abstract":"The search for consistent patterns of organisation in parasite communities remains a central theme in parasite community ecology. However, to date, much evidence comes from studies without replication in both space and time; when replicate communities are examined, repeatable patterns are rarely observed. Here we determine, using nested subset analyses, whether the infracommunities of ectoparasites and endoparasites of a benthic marine fish (Sebastes capensis) show non-random structure. Then we examine the spatial repeatability of parasite community structure across the host's distribution in the southern Pacific, and the temporal repeatability of ectoparasite community structure from one locality. In total, 537 fish were captured from different latitudes (between 11°S and 52°S) along the Pacific coast of South America; a further 122 specimens were captured in two other years from one of the sampling localities, Valdivia (40°S). In spite of variation in fish sizes among samples, fish size generally did not correlate with either ecto- or endoparasite species richness. The ecto- and endoparasite species richness of the component communities were also not correlated with fish sample size across the nine localities. Significant nested patterns were found in the ectoparasite communities of S. capensis at all eight localities, except at latitude 52°S. Significant nested patterns were also found in the endoparasite infracommunities of S. capensis at seven of the nine localities, the exceptions being those from latitudes 11°S and 20°S. On a temporal scale, significant nestedness was observed in the ectoparasite infracommunities of S. capensis during each of the 3 years of sampling at Valdivia. In general, the same parasite species are responsible for the repeatability of nested patterns, though their importance varies among localities. The spatial and temporal predictability of the parasite community structure in S. capensis may be associated with the fish's benthic habitat and territorial behavior, suggesting that host biology may be a key determinant of the structure of parasite communities.","container-title":"International Journal for Parasitology","DOI":"10.1016/j.ijpara.2005.07.016","ISSN":"0020-7519","issue":"13","journalAbbreviation":"International Journal for Parasitology","language":"en","page":"1369-1377","source":"ScienceDirect","title":"Spatial and temporal predictability of the parasite community structure of a benthic marine fish along its distributional range","volume":"35","author":[{"family":"González","given":"M. T."},{"family":"Poulin","given":"R."}],"issued":{"date-parts":[["2005",11,1]]}}},{"id":5110,"uris":["http://zotero.org/groups/2585270/items/ILQTNDZW"],"itemData":{"id":5110,"type":"article-journal","abstract":"Developments in the study of the ecology of helminth parasites of freshwater fishes over the last half century are reviewed. Most research has of necessity been field based and has involved the search for patterns in population and community dynamics that are repeatable in space and time. Mathematical models predict that under certain conditions host and parasite populations can attain equilibrial levels through operation of regulatory factors. Such factors have been identified in several host-parasite systems and some parasite populations have been shown to persist over long time-periods. However, there is no convincing evidence that fish parasite populations are stable and regulated since in all cases alternative explanations are equally acceptable and it appears that they are non-equilibrial systems. It has proved particularly difficult to detect replicable patterns in parasite communities. Inter-specific competition, evidenced by functional and numerical responses, has been detected in several communities but its occurrence is erratic and its significance unclear. Some studies have failed to find any nested patterns in parasite community structure and richness, whereas others have identified such patterns although they are seldom constant over space and time. Departures from randomness appear to be the exception and then only temporary. It appears that parasite communities are non-equilibrial, stochastic assemblages rather than structured and organized.","container-title":"Parasitology","DOI":"10.1017/S0031182009005794","ISSN":"1469-8161, 0031-1820","issue":"12","language":"en","note":"publisher: Cambridge University Press","page":"1653-1662","source":"Cambridge University Press","title":"The ecology of parasites of freshwater fishes: the search for patterns","title-short":"The ecology of parasites of freshwater fishes","volume":"136","author":[{"family":"Kennedy","given":"C. R."}],"issued":{"date-parts":[["2009",10]]}}},{"id":6747,"uris":["http://zotero.org/groups/2585270/items/MWALEVW6"],"itemData":{"id":6747,"type":"article-journal","abstract":"Patterns in helminth community structure can suggest that various processes are acting to shape parasite communities into organised, non-random assemblages of species. It is not clear, however, whether a pattern observed in one host population at one time would be observed again at another time, or at the same time in a different but comparable host population. Here, we test the repeatability of parasite community structure in space, and to a lesser extent time, with data on helminth parasites of two fish species, perch Perca fluviatilis and roach Rutilus rutilus, collected in different seasons from four adjacent lakes in Central Finland. Since populations of the same fish species harbour the same parasite species and were sampled in the same way, we would expect similar patterns in the structure of their helminth parasites if the same structuring processes are acting in all lakes. We found that no pairwise association between the most common helminth species were observed consistently between seasons within lakes, or among lakes during the same season. Similarly, nested subset patterns of species assembly were observed in some samples, but not consistently between seasons or among lakes. The lack of repeatability in space and between seasons shown by these analyses indicates that although helminth community structure often departs from randomness, it does not do so in a consistent and predictable manner. There may be some general, large-scale processes acting to structure helminth communities, but local or seasonal influences can often either mask their action, or play more important roles themselves.","container-title":"International Journal for Parasitology","DOI":"10.1016/s0020-7519(02)00109-1","ISSN":"0020-7519","issue":"10","journalAbbreviation":"Int J Parasitol","language":"eng","note":"PMID: 12204223","page":"1235-1243","source":"PubMed","title":"The predictability of helminth community structure in space: a comparison of fish populations from adjacent lakes","title-short":"The predictability of helminth community structure in space","volume":"32","author":[{"family":"Poulin","given":"Robert"},{"family":"Valtonen","given":"E. Tellervo"}],"issued":{"date-parts":[["2002",9]]}}}],"schema":"https://github.com/citation-style-language/schema/raw/master/csl-citation.json"} </w:instrText>
      </w:r>
      <w:r w:rsidRPr="00313AB0">
        <w:rPr>
          <w:rFonts w:cstheme="majorHAnsi"/>
          <w:kern w:val="0"/>
          <w:lang w:val="en-US"/>
        </w:rPr>
        <w:fldChar w:fldCharType="separate"/>
      </w:r>
      <w:r w:rsidRPr="005F41BD">
        <w:rPr>
          <w:rFonts w:ascii="Calibri Light" w:cs="Calibri Light"/>
          <w:kern w:val="0"/>
          <w:lang w:val="en-US"/>
        </w:rPr>
        <w:t>(</w:t>
      </w:r>
      <w:r>
        <w:rPr>
          <w:rFonts w:ascii="Calibri Light" w:cs="Calibri Light"/>
          <w:kern w:val="0"/>
          <w:lang w:val="en-US"/>
        </w:rPr>
        <w:t xml:space="preserve">e.g., </w:t>
      </w:r>
      <w:r w:rsidRPr="005F41BD">
        <w:rPr>
          <w:rFonts w:ascii="Calibri Light" w:cs="Calibri Light"/>
          <w:kern w:val="0"/>
          <w:lang w:val="en-US"/>
        </w:rPr>
        <w:t xml:space="preserve">Carney &amp; Dick, 2000; González &amp; Poulin, 2005; Kennedy, 2009; Poulin &amp; </w:t>
      </w:r>
      <w:proofErr w:type="spellStart"/>
      <w:r w:rsidRPr="005F41BD">
        <w:rPr>
          <w:rFonts w:ascii="Calibri Light" w:cs="Calibri Light"/>
          <w:kern w:val="0"/>
          <w:lang w:val="en-US"/>
        </w:rPr>
        <w:t>Valtonen</w:t>
      </w:r>
      <w:proofErr w:type="spellEnd"/>
      <w:r w:rsidRPr="005F41BD">
        <w:rPr>
          <w:rFonts w:ascii="Calibri Light" w:cs="Calibri Light"/>
          <w:kern w:val="0"/>
          <w:lang w:val="en-US"/>
        </w:rPr>
        <w:t>, 2002)</w:t>
      </w:r>
      <w:r w:rsidRPr="00313AB0">
        <w:rPr>
          <w:rFonts w:cstheme="majorHAnsi"/>
          <w:kern w:val="0"/>
          <w:lang w:val="en-US"/>
        </w:rPr>
        <w:fldChar w:fldCharType="end"/>
      </w:r>
      <w:r>
        <w:rPr>
          <w:rFonts w:cstheme="majorHAnsi"/>
          <w:kern w:val="0"/>
          <w:lang w:val="en-US"/>
        </w:rPr>
        <w:t xml:space="preserve">. However, numerous studies have found correlation between infection metrics and various environmental and host components </w:t>
      </w:r>
      <w:r>
        <w:rPr>
          <w:rFonts w:cstheme="majorHAnsi"/>
          <w:kern w:val="0"/>
          <w:lang w:val="en-US"/>
        </w:rPr>
        <w:fldChar w:fldCharType="begin"/>
      </w:r>
      <w:r>
        <w:rPr>
          <w:rFonts w:cstheme="majorHAnsi"/>
          <w:kern w:val="0"/>
          <w:lang w:val="en-US"/>
        </w:rPr>
        <w:instrText xml:space="preserve"> ADDIN ZOTERO_ITEM CSL_CITATION {"citationID":"Vh5sNnwY","properties":{"formattedCitation":"(Altman &amp; Byers, 2014; Blasco-Costa et al., 2015; Falke &amp; Preston, 2021; Lagrue et al., 2011; Lagrue &amp; Poulin, 2015; Poulin &amp; Morand, 1999; Thieltges et al., 2008)","plainCitation":"(Altman &amp; Byers, 2014; Blasco-Costa et al., 2015; Falke &amp; Preston, 2021; Lagrue et al., 2011; Lagrue &amp; Poulin, 2015; Poulin &amp; Morand, 1999; Thieltges et al., 2008)","dontUpdate":true,"noteIndex":0},"citationItems":[{"id":1758,"uris":["http://zotero.org/groups/2585270/items/QYCNF9L4"],"itemData":{"id":1758,"type":"article-journal","abstract":"Parasites are integral members of natural communities, but large-scale determinants of their abundance and diversity, including the importance of biotic and abiotic factors, both natural and anthropogenic, are often not well understood. Here, we examine which factors best predict larval trematode communities in the mudsnail host Ilyanassa obsoleta across a regional landscape. At 15 salt marsh sites spanning 200 km, we quantified the diversity of trematodes and the prevalence (i.e., proportion) of infected hosts and sampled a broad array of potential parasite predictors including abundance of intermediate and definitive hosts, habitat, nutrients, metals, roads, and sediment characteristics. We identified the set of best performing models to explain variability associated with five metrics of trematode prevalence and diversity using an information-theoretic approach. Results indicate that several anthropogenic factors associate with this trematode community and that the direction of their influence differs. Road density around sites was a strong negative predictor of all trematode prevalence and species richness metrics. Nitrogen, another human influenced variable, was a strong positive predictor for the most abundant trematode species in the system. In addition, the abundance of definitive fish hosts was a positive predictor in several models, confirming the importance of this direct biological link to parasites. Other influential variables included sediment composition and heavy metals (arsenic, copper, lead, and zinc). We discuss possible direct and indirect mechanisms to explain these findings including that anthropogenic factors may be directly influencing free-living stages of trematodes, or be acting as proxies of hard-to-measure hosts.","container-title":"Ecology","DOI":"10.1890/13-0509.1","ISSN":"1939-9170","issue":"7","language":"en","note":"_eprint: https://onlinelibrary.wiley.com/doi/pdf/10.1890/13-0509.1","page":"1876-1887","source":"Wiley Online Library","title":"Large-scale spatial variation in parasite communities influenced by anthropogenic factors","volume":"95","author":[{"family":"Altman","given":"Irit"},{"family":"Byers","given":"James E."}],"issued":{"date-parts":[["2014"]]}}},{"id":1750,"uris":["http://zotero.org/groups/2585270/items/UMM2I3NU"],"itemData":{"id":1750,"type":"article-journal","abstract":"Contrary to species occurrence, little is known about the determinants of spatial patterns of intraspecific variation in abundance, particularly for parasitic organisms. In this study, we provide a multi-faceted overview of spatial patterns in parasite abundance and examine several potential underlying processes. We first tested for a latitudinal gradient in local abundance of the regionally most common parasite species and whether these species achieve higher abundances at the same localities (shared hot spots of infection). Secondly, we tested whether intraspecific similarity in local abundance between sites follows a spatial distance decay pattern or is better explained by variation in extrinsic biotic and abiotic factors between localities related to local parasite transmission success. We examined the infection landscape of a model fish host system (common and upland bullies, genus Gobiomorphus: Eleotridae) across its entire distributional range. We applied general linear models to test the effect of latitude on each species local abundance independently, including the abundance of each co-infecting species as another predictor. We computed multiple regressions on distance matrices among localities based on abundance of each of the four most common trematode species, as well as for geographic distance, biotic and abiotic distinctness of the localities. Our results showed that the most widely distributed parasites of bullies also achieve the highest mean local abundances, following the abundance – occupancy relationship. Variation in local abundance of any focal parasite species was independent of latitude, the abundance of co-occurring species and spatial distance or disparity in biotic attributes between localities. For only one parasite species, similarity of abundance between sites covaried with the extent of abiotic differences between sites. The lack of association between hot spots of infection for co-occurring species reinforces the geographic mosaic scenario in which hosts and parasites coevolve by suggesting non-deterministic, species-specific variation in parasite abundance across space.","container-title":"Ecography","DOI":"10.1111/ecog.01020","ISSN":"1600-0587","issue":"3","language":"en","note":"_eprint: https://onlinelibrary.wiley.com/doi/pdf/10.1111/ecog.01020","page":"301-310","source":"Wiley Online Library","title":"Biogeography of parasitism in freshwater fish: spatial patterns in hot spots of infection","title-short":"Biogeography of parasitism in freshwater fish","volume":"38","author":[{"family":"Blasco-Costa","given":"Isabel"},{"family":"Rouco","given":"Carlos"},{"family":"Poulin","given":"Robert"}],"issued":{"date-parts":[["2015"]]}}},{"id":2118,"uris":["http://zotero.org/groups/2585270/items/SKJW8TXP"],"itemData":{"id":2118,"type":"article-journal","abstract":"Populations of stream organisms often show large heterogeneity in space, which can substantially influence community dynamics and ecosystem functioning. However, few studies have examined spatial heterogeneity of parasites in lotic ecosystems, especially at fine spatial scales (e.g., within stream reaches). We quantified parasite infections in 3,255 host snails (Juga plicifera) at 1-m intervals along three second-order stream reaches to examine relationships between trematode parasite infections, fine-scale heterogeneity in host characteristics (density and size), and the stream environment (depth, allochthonous materials, flow velocity, and substrate rugosity). We then conducted a field experiment to specifically test the effect of resource heterogeneity in the form of leaf litter on trematode densities (i.e., infected snails per unit area), which represents a measure of local disease risk to secondary hosts. We hypothesised that variation in bottom-up effects of host resources to snail hosts to parasites would drive spatial heterogeneity in trematode density. In the field surveys, trematode density ranged from 0 to 80 infected snails/m2 and showed spatial autocorrelation within two of three stream reaches. Trematode density increased with snail density, which was positively related with the amount of allochthonous materials but negatively related to steam depth. Individual host infection probability increased with snail size, which was positively related to both allochthonous materials and stream depth. In the experiment, host snail and trematode densities increased by 3-fold and 4-fold, respectively, in the leaf addition treatments relative to controls. The experiment therefore provided mechanistic understanding of patterns from the surveys by demonstrating a bottom-up effect from high quality resources to host space use to trematode density. Our results demonstrate a strong role of within-reach variation in allochthonous resources and habitat (depth) in driving spatial heterogeneity of stream parasites, which probably creates fine-scale hotspots of disease transmission to downstream hosts. More broadly, our findings help integrate parasites into our understanding of how environmental heterogeneity influences community structure and ecosystem processes (e.g., disease risk) in streams.","container-title":"Freshwater Biology","DOI":"10.1111/fwb.13856","ISSN":"1365-2427","issue":"n/a","language":"en","note":"_eprint: https://onlinelibrary.wiley.com/doi/pdf/10.1111/fwb.13856","source":"Wiley Online Library","title":"Freshwater disease hotspots: Drivers of fine-scale spatial heterogeneity in trematode parasitism in streams","title-short":"Freshwater disease hotspots","URL":"https://onlinelibrary.wiley.com/doi/abs/10.1111/fwb.13856","volume":"n/a","author":[{"family":"Falke","given":"Landon P."},{"family":"Preston","given":"Daniel L."}],"accessed":{"date-parts":[["2022",1,28]]},"issued":{"date-parts":[["2021"]]}}},{"id":2036,"uris":["http://zotero.org/groups/2585270/items/9UTMJUUB"],"itemData":{"id":2036,"type":"article-journal","abstract":"Parasite infection patterns were compared with the occurrence of their intermediate hosts in the diet of nine sympatric fish species in a New Zealand lake. Stomach contents and infection levels of three gastrointestinal helminth species were examined from the entire fish community. The results highlighted some links between fish host diet and the flow of trophically transmitted helminths. Stomach contents indicated that all but one fish species were exposed to these helminths through their diet. Host feeding behaviour best explained infection patterns of the trematode Coitocaecum parvum among the fish community. Infection levels of the nematode Hedruris spinigera and the acanthocephalan Acanthocephalus galaxii, however, were not correlated with host diets. Host specificity is thus likely to modulate parasite infection patterns. The data indicate that host diet and host–parasite compatibility both contribute to the distribution of helminths in the fish community. Furthermore, the relative influence of encounter (trophic interactions between prey and predator hosts) and compatibility (host suitability) filters on infection levels appeared to vary between host–parasite species associations. Therefore, understanding parasite infection patterns and their potential impacts on fish communities requires determining the relative roles of encounter and compatibility filters within and across all potential host–parasite associations.","container-title":"Journal of Fish Biology","DOI":"10.1111/j.1095-8649.2011.03041.x","ISSN":"1095-8649","issue":"2","language":"en","note":"_eprint: https://onlinelibrary.wiley.com/doi/pdf/10.1111/j.1095-8649.2011.03041.x","page":"466-485","source":"Wiley Online Library","title":"Factors influencing infection patterns of trophically transmitted parasites among a fish community: host diet, host–parasite compatibility or both?","title-short":"Factors influencing infection patterns of trophically transmitted parasites among a fish community","volume":"79","author":[{"family":"Lagrue","given":"C."},{"family":"Kelly","given":"D. W."},{"family":"Hicks","given":"A."},{"family":"Poulin","given":"R."}],"issued":{"date-parts":[["2011"]]}}},{"id":5105,"uris":["http://zotero.org/groups/2585270/items/NPV7D9T4"],"itemData":{"id":5105,"type":"article-journal","abstract":"In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id":6128,"uris":["http://zotero.org/groups/2585270/items/AAZRGR22"],"itemData":{"id":6128,"type":"article-journal","abstract":"The geographical distance between conspecific host populations is no doubt a key determinant of the likelihood that exchanges of parasite species occur between these populations. This variable must therefore be taken into account in studies that compare parasite species richness or similarity among host populations. This paper presents a multivariate approach, based on the permutation of matrices, that allows all pairwise geographical distances between host populations to be included as independent variables. The method is illustrated with 3 separate data sets on parasite communities of conspecific fish from different lakes. In 2 of 3 cases, geographical distances among lakes had a significant influence on the similarity of their parasite communities. The effect of geographical distance on species richness of parasite communities also proved important in 2 of the 3 case studies. These examples demonstrate the pervasive influence of distances among host populations on their parasite communities, and the need to properly control for them in statistical analyses.","container-title":"Parasitology","DOI":"10.1017/s0031182099004795","ISSN":"0031-1820","journalAbbreviation":"Parasitology","language":"eng","note":"PMID: 10581615","page":"369-374","source":"PubMed","title":"Geographical distances and the similarity among parasite communities of conspecific host populations","volume":"119 ( Pt 4)","author":[{"family":"Poulin","given":"R."},{"family":"Morand","given":"S."}],"issued":{"date-parts":[["1999",10]]}}},{"id":6754,"uris":["http://zotero.org/groups/2585270/items/TE6IMGYW"],"itemData":{"id":6754,"type":"article-journal","abstract":"The transmission success of free-living larval stages of endohelminths is generally modulated by a variety of abiotic and biotic environmental factors. Whereas the role of abiotic factors (including anthropogenic pollutants) has been in focus in numerous studies and summarized in reviews, the role of biotic factors has received much less attention. Here, we review the existing body of literature from the fields of parasitology and ecology and recognize 6 different types of biotic factors with the potential to alter larval transmission processes. We found that experimental studies generally indicate strong effects of biotic factors, and the latter emerge as potentially important, underestimated determinants in the transmission ecology of free-living endohelminth stages. This implies that biodiversity, in general, should have significant effects on parasite transmission and population dynamics. These effects are likely to interact with natural abiotic factors and anthropogenic pollutants. Investigating the interplay of abiotic and biotic factors will not only be crucial for a thorough understanding of parasite transmission processes, but will also be a prerequisite to anticipate the effects of climate and other global changes on helminth parasites and their host communities.","container-title":"Parasitology","DOI":"10.1017/S0031182007000248","ISSN":"1469-8161, 0031-1820","issue":"4","language":"en","note":"publisher: Cambridge University Press","page":"407-426","source":"Cambridge University Press","title":"The role of biotic factors in the transmission of free-living endohelminth stages","volume":"135","author":[{"family":"Thieltges","given":"D. W."},{"family":"Jensen","given":"K. T."},{"family":"Poulin","given":"R."}],"issued":{"date-parts":[["2008",4]]}}}],"schema":"https://github.com/citation-style-language/schema/raw/master/csl-citation.json"} </w:instrText>
      </w:r>
      <w:r>
        <w:rPr>
          <w:rFonts w:cstheme="majorHAnsi"/>
          <w:kern w:val="0"/>
          <w:lang w:val="en-US"/>
        </w:rPr>
        <w:fldChar w:fldCharType="separate"/>
      </w:r>
      <w:r>
        <w:rPr>
          <w:rFonts w:ascii="Calibri Light" w:cs="Calibri Light"/>
          <w:kern w:val="0"/>
          <w:lang w:val="en-US"/>
        </w:rPr>
        <w:t xml:space="preserve">(e.g., Altman &amp; Byers, 2014; </w:t>
      </w:r>
      <w:proofErr w:type="spellStart"/>
      <w:r>
        <w:rPr>
          <w:rFonts w:ascii="Calibri Light" w:cs="Calibri Light"/>
          <w:kern w:val="0"/>
          <w:lang w:val="en-US"/>
        </w:rPr>
        <w:t>Falke</w:t>
      </w:r>
      <w:proofErr w:type="spellEnd"/>
      <w:r>
        <w:rPr>
          <w:rFonts w:ascii="Calibri Light" w:cs="Calibri Light"/>
          <w:kern w:val="0"/>
          <w:lang w:val="en-US"/>
        </w:rPr>
        <w:t xml:space="preserve"> &amp; Preston, 2021; </w:t>
      </w:r>
      <w:proofErr w:type="spellStart"/>
      <w:r>
        <w:rPr>
          <w:rFonts w:ascii="Calibri Light" w:cs="Calibri Light"/>
          <w:kern w:val="0"/>
          <w:lang w:val="en-US"/>
        </w:rPr>
        <w:t>Lagrue</w:t>
      </w:r>
      <w:proofErr w:type="spellEnd"/>
      <w:r>
        <w:rPr>
          <w:rFonts w:ascii="Calibri Light" w:cs="Calibri Light"/>
          <w:kern w:val="0"/>
          <w:lang w:val="en-US"/>
        </w:rPr>
        <w:t xml:space="preserve"> et al., 2011; </w:t>
      </w:r>
      <w:proofErr w:type="spellStart"/>
      <w:r>
        <w:rPr>
          <w:rFonts w:ascii="Calibri Light" w:cs="Calibri Light"/>
          <w:kern w:val="0"/>
          <w:lang w:val="en-US"/>
        </w:rPr>
        <w:t>Lagrue</w:t>
      </w:r>
      <w:proofErr w:type="spellEnd"/>
      <w:r>
        <w:rPr>
          <w:rFonts w:ascii="Calibri Light" w:cs="Calibri Light"/>
          <w:kern w:val="0"/>
          <w:lang w:val="en-US"/>
        </w:rPr>
        <w:t xml:space="preserve"> &amp; Poulin, 2015; Poulin &amp; </w:t>
      </w:r>
      <w:proofErr w:type="spellStart"/>
      <w:r>
        <w:rPr>
          <w:rFonts w:ascii="Calibri Light" w:cs="Calibri Light"/>
          <w:kern w:val="0"/>
          <w:lang w:val="en-US"/>
        </w:rPr>
        <w:t>Morand</w:t>
      </w:r>
      <w:proofErr w:type="spellEnd"/>
      <w:r>
        <w:rPr>
          <w:rFonts w:ascii="Calibri Light" w:cs="Calibri Light"/>
          <w:kern w:val="0"/>
          <w:lang w:val="en-US"/>
        </w:rPr>
        <w:t xml:space="preserve">, 1999; </w:t>
      </w:r>
      <w:proofErr w:type="spellStart"/>
      <w:r>
        <w:rPr>
          <w:rFonts w:ascii="Calibri Light" w:cs="Calibri Light"/>
          <w:kern w:val="0"/>
          <w:lang w:val="en-US"/>
        </w:rPr>
        <w:t>Thieltges</w:t>
      </w:r>
      <w:proofErr w:type="spellEnd"/>
      <w:r>
        <w:rPr>
          <w:rFonts w:ascii="Calibri Light" w:cs="Calibri Light"/>
          <w:kern w:val="0"/>
          <w:lang w:val="en-US"/>
        </w:rPr>
        <w:t xml:space="preserve"> et al., 2008)</w:t>
      </w:r>
      <w:r>
        <w:rPr>
          <w:rFonts w:cstheme="majorHAnsi"/>
          <w:kern w:val="0"/>
          <w:lang w:val="en-US"/>
        </w:rPr>
        <w:fldChar w:fldCharType="end"/>
      </w:r>
      <w:r>
        <w:rPr>
          <w:rFonts w:cstheme="majorHAnsi"/>
          <w:kern w:val="0"/>
          <w:lang w:val="en-US"/>
        </w:rPr>
        <w:t xml:space="preserve">. On one hand, individual host characteristics such as sex </w:t>
      </w:r>
      <w:r>
        <w:rPr>
          <w:rFonts w:cstheme="majorHAnsi"/>
          <w:kern w:val="0"/>
          <w:lang w:val="en-US"/>
        </w:rPr>
        <w:fldChar w:fldCharType="begin"/>
      </w:r>
      <w:r>
        <w:rPr>
          <w:rFonts w:cstheme="majorHAnsi"/>
          <w:kern w:val="0"/>
          <w:lang w:val="en-US"/>
        </w:rPr>
        <w:instrText xml:space="preserve"> ADDIN ZOTERO_ITEM CSL_CITATION {"citationID":"Q5ZEL1tD","properties":{"formattedCitation":"(Zuk &amp; McKean, 1996)","plainCitation":"(Zuk &amp; McKean, 1996)","noteIndex":0},"citationItems":[{"id":7325,"uris":["http://zotero.org/groups/2585270/items/4ZASZMM4"],"itemData":{"id":7325,"type":"article-journal","abstract":"Zuk M. &amp; McKean K. A. 1996. Sex differences in parasite infections: patterns and processes. International Journal for Parasitology 26: 1009–1024. Sex differences in parasite infection rates, intensities, or population patterns are common in a wide range of taxa. These differences are usually attributed to 1 of 2 causes: (1) ecological (sociological in humans); and (2) physiological, usually hormonal in origin. Examples of the first cause include differential exposure to pathogens because of sex-specific behavior or morphology. The second cause may stem from the well-documented association between testosterone and the immune system; sexually mature male vertebrates are often more susceptible to infection and carry higher parasite burdens in the field. Although many researchers favor one explanation over the other, the requisite controlled experiments to rule out confounding variables are often neglected. We suggest that sex differences in disease have evolved just as sex differences in morphology and behavior, and are the result of selection acting differently on males and females. Research has often focused on proximate mechanistic explanations for the sex difference in infection rates, but it is equally important to understand the generality of the patterns in an evolutionary context. Because males potentially gain more than females by taking risks and engaging in competition, sexual selection pressure has shaped male behavior and appearance to maximize competitive ability and attractiveness. Many of the classic male attributes such as antlers on deer are testosterone-dependent, putting males in what appears to be a cruel bind: become vulnerable to disease by developing an attractive secondary sexual ornament, or risk lowered mating success by reducing it. A variety of hypotheses have been put forward to explain why males have not circumvented this dilemma. The mating system of the host species will influence the likelihood of sex differences in parasite infection, because males in monogamous species are subject to weaker sexual selection than males in polygynous species. Whether these evolutionary generalizations apply to invertebrates, which lack testosterone, remains to be seen.","container-title":"International Journal for Parasitology","DOI":"10.1016/S0020-7519(96)80001-4","ISSN":"0020-7519","issue":"10","journalAbbreviation":"International Journal for Parasitology","language":"en","page":"1009-1024","source":"ScienceDirect","title":"Sex differences in parasite infections: Patterns and processes","title-short":"Sex differences in parasite infections","volume":"26","author":[{"family":"Zuk","given":"Marlene"},{"family":"McKean","given":"Kurt A."}],"issued":{"date-parts":[["1996",10,1]]}}}],"schema":"https://github.com/citation-style-language/schema/raw/master/csl-citation.json"} </w:instrText>
      </w:r>
      <w:r>
        <w:rPr>
          <w:rFonts w:cstheme="majorHAnsi"/>
          <w:kern w:val="0"/>
          <w:lang w:val="en-US"/>
        </w:rPr>
        <w:fldChar w:fldCharType="separate"/>
      </w:r>
      <w:r>
        <w:rPr>
          <w:rFonts w:cstheme="majorHAnsi"/>
          <w:noProof/>
          <w:kern w:val="0"/>
          <w:lang w:val="en-US"/>
        </w:rPr>
        <w:t>(Zuk &amp; McKean, 1996)</w:t>
      </w:r>
      <w:r>
        <w:rPr>
          <w:rFonts w:cstheme="majorHAnsi"/>
          <w:kern w:val="0"/>
          <w:lang w:val="en-US"/>
        </w:rPr>
        <w:fldChar w:fldCharType="end"/>
      </w:r>
      <w:r>
        <w:rPr>
          <w:rFonts w:cstheme="majorHAnsi"/>
          <w:kern w:val="0"/>
          <w:lang w:val="en-US"/>
        </w:rPr>
        <w:t xml:space="preserve">, age/size </w:t>
      </w:r>
      <w:r>
        <w:rPr>
          <w:rFonts w:cstheme="majorHAnsi"/>
          <w:kern w:val="0"/>
          <w:lang w:val="en-US"/>
        </w:rPr>
        <w:fldChar w:fldCharType="begin"/>
      </w:r>
      <w:r>
        <w:rPr>
          <w:rFonts w:cstheme="majorHAnsi"/>
          <w:kern w:val="0"/>
          <w:lang w:val="en-US"/>
        </w:rPr>
        <w:instrText xml:space="preserve"> ADDIN ZOTERO_ITEM CSL_CITATION {"citationID":"KqKgxbzo","properties":{"formattedCitation":"(Marcogliese et al., 2001; Poulin, 2000)","plainCitation":"(Marcogliese et al., 2001; Poulin, 2000)","noteIndex":0},"citationItems":[{"id":1803,"uris":["http://zotero.org/groups/2585270/items/6882F77F"],"itemData":{"id":1803,"type":"article-journal","container-title":"Canadian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Daniel"}],"issued":{"date-parts":[["2001",3,1]]}}},{"id":7328,"uris":["http://zotero.org/groups/2585270/items/5NMF84IB"],"itemData":{"id":7328,"type":"article-journal","abstract":"In a meta-analysis, the overall mean correlation between fish length and the intensity of parasitic infections derived from 76 different host–parasite species was positive but weak and non-significant, following corrections for sample size. Whether the parasites were acquired by ingestion or by skin contact had no influence on the strength of the relationship. For cestodes, larval digeneans, and gnathiid isopods, however, the mean correlation between fish length and intensity of infection was significant. Some statistical parameters influenced the strength of the raw correlations computed within samples and thus led to over- or under-estimation of the true relationship. Sample size correlated negatively with the value of the correlation coefficients, whereas range in both fish lengths and intensities of infection correlated positively with the value of the correlation coefficients. Distinguishing between statistical noise and the biological processes shaping the size v. intensity relationship will be important if this relationship is to be incorporated into fish population models.","container-title":"Journal of Fish Biology","DOI":"10.1111/j.1095-8649.2000.tb02090.x","ISSN":"1095-8649","issue":"1","language":"en","note":"_eprint: https://onlinelibrary.wiley.com/doi/pdf/10.1111/j.1095-8649.2000.tb02090.x","page":"123-137","source":"Wiley Online Library","title":"Variation in the intraspecific relationship between fish length and intensity of parasitic infection: biological and statistical causes","title-short":"Variation in the intraspecific relationship between fish length and intensity of parasitic infection","volume":"56","author":[{"family":"Poulin","given":"R."}],"issued":{"date-parts":[["2000"]]}}}],"schema":"https://github.com/citation-style-language/schema/raw/master/csl-citation.json"} </w:instrText>
      </w:r>
      <w:r>
        <w:rPr>
          <w:rFonts w:cstheme="majorHAnsi"/>
          <w:kern w:val="0"/>
          <w:lang w:val="en-US"/>
        </w:rPr>
        <w:fldChar w:fldCharType="separate"/>
      </w:r>
      <w:r>
        <w:rPr>
          <w:rFonts w:cstheme="majorHAnsi"/>
          <w:noProof/>
          <w:kern w:val="0"/>
          <w:lang w:val="en-US"/>
        </w:rPr>
        <w:t>(Marcogliese et al., 2001; Poulin, 2000)</w:t>
      </w:r>
      <w:r>
        <w:rPr>
          <w:rFonts w:cstheme="majorHAnsi"/>
          <w:kern w:val="0"/>
          <w:lang w:val="en-US"/>
        </w:rPr>
        <w:fldChar w:fldCharType="end"/>
      </w:r>
      <w:r>
        <w:rPr>
          <w:rFonts w:cstheme="majorHAnsi"/>
          <w:kern w:val="0"/>
          <w:lang w:val="en-US"/>
        </w:rPr>
        <w:t xml:space="preserve">, genetics </w:t>
      </w:r>
      <w:r>
        <w:rPr>
          <w:rFonts w:cstheme="majorHAnsi"/>
          <w:kern w:val="0"/>
          <w:lang w:val="en-US"/>
        </w:rPr>
        <w:fldChar w:fldCharType="begin"/>
      </w:r>
      <w:r>
        <w:rPr>
          <w:rFonts w:cstheme="majorHAnsi"/>
          <w:kern w:val="0"/>
          <w:lang w:val="en-US"/>
        </w:rPr>
        <w:instrText xml:space="preserve"> ADDIN ZOTERO_ITEM CSL_CITATION {"citationID":"1AHPw1QM","properties":{"formattedCitation":"(Williams-Blangero et al., 2012)","plainCitation":"(Williams-Blangero et al., 2012)","noteIndex":0},"citationItems":[{"id":7331,"uris":["http://zotero.org/groups/2585270/items/JMQJXIYR"],"itemData":{"id":7331,"type":"article-journal","abstract":"Host genetic factors exert significant influences on differential susceptibility to many infectious diseases. In addition, population structure of both host and parasite may influence disease distribution patterns. In this study, we assess the effects of population structure on infectious disease in two populations in which host genetic factors influencing susceptibility to parasitic disease have been extensively studied. The first population is the Jirel population of eastern Nepal that has been the subject of research on the determinants of differential susceptibility to soil-transmitted helminth infections. The second group is a Brazilian population residing in an area endemic for Trypanosoma cruzi infection that has been assessed for genetic influences on differential disease progression in Chagas disease. For measures of Ascaris worm burden, within-population host genetic effects are generally more important than host population structure factors in determining patterns of infectious disease. No significant influences of population structure on measures associated with progression of cardiac disease in individuals who were seropositive for T. cruzi infection were found.","container-title":"Philosophical Transactions of the Royal Society B: Biological Sciences","DOI":"10.1098/rstb.2011.0296","ISSN":"0962-8436","issue":"1590","journalAbbreviation":"Philos Trans R Soc Lond B Biol Sci","note":"PMID: 22312056\nPMCID: PMC3267115","page":"887-894","source":"PubMed Central","title":"Host genetics and population structure effects on parasitic disease","volume":"367","author":[{"family":"Williams-Blangero","given":"Sarah"},{"family":"Criscione","given":"Charles D."},{"family":"VandeBerg","given":"John L."},{"family":"Correa-Oliveira","given":"Rodrigo"},{"family":"Williams","given":"Kimberly D."},{"family":"Subedi","given":"Janardan"},{"family":"Kent","given":"Jack W."},{"family":"Williams","given":"Jeff"},{"family":"Kumar","given":"Satish"},{"family":"Blangero","given":"John"}],"issued":{"date-parts":[["2012",3,19]]}}}],"schema":"https://github.com/citation-style-language/schema/raw/master/csl-citation.json"} </w:instrText>
      </w:r>
      <w:r>
        <w:rPr>
          <w:rFonts w:cstheme="majorHAnsi"/>
          <w:kern w:val="0"/>
          <w:lang w:val="en-US"/>
        </w:rPr>
        <w:fldChar w:fldCharType="separate"/>
      </w:r>
      <w:r>
        <w:rPr>
          <w:rFonts w:cstheme="majorHAnsi"/>
          <w:noProof/>
          <w:kern w:val="0"/>
          <w:lang w:val="en-US"/>
        </w:rPr>
        <w:t>(Williams-Blangero et al., 2012)</w:t>
      </w:r>
      <w:r>
        <w:rPr>
          <w:rFonts w:cstheme="majorHAnsi"/>
          <w:kern w:val="0"/>
          <w:lang w:val="en-US"/>
        </w:rPr>
        <w:fldChar w:fldCharType="end"/>
      </w:r>
      <w:r>
        <w:rPr>
          <w:rFonts w:cstheme="majorHAnsi"/>
          <w:kern w:val="0"/>
          <w:lang w:val="en-US"/>
        </w:rPr>
        <w:t xml:space="preserve"> and personality traits </w:t>
      </w:r>
      <w:r>
        <w:rPr>
          <w:rFonts w:cstheme="majorHAnsi"/>
          <w:kern w:val="0"/>
          <w:lang w:val="en-US"/>
        </w:rPr>
        <w:fldChar w:fldCharType="begin"/>
      </w:r>
      <w:r>
        <w:rPr>
          <w:rFonts w:cstheme="majorHAnsi"/>
          <w:kern w:val="0"/>
          <w:lang w:val="en-US"/>
        </w:rPr>
        <w:instrText xml:space="preserve"> ADDIN ZOTERO_ITEM CSL_CITATION {"citationID":"NIqNrUay","properties":{"formattedCitation":"(Barber &amp; Dingemanse, 2010; Hart, 1990)","plainCitation":"(Barber &amp; Dingemanse, 2010; Hart, 1990)","noteIndex":0},"citationItems":[{"id":10624,"uris":["http://zotero.org/groups/2585270/items/KGNXMZXH"],"itemData":{"id":10624,"type":"article-journal","abstract":"The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kern w:val="0"/>
          <w:lang w:val="en-US"/>
        </w:rPr>
        <w:fldChar w:fldCharType="separate"/>
      </w:r>
      <w:r>
        <w:rPr>
          <w:rFonts w:cstheme="majorHAnsi"/>
          <w:noProof/>
          <w:kern w:val="0"/>
          <w:lang w:val="en-US"/>
        </w:rPr>
        <w:t>(Barber &amp; Dingemanse, 2010; Hart, 1990)</w:t>
      </w:r>
      <w:r>
        <w:rPr>
          <w:rFonts w:cstheme="majorHAnsi"/>
          <w:kern w:val="0"/>
          <w:lang w:val="en-US"/>
        </w:rPr>
        <w:fldChar w:fldCharType="end"/>
      </w:r>
      <w:r>
        <w:rPr>
          <w:rFonts w:cstheme="majorHAnsi"/>
          <w:kern w:val="0"/>
          <w:lang w:val="en-US"/>
        </w:rPr>
        <w:t xml:space="preserve"> drive host susceptibility leading to sources of variation in infection parameters of host-populations. For example, </w:t>
      </w:r>
      <w:r>
        <w:rPr>
          <w:rFonts w:cstheme="majorHAnsi"/>
          <w:kern w:val="0"/>
          <w:lang w:val="en-US"/>
        </w:rPr>
        <w:fldChar w:fldCharType="begin"/>
      </w:r>
      <w:r>
        <w:rPr>
          <w:rFonts w:cstheme="majorHAnsi"/>
          <w:kern w:val="0"/>
          <w:lang w:val="en-US"/>
        </w:rPr>
        <w:instrText xml:space="preserve"> ADDIN ZOTERO_ITEM CSL_CITATION {"citationID":"n2lbIVT6","properties":{"formattedCitation":"(Poulin, 1996)","plainCitation":"(Poulin, 1996)","dontUpdate":true,"noteIndex":0},"citationItems":[{"id":7624,"uris":["http://zotero.org/groups/2585270/items/QDCFKM8K"],"itemData":{"id":7624,"type":"article-journal","container-title":"The American Naturalist","DOI":"10.1086/285851","ISSN":"0003-0147","issue":"2","note":"publisher: The University of Chicago Press","page":"287-295","source":"journals.uchicago.edu (Atypon)","title":"Sexual Inequalities in Helminth Infections: A Cost of Being a Male?","title-short":"Sexual Inequalities in Helminth Infections","volume":"147","author":[{"family":"Poulin","given":"Robert"}],"issued":{"date-parts":[["1996",2]]}}}],"schema":"https://github.com/citation-style-language/schema/raw/master/csl-citation.json"} </w:instrText>
      </w:r>
      <w:r>
        <w:rPr>
          <w:rFonts w:cstheme="majorHAnsi"/>
          <w:kern w:val="0"/>
          <w:lang w:val="en-US"/>
        </w:rPr>
        <w:fldChar w:fldCharType="separate"/>
      </w:r>
      <w:r>
        <w:rPr>
          <w:rFonts w:cstheme="majorHAnsi"/>
          <w:noProof/>
          <w:kern w:val="0"/>
          <w:lang w:val="en-US"/>
        </w:rPr>
        <w:t>Poulin (1996)</w:t>
      </w:r>
      <w:r>
        <w:rPr>
          <w:rFonts w:cstheme="majorHAnsi"/>
          <w:kern w:val="0"/>
          <w:lang w:val="en-US"/>
        </w:rPr>
        <w:fldChar w:fldCharType="end"/>
      </w:r>
      <w:r>
        <w:rPr>
          <w:rFonts w:cstheme="majorHAnsi"/>
          <w:kern w:val="0"/>
          <w:lang w:val="en-US"/>
        </w:rPr>
        <w:t xml:space="preserve"> found that infection prevalence of trematodes was higher in males across bird and mammal hosts. Infection prevalence can thus be sex-biased within host-populations </w:t>
      </w:r>
      <w:r>
        <w:rPr>
          <w:rFonts w:cstheme="majorHAnsi"/>
          <w:kern w:val="0"/>
          <w:lang w:val="en-US"/>
        </w:rPr>
        <w:fldChar w:fldCharType="begin"/>
      </w:r>
      <w:r>
        <w:rPr>
          <w:rFonts w:cstheme="majorHAnsi"/>
          <w:kern w:val="0"/>
          <w:lang w:val="en-US"/>
        </w:rPr>
        <w:instrText xml:space="preserve"> ADDIN ZOTERO_ITEM CSL_CITATION {"citationID":"KykzsGV2","properties":{"formattedCitation":"(Kowalski et al., 2015)","plainCitation":"(Kowalski et al., 2015)","noteIndex":0},"citationItems":[{"id":7626,"uris":["http://zotero.org/groups/2585270/items/VMQ275BZ"],"itemData":{"id":7626,"type":"article-journal","abstract":"Recognizing patterns of parasite distribution among wildlife hosts is of major importance due to growing risk of transmission of zoonotic diseases to humans. Thus, sex-dependent parasite distribution in higher vertebrates is extensively studied, and males are often found more parasitized than females. Male-biased parasitism may be the result of weaker immunocompetence of male hosts owing to the immunosuppressive effect of androgens. Moreover, larger hosts (males) may demonstrate higher parasite infestation levels than smaller individuals (females), as they constitute a better nutritional resource for parasites and provide them with a greater variety of niches. In the present work, we investigated sex-dependent patterns of flea distribution among three common rodent species (Apodemus agrarius, Apodemus flavicollis, and Myodes glareolus). We hypothesized that males have a higher flea infestation than females. We confirm male-biased parasitism in A. agrarius and M. glareolus, but not in A. flavicollis. Additionally, flea infestation increased with body mass in A. agrarius, but not in A. flavicollis and M. glareolus. The detected differences in parasite distribution among sexes are probably the result of immunosuppressive effects of androgens and spatial behavior of males.","container-title":"Parasitology Research","DOI":"10.1007/s00436-014-4231-z","ISSN":"1432-1955","issue":"1","journalAbbreviation":"Parasitol Res","language":"en","page":"337-341","source":"Springer Link","title":"Sex differences in flea infections among rodent hosts: is there a male bias?","title-short":"Sex differences in flea infections among rodent hosts","volume":"114","author":[{"family":"Kowalski","given":"Krzysztof"},{"family":"Bogdziewicz","given":"Michał"},{"family":"Eichert","given":"Urszula"},{"family":"Rychlik","given":"Leszek"}],"issued":{"date-parts":[["2015",1,1]]}}}],"schema":"https://github.com/citation-style-language/schema/raw/master/csl-citation.json"} </w:instrText>
      </w:r>
      <w:r>
        <w:rPr>
          <w:rFonts w:cstheme="majorHAnsi"/>
          <w:kern w:val="0"/>
          <w:lang w:val="en-US"/>
        </w:rPr>
        <w:fldChar w:fldCharType="separate"/>
      </w:r>
      <w:r>
        <w:rPr>
          <w:rFonts w:cstheme="majorHAnsi"/>
          <w:noProof/>
          <w:kern w:val="0"/>
          <w:lang w:val="en-US"/>
        </w:rPr>
        <w:t>(Kowalski et al., 2015)</w:t>
      </w:r>
      <w:r>
        <w:rPr>
          <w:rFonts w:cstheme="majorHAnsi"/>
          <w:kern w:val="0"/>
          <w:lang w:val="en-US"/>
        </w:rPr>
        <w:fldChar w:fldCharType="end"/>
      </w:r>
      <w:r>
        <w:rPr>
          <w:rFonts w:cstheme="majorHAnsi"/>
          <w:kern w:val="0"/>
          <w:lang w:val="en-US"/>
        </w:rPr>
        <w:t xml:space="preserve">. On another hand, host community metrics such as species richness and host population density can create a “dilution effect” by reducing a parasite’s encounter rates with target hosts </w:t>
      </w:r>
      <w:r>
        <w:rPr>
          <w:rFonts w:cstheme="majorHAnsi"/>
          <w:kern w:val="0"/>
          <w:lang w:val="en-US"/>
        </w:rPr>
        <w:fldChar w:fldCharType="begin"/>
      </w:r>
      <w:r>
        <w:rPr>
          <w:rFonts w:cstheme="majorHAnsi"/>
          <w:kern w:val="0"/>
          <w:lang w:val="en-US"/>
        </w:rPr>
        <w:instrText xml:space="preserve"> ADDIN ZOTERO_ITEM CSL_CITATION {"citationID":"gVeLLzI0","properties":{"formattedCitation":"(Ahn &amp; Goater, 2021; Buck &amp; Lutterschmidt, 2017; Civitello et al., 2015; Dargent et al., 2013; Lagrue &amp; Poulin, 2015)","plainCitation":"(Ahn &amp; Goater, 2021; Buck &amp; Lutterschmidt, 2017; Civitello et al., 2015; Dargent et al., 2013; Lagrue &amp; Poulin, 2015)","noteIndex":0},"citationItems":[{"id":3195,"uris":["http://zotero.org/groups/2585270/items/96Q3Z3GV"],"itemData":{"id":3195,"type":"article-journal","abstract":"The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P."}],"issued":{"date-parts":[["2021"]]}}},{"id":3430,"uris":["http://zotero.org/groups/2585270/items/5XUZQA2W"],"itemData":{"id":3430,"type":"article-journal","abstract":"The relationship between host density and parasitism depends on a parasite’s life history. The abundance of a directly transmitted contagious parasite should increase with host density, whereas the abundance of a directly transmitted parasite that seeks its host might decrease due to the encounter-dilution effect. For parasites with complex life cycles, previous studies have found no association between parasite abundance and host density. We tested the relationship between host density and metacercarial abundance of a trematode parasite (Posthodiplostomum minimum) in two species of centrarchid fishes (Lepomis macrochirus and L. auritus) from eight small creeks. We found that host density was negatively associated with parasite abundance. Thus, our study represents the first evidence of the encounter-dilution effect for a parasite with complex life cycle in a natural system. We also report a positive association between total P. minimum population abundance and Lepomis spp. density, indicating that at low host density, cercarial mortality could moderate the encounter-dilution effect.","container-title":"Hydrobiologia","DOI":"10.1007/s10750-016-2874-8","ISSN":"1573-5117","issue":"1","journalAbbreviation":"Hydrobiologia","language":"en","page":"201-210","source":"Springer Link","title":"Parasite abundance decreases with host density: evidence of the encounter-dilution effect for a parasite with a complex life cycle","title-short":"Parasite abundance decreases with host density","volume":"784","author":[{"family":"Buck","given":"Julia C."},{"family":"Lutterschmidt","given":"William I."}],"issued":{"date-parts":[["2017",1,1]]}}},{"id":3093,"uris":["http://zotero.org/groups/2585270/items/YVU26N3I"],"itemData":{"id":3093,"type":"article-journal","container-title":"Proceedings of the National Academy of Sciences","DOI":"10.1073/pnas.1506279112","issue":"28","note":"publisher: Proceedings of the National Academy of Sciences","page":"8667-8671","source":"pnas.org (Atypon)","title":"Biodiversity inhibits parasites: Broad evidence for the dilution effect","title-short":"Biodiversity inhibits parasites","volume":"112","author":[{"family":"Civitello","given":"David J."},{"family":"Cohen","given":"Jeremy"},{"family":"Fatima","given":"Hiba"},{"family":"Halstead","given":"Neal T."},{"family":"Liriano","given":"Josue"},{"family":"McMahon","given":"Taegan A."},{"family":"Ortega","given":"C. Nicole"},{"family":"Sauer","given":"Erin Louise"},{"family":"Sehgal","given":"Tanya"},{"family":"Young","given":"Suzanne"},{"family":"Rohr","given":"Jason R."}],"issued":{"date-parts":[["2015",7,14]]}}},{"id":3197,"uris":["http://zotero.org/groups/2585270/items/ZXRZXD2N"],"itemData":{"id":3197,"type":"article-journal","abstract":"Predation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w:instrText>
      </w:r>
      <w:r w:rsidRPr="004B18D7">
        <w:rPr>
          <w:rFonts w:cstheme="majorHAnsi"/>
          <w:kern w:val="0"/>
        </w:rPr>
        <w:instrText xml:space="preserve">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kern w:val="0"/>
          <w:lang w:val="en-US"/>
        </w:rPr>
        <w:fldChar w:fldCharType="separate"/>
      </w:r>
      <w:r w:rsidRPr="004B18D7">
        <w:rPr>
          <w:rFonts w:cstheme="majorHAnsi"/>
          <w:noProof/>
          <w:kern w:val="0"/>
        </w:rPr>
        <w:t>(Ahn &amp; Goater, 2021; Buck &amp; Lutterschmidt, 2017; Civitello et al., 2015; Dargent et al., 2013; Lagrue &amp; Poulin, 2015)</w:t>
      </w:r>
      <w:r>
        <w:rPr>
          <w:rFonts w:cstheme="majorHAnsi"/>
          <w:kern w:val="0"/>
          <w:lang w:val="en-US"/>
        </w:rPr>
        <w:fldChar w:fldCharType="end"/>
      </w:r>
      <w:r w:rsidRPr="004B18D7">
        <w:rPr>
          <w:rFonts w:cstheme="majorHAnsi"/>
          <w:kern w:val="0"/>
        </w:rPr>
        <w:t xml:space="preserve">. </w:t>
      </w:r>
      <w:r w:rsidRPr="004B18D7">
        <w:rPr>
          <w:rFonts w:cstheme="majorHAnsi"/>
          <w:kern w:val="0"/>
          <w:lang w:val="en-US"/>
        </w:rPr>
        <w:t>For</w:t>
      </w:r>
      <w:r>
        <w:rPr>
          <w:rFonts w:cstheme="majorHAnsi"/>
          <w:kern w:val="0"/>
          <w:lang w:val="en-US"/>
        </w:rPr>
        <w:t xml:space="preserve"> </w:t>
      </w:r>
      <w:r>
        <w:rPr>
          <w:rFonts w:cstheme="majorHAnsi"/>
          <w:kern w:val="0"/>
          <w:lang w:val="en-US"/>
        </w:rPr>
        <w:lastRenderedPageBreak/>
        <w:t>instance, incompetent species (i.e., non-host species) in a community can reduce infection in target host species (</w:t>
      </w:r>
      <w:proofErr w:type="spellStart"/>
      <w:r>
        <w:rPr>
          <w:rFonts w:cstheme="majorHAnsi"/>
          <w:kern w:val="0"/>
          <w:lang w:val="en-US"/>
        </w:rPr>
        <w:fldChar w:fldCharType="begin"/>
      </w:r>
      <w:r>
        <w:rPr>
          <w:rFonts w:cstheme="majorHAnsi"/>
          <w:kern w:val="0"/>
          <w:lang w:val="en-US"/>
        </w:rPr>
        <w:instrText xml:space="preserve"> ADDIN ZOTERO_ITEM CSL_CITATION {"citationID":"28vMIiWF","properties":{"formattedCitation":"(Ahn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kern w:val="0"/>
          <w:lang w:val="en-US"/>
        </w:rPr>
        <w:fldChar w:fldCharType="separate"/>
      </w:r>
      <w:r>
        <w:rPr>
          <w:rFonts w:cstheme="majorHAnsi"/>
          <w:noProof/>
          <w:kern w:val="0"/>
          <w:lang w:val="en-US"/>
        </w:rPr>
        <w:t>Ahn</w:t>
      </w:r>
      <w:proofErr w:type="spellEnd"/>
      <w:r>
        <w:rPr>
          <w:rFonts w:cstheme="majorHAnsi"/>
          <w:noProof/>
          <w:kern w:val="0"/>
          <w:lang w:val="en-US"/>
        </w:rPr>
        <w:t xml:space="preserve"> &amp; Goater, 2021)</w:t>
      </w:r>
      <w:r>
        <w:rPr>
          <w:rFonts w:cstheme="majorHAnsi"/>
          <w:kern w:val="0"/>
          <w:lang w:val="en-US"/>
        </w:rPr>
        <w:fldChar w:fldCharType="end"/>
      </w:r>
      <w:r>
        <w:rPr>
          <w:rFonts w:cstheme="majorHAnsi"/>
          <w:kern w:val="0"/>
          <w:lang w:val="en-US"/>
        </w:rPr>
        <w:t xml:space="preserve"> because failed infection attempts on incompetent species reduce remaining energy budget, shorten the infective temporal window or kill the infective stages. Several physical and chemical habitat characteristics have also been associated with infection patterns. For instance, in American eels (</w:t>
      </w:r>
      <w:r w:rsidRPr="00F72206">
        <w:rPr>
          <w:rFonts w:cstheme="majorHAnsi"/>
          <w:i/>
          <w:iCs/>
          <w:kern w:val="0"/>
          <w:lang w:val="en-US"/>
        </w:rPr>
        <w:t>Anguilla rostrata</w:t>
      </w:r>
      <w:r>
        <w:rPr>
          <w:rFonts w:cstheme="majorHAnsi"/>
          <w:kern w:val="0"/>
          <w:lang w:val="en-US"/>
        </w:rPr>
        <w:t xml:space="preserve">), parasite diversity decreases when water pH is below 5.4, with some parasite families such as digenean trematodes being absent below pH 4.7 </w:t>
      </w:r>
      <w:r>
        <w:rPr>
          <w:rFonts w:cstheme="majorHAnsi"/>
          <w:kern w:val="0"/>
          <w:lang w:val="en-US"/>
        </w:rPr>
        <w:fldChar w:fldCharType="begin"/>
      </w:r>
      <w:r>
        <w:rPr>
          <w:rFonts w:cstheme="majorHAnsi"/>
          <w:kern w:val="0"/>
          <w:lang w:val="en-US"/>
        </w:rPr>
        <w:instrText xml:space="preserve"> ADDIN ZOTERO_ITEM CSL_CITATION {"citationID":"djtXThiH","properties":{"formattedCitation":"(Marcogliese &amp; Cone, 1997b)","plainCitation":"(Marcogliese &amp; Cone, 1997b)","noteIndex":0},"citationItems":[{"id":1818,"uris":["http://zotero.org/groups/2585270/items/62HFRBZH"],"itemData":{"id":1818,"type":"article-journal","abstract":"Many parasites have complex life cycles and for transmission depend on the presence of a variety of vertebrate and invertebrate intermediate hosts, including members of the benthos and zooplankton. Thus, food web dynamics and trophic interactions have a powerful influence on parasite community structure. In addition, many parasites possess free-living stages that are also susceptible to environmental conditions. Therefore, the parasite community within a single host species such as a fish is indicative of environmental stress, trophic structure, and biodiversity. We show that parasite communities of American eels (Anguilla rostrata) in Nova Scotia respond to acid conditions in rivers. Parasite species richness was greater and there were more multiple infections in eels from an experimentally limited river compared to those from an adjacent acidified river. Digeneans were absent in eels from the acidified river. The study was expanded to include 28 sites in the Southern Upland and adjacent regions of Nova Scotia, encompassing a pH gradient increasing from southwest to northeast. Survey results support those obtained by experimental manipulation. Parasite diversity in eels as measured by species richness, Shannon-Wiener Index, and Hill's Number decreased when pH &lt; 5.4. Digeneans were absent from the southwest, where pH &lt; 4.7. Parasite distributions among rivers in adjacent watersheds corresponded to fluctuations in pH in those rivers. These results support the hypothesis that parasite communities are good indicators of environmental stress and biodiversity, because they reflect the presence of many different types of organisms based on the variety of complex life cycles displayed by the different parasite taxa.","container-title":"Parassitologia","ISSN":"0048-2951","issue":"3","journalAbbreviation":"Parassitologia","language":"eng","note":"PMID: 9802071","page":"227-232","source":"PubMed","title":"Parasite communities as indicators of ecosystem stress","volume":"39","author":[{"family":"Marcogliese","given":"D. J."},{"family":"Cone","given":"D. K."}],"issued":{"date-parts":[["1997",9]]}}}],"schema":"https://github.com/citation-style-language/schema/raw/master/csl-citation.json"} </w:instrText>
      </w:r>
      <w:r>
        <w:rPr>
          <w:rFonts w:cstheme="majorHAnsi"/>
          <w:kern w:val="0"/>
          <w:lang w:val="en-US"/>
        </w:rPr>
        <w:fldChar w:fldCharType="separate"/>
      </w:r>
      <w:r>
        <w:rPr>
          <w:rFonts w:cstheme="majorHAnsi"/>
          <w:noProof/>
          <w:kern w:val="0"/>
          <w:lang w:val="en-US"/>
        </w:rPr>
        <w:t>(Marcogliese &amp; Cone, 1997b)</w:t>
      </w:r>
      <w:r>
        <w:rPr>
          <w:rFonts w:cstheme="majorHAnsi"/>
          <w:kern w:val="0"/>
          <w:lang w:val="en-US"/>
        </w:rPr>
        <w:fldChar w:fldCharType="end"/>
      </w:r>
      <w:r>
        <w:rPr>
          <w:rFonts w:cstheme="majorHAnsi"/>
          <w:kern w:val="0"/>
          <w:lang w:val="en-US"/>
        </w:rPr>
        <w:t xml:space="preserve">. Similarly, lentic waterbodies with dense vegetation display higher prevalence and abundance of </w:t>
      </w:r>
      <w:proofErr w:type="spellStart"/>
      <w:r w:rsidRPr="00860081">
        <w:rPr>
          <w:rFonts w:cstheme="majorHAnsi"/>
          <w:i/>
          <w:iCs/>
          <w:kern w:val="0"/>
          <w:lang w:val="en-US"/>
        </w:rPr>
        <w:t>P</w:t>
      </w:r>
      <w:r>
        <w:rPr>
          <w:rFonts w:cstheme="majorHAnsi"/>
          <w:i/>
          <w:iCs/>
          <w:kern w:val="0"/>
          <w:lang w:val="en-US"/>
        </w:rPr>
        <w:t>osthodiplostomum</w:t>
      </w:r>
      <w:proofErr w:type="spellEnd"/>
      <w:r w:rsidRPr="00860081">
        <w:rPr>
          <w:rFonts w:cstheme="majorHAnsi"/>
          <w:i/>
          <w:iCs/>
          <w:kern w:val="0"/>
          <w:lang w:val="en-US"/>
        </w:rPr>
        <w:t xml:space="preserve"> </w:t>
      </w:r>
      <w:proofErr w:type="spellStart"/>
      <w:r>
        <w:rPr>
          <w:rFonts w:cstheme="majorHAnsi"/>
          <w:i/>
          <w:iCs/>
          <w:kern w:val="0"/>
          <w:lang w:val="en-US"/>
        </w:rPr>
        <w:t>cuticola</w:t>
      </w:r>
      <w:proofErr w:type="spellEnd"/>
      <w:r>
        <w:rPr>
          <w:rFonts w:cstheme="majorHAnsi"/>
          <w:kern w:val="0"/>
          <w:lang w:val="en-US"/>
        </w:rPr>
        <w:t xml:space="preserve"> parasites in host fish than rivers and reservoirs with steep banks </w:t>
      </w:r>
      <w:r>
        <w:rPr>
          <w:rFonts w:cstheme="majorHAnsi"/>
          <w:kern w:val="0"/>
          <w:lang w:val="en-US"/>
        </w:rPr>
        <w:fldChar w:fldCharType="begin"/>
      </w:r>
      <w:r>
        <w:rPr>
          <w:rFonts w:cstheme="majorHAnsi"/>
          <w:kern w:val="0"/>
          <w:lang w:val="en-US"/>
        </w:rPr>
        <w:instrText xml:space="preserve"> ADDIN ZOTERO_ITEM CSL_CITATION {"citationID":"KFqPWK7L","properties":{"formattedCitation":"(Ondrackova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kern w:val="0"/>
          <w:lang w:val="en-US"/>
        </w:rPr>
        <w:fldChar w:fldCharType="separate"/>
      </w:r>
      <w:r>
        <w:rPr>
          <w:rFonts w:cstheme="majorHAnsi"/>
          <w:noProof/>
          <w:kern w:val="0"/>
          <w:lang w:val="en-US"/>
        </w:rPr>
        <w:t>(Ondrackova et al., 2004)</w:t>
      </w:r>
      <w:r>
        <w:rPr>
          <w:rFonts w:cstheme="majorHAnsi"/>
          <w:kern w:val="0"/>
          <w:lang w:val="en-US"/>
        </w:rPr>
        <w:fldChar w:fldCharType="end"/>
      </w:r>
      <w:r>
        <w:rPr>
          <w:rFonts w:cstheme="majorHAnsi"/>
          <w:kern w:val="0"/>
          <w:lang w:val="en-US"/>
        </w:rPr>
        <w:t xml:space="preserve">, suggesting that local habitat and morphometry of the waterbody are drivers of encounter filtering (spatiotemporal window that allow encounters between the parasites and hosts). Furthermore, spatial features of an ecosystem (e.g., watershed, connectivity) act as large scale filtering by limiting dispersal of both parasites and hosts </w:t>
      </w:r>
      <w:r>
        <w:rPr>
          <w:rFonts w:cstheme="majorHAnsi"/>
          <w:kern w:val="0"/>
          <w:lang w:val="en-US"/>
        </w:rPr>
        <w:fldChar w:fldCharType="begin"/>
      </w:r>
      <w:r>
        <w:rPr>
          <w:rFonts w:cstheme="majorHAnsi"/>
          <w:kern w:val="0"/>
          <w:lang w:val="en-US"/>
        </w:rPr>
        <w:instrText xml:space="preserve"> ADDIN ZOTERO_ITEM CSL_CITATION {"citationID":"Utd0FkN1","properties":{"formattedCitation":"(Bolnick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thus creating infection clustering at the landscape level. For instance, </w:t>
      </w:r>
      <w:r>
        <w:rPr>
          <w:rFonts w:cstheme="majorHAnsi"/>
          <w:kern w:val="0"/>
          <w:lang w:val="en-US"/>
        </w:rPr>
        <w:fldChar w:fldCharType="begin"/>
      </w:r>
      <w:r>
        <w:rPr>
          <w:rFonts w:cstheme="majorHAnsi"/>
          <w:kern w:val="0"/>
          <w:lang w:val="en-US"/>
        </w:rPr>
        <w:instrText xml:space="preserve"> ADDIN ZOTERO_ITEM CSL_CITATION {"citationID":"LE9gGKIL","properties":{"formattedCitation":"(Happel, 2019)","plainCitation":"(Happel, 2019)","dontUpdate":true,"noteIndex":0},"citationItems":[{"id":1456,"uris":["http://zotero.org/groups/2585270/items/RSYS944C"],"itemData":{"id":1456,"type":"article-journal","abstract":"Infections of parasitic digenean trematode metacercariae may lead to a visually observable syndrome in fish commonly called black spot disease. While black spot has been noted from various locations throughout North America, patterns in prevalence across the continent remain unknown. Funding to investigate continental-wide prevalence of low-mortality parasitic infections represents a barrier to such studies. I utilize iNaturalist.org's photograph database to examine fish for signs of black spot infections across North America. Fish targeted include blacknose dace, creek chub, chubs (Nocomis spp.), and stonerollers (Campostoma spp.). Photos were visually examined for symptomatic black spots indicative of infection by trematode species linked to black spot disease. Regardless of fish species group, symptoms of black spot pathogens were highly prevalent (27.1% of 314 fish) in watersheds of southern Ontario Canada, whereas mean prevalence was comparatively low elsewhere (7.8%). In one instance, a user uploaded a higher number of photos, with a higher percentage exhibiting signs of infection than other users in the watershed. However, it is difficult to tease apart if that user fished in waterbodies with high infection rates, uploaded more photos of symptomatic fishes, or some other explanation for the differences in user-reported fish with symptoms. Beyond this exception, geographic patterns in the frequency of black spot symptoms do not appear to be related to solely the users, suggesting the observed pattern is biological or ecological. While causative explanations remain conjectures, the data reported herein provides evidence that across four groups of fish, signs of black spot infections are more common in southern Ontario than other areas studied in North America. This work also represents an initial and unexpected utility of volunteer-population databases such as iNaturalist. Further data contributions could lead to better understanding of the causative agents to variation in black spot pathogens' occurrences.","container-title":"International Journal for Parasitology: Parasites and Wildlife","DOI":"10.1016/j.ijppaw.2019.08.003","ISSN":"2213-2244","journalAbbreviation":"International Journal for Parasitology: Parasites and Wildlife","language":"en","page":"156-163","source":"ScienceDirect","title":"A volunteer-populated online database provides evidence for a geographic pattern in symptoms of black spot infections","volume":"10","author":[{"family":"Happel","given":"Austin"}],"issued":{"date-parts":[["2019",12,1]]}}}],"schema":"https://github.com/citation-style-language/schema/raw/master/csl-citation.json"} </w:instrText>
      </w:r>
      <w:r>
        <w:rPr>
          <w:rFonts w:cstheme="majorHAnsi"/>
          <w:kern w:val="0"/>
          <w:lang w:val="en-US"/>
        </w:rPr>
        <w:fldChar w:fldCharType="separate"/>
      </w:r>
      <w:r>
        <w:rPr>
          <w:rFonts w:cstheme="majorHAnsi"/>
          <w:noProof/>
          <w:kern w:val="0"/>
          <w:lang w:val="en-US"/>
        </w:rPr>
        <w:t>Happel (2019)</w:t>
      </w:r>
      <w:r>
        <w:rPr>
          <w:rFonts w:cstheme="majorHAnsi"/>
          <w:kern w:val="0"/>
          <w:lang w:val="en-US"/>
        </w:rPr>
        <w:fldChar w:fldCharType="end"/>
      </w:r>
      <w:r>
        <w:rPr>
          <w:rFonts w:cstheme="majorHAnsi"/>
          <w:kern w:val="0"/>
          <w:lang w:val="en-US"/>
        </w:rPr>
        <w:t xml:space="preserve"> provided evidence for consistent geographical patterns in the prevalence of trematodes in fish communities between watersheds. </w:t>
      </w:r>
      <w:r>
        <w:rPr>
          <w:rFonts w:cstheme="majorHAnsi"/>
          <w:kern w:val="0"/>
          <w:lang w:val="en-US"/>
        </w:rPr>
        <w:fldChar w:fldCharType="begin"/>
      </w:r>
      <w:r>
        <w:rPr>
          <w:rFonts w:cstheme="majorHAnsi"/>
          <w:kern w:val="0"/>
          <w:lang w:val="en-US"/>
        </w:rPr>
        <w:instrText xml:space="preserve"> ADDIN ZOTERO_ITEM CSL_CITATION {"citationID":"9VZs5HrW","properties":{"formattedCitation":"(Bolnick et al., 2020)","plainCitation":"(Bolnick et al., 2020)","dontUpdate":true,"noteIndex":0},"citationItems":[{"id":1356,"uris":["http://zotero.org/groups/2585270/items/UXFK2ZJ7"],"itemData":{"id":1356,"type":"article-journal","abstract":"A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w:t>
      </w:r>
      <w:r>
        <w:rPr>
          <w:rFonts w:cstheme="majorHAnsi"/>
          <w:kern w:val="0"/>
          <w:lang w:val="en-US"/>
        </w:rPr>
        <w:fldChar w:fldCharType="end"/>
      </w:r>
      <w:r>
        <w:rPr>
          <w:rFonts w:cstheme="majorHAnsi"/>
          <w:kern w:val="0"/>
          <w:lang w:val="en-US"/>
        </w:rPr>
        <w:t xml:space="preserve"> also found that increased distance between waterbodies leads to greater differences in parasite community composition in </w:t>
      </w:r>
      <w:proofErr w:type="spellStart"/>
      <w:r>
        <w:rPr>
          <w:rFonts w:cstheme="majorHAnsi"/>
          <w:kern w:val="0"/>
          <w:lang w:val="en-US"/>
        </w:rPr>
        <w:t>threespine</w:t>
      </w:r>
      <w:proofErr w:type="spellEnd"/>
      <w:r>
        <w:rPr>
          <w:rFonts w:cstheme="majorHAnsi"/>
          <w:kern w:val="0"/>
          <w:lang w:val="en-US"/>
        </w:rPr>
        <w:t xml:space="preserve"> stickleback (</w:t>
      </w:r>
      <w:proofErr w:type="spellStart"/>
      <w:r w:rsidRPr="003246AE">
        <w:rPr>
          <w:rFonts w:cstheme="majorHAnsi"/>
          <w:i/>
          <w:iCs/>
          <w:kern w:val="0"/>
          <w:lang w:val="en-US"/>
        </w:rPr>
        <w:t>Gasterosteus</w:t>
      </w:r>
      <w:proofErr w:type="spellEnd"/>
      <w:r w:rsidRPr="003246AE">
        <w:rPr>
          <w:rFonts w:cstheme="majorHAnsi"/>
          <w:i/>
          <w:iCs/>
          <w:kern w:val="0"/>
          <w:lang w:val="en-US"/>
        </w:rPr>
        <w:t xml:space="preserve"> aculeatus</w:t>
      </w:r>
      <w:r>
        <w:rPr>
          <w:rFonts w:cstheme="majorHAnsi"/>
          <w:kern w:val="0"/>
          <w:lang w:val="en-US"/>
        </w:rPr>
        <w:t xml:space="preserve">). </w:t>
      </w:r>
      <w:r w:rsidRPr="00C94835">
        <w:rPr>
          <w:rFonts w:cstheme="majorHAnsi"/>
          <w:kern w:val="0"/>
          <w:lang w:val="en-US"/>
        </w:rPr>
        <w:t xml:space="preserve">Investigating </w:t>
      </w:r>
      <w:r>
        <w:rPr>
          <w:rFonts w:cstheme="majorHAnsi"/>
          <w:kern w:val="0"/>
          <w:lang w:val="en-US"/>
        </w:rPr>
        <w:t xml:space="preserve">a wide range of </w:t>
      </w:r>
      <w:r w:rsidRPr="00C94835">
        <w:rPr>
          <w:rFonts w:cstheme="majorHAnsi"/>
          <w:kern w:val="0"/>
          <w:lang w:val="en-US"/>
        </w:rPr>
        <w:t xml:space="preserve">predictors has the potential to enlighten processes driving infection </w:t>
      </w:r>
      <w:r>
        <w:rPr>
          <w:rFonts w:cstheme="majorHAnsi"/>
          <w:kern w:val="0"/>
          <w:lang w:val="en-US"/>
        </w:rPr>
        <w:t xml:space="preserve">clusters </w:t>
      </w:r>
      <w:r w:rsidRPr="00C94835">
        <w:rPr>
          <w:rFonts w:cstheme="majorHAnsi"/>
          <w:kern w:val="0"/>
          <w:lang w:val="en-US"/>
        </w:rPr>
        <w:t>(</w:t>
      </w:r>
      <w:r>
        <w:rPr>
          <w:rFonts w:cstheme="majorHAnsi"/>
          <w:kern w:val="0"/>
          <w:lang w:val="en-US"/>
        </w:rPr>
        <w:t xml:space="preserve">i.e., </w:t>
      </w:r>
      <w:r w:rsidRPr="00C94835">
        <w:rPr>
          <w:rFonts w:cstheme="majorHAnsi"/>
          <w:kern w:val="0"/>
          <w:lang w:val="en-US"/>
        </w:rPr>
        <w:t xml:space="preserve">infection hotspots) within a system that appears homogenous </w:t>
      </w:r>
      <w:r w:rsidRPr="00C94835">
        <w:rPr>
          <w:rFonts w:cstheme="majorHAnsi"/>
          <w:kern w:val="0"/>
          <w:lang w:val="en-US"/>
        </w:rPr>
        <w:fldChar w:fldCharType="begin"/>
      </w:r>
      <w:r w:rsidRPr="00C94835">
        <w:rPr>
          <w:rFonts w:cstheme="majorHAnsi"/>
          <w:kern w:val="0"/>
          <w:lang w:val="en-US"/>
        </w:rPr>
        <w:instrText xml:space="preserve"> ADDIN ZOTERO_ITEM CSL_CITATION {"citationID":"buOxsquE","properties":{"formattedCitation":"(Bolnick et al., 2020)","plainCitation":"(Bolnick et al., 2020)","noteIndex":0},"citationItems":[{"id":1356,"uris":["http://zotero.org/groups/2585270/items/UXFK2ZJ7"],"itemData":{"id":1356,"type":"article-journal","abstract":"A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E."}],"issued":{"date-parts":[["2020"]]}}}],"schema":"https://github.com/citation-style-language/schema/raw/master/csl-citation.json"} </w:instrText>
      </w:r>
      <w:r w:rsidRPr="00C94835">
        <w:rPr>
          <w:rFonts w:cstheme="majorHAnsi"/>
          <w:kern w:val="0"/>
          <w:lang w:val="en-US"/>
        </w:rPr>
        <w:fldChar w:fldCharType="separate"/>
      </w:r>
      <w:r w:rsidRPr="00C94835">
        <w:rPr>
          <w:rFonts w:cstheme="majorHAnsi"/>
          <w:noProof/>
          <w:kern w:val="0"/>
          <w:lang w:val="en-US"/>
        </w:rPr>
        <w:t>(Bolnick et al., 2020)</w:t>
      </w:r>
      <w:r w:rsidRPr="00C94835">
        <w:rPr>
          <w:rFonts w:cstheme="majorHAnsi"/>
          <w:kern w:val="0"/>
          <w:lang w:val="en-US"/>
        </w:rPr>
        <w:fldChar w:fldCharType="end"/>
      </w:r>
      <w:r>
        <w:rPr>
          <w:rFonts w:cstheme="majorHAnsi"/>
          <w:kern w:val="0"/>
          <w:lang w:val="en-US"/>
        </w:rPr>
        <w:t xml:space="preserve">. Consequently, a complete ecological perspective on host-parasite systems must incorporate abiotic, biotic and spatial ecosystem elements to highlight mechanisms shaping patterns </w:t>
      </w:r>
      <w:r w:rsidRPr="00C927AC">
        <w:rPr>
          <w:rFonts w:cstheme="majorHAnsi"/>
          <w:kern w:val="0"/>
          <w:lang w:val="en-US"/>
        </w:rPr>
        <w:t>of infection</w:t>
      </w:r>
      <w:r>
        <w:rPr>
          <w:rFonts w:cstheme="majorHAnsi"/>
          <w:kern w:val="0"/>
          <w:lang w:val="en-US"/>
        </w:rPr>
        <w:t xml:space="preserve"> </w:t>
      </w:r>
      <w:r>
        <w:rPr>
          <w:rFonts w:cstheme="majorHAnsi"/>
          <w:kern w:val="0"/>
          <w:lang w:val="en-US"/>
        </w:rPr>
        <w:fldChar w:fldCharType="begin"/>
      </w:r>
      <w:r>
        <w:rPr>
          <w:rFonts w:cstheme="majorHAnsi"/>
          <w:kern w:val="0"/>
          <w:lang w:val="en-US"/>
        </w:rPr>
        <w:instrText xml:space="preserve"> ADDIN ZOTERO_ITEM CSL_CITATION {"citationID":"1NfRywro","properties":{"formattedCitation":"(Bolnick et al., 2020; Cohen et al., 2016)","plainCitation":"(Bolnick et al., 2020; Cohen et al., 2016)","noteIndex":0},"citationItems":[{"id":1356,"uris":["http://zotero.org/groups/2585270/items/UXFK2ZJ7"],"itemData":{"id":1356,"type":"article-journal","abstract":"A core goal of ecology is to understand the abiotic and biotic variables that regulate species distributions and community composition. A major obstacle is that the rules governing species distributions can change with spatial scale. Here, we illustrate this point using data from a spatially nested metacommunity of parasites infecting a metapopulation of threespine stickleback fish from 34 lakes on Vancouver Island, British Columbia. Like most parasite metacommunities, the composition of stickleback parasites differs among host individuals within each host population, and differs between host populations. The distribution of each parasite taxon depends, to varying degrees, on individual host traits (e.g., mass, diet) and on host-population characteristics (e.g., lake size, mean host mass, mean diet). However, in most cases in this data set, a given parasite was regulated by different factors at the host-individual and host-population scales, leading to scale-dependent patterns of parasite-species co-occurrence.","container-title":"Ecology","DOI":"10.1002/ecy.3181","ISSN":"1939-9170","issue":"12","language":"en","note":"_eprint: https://esajournals.onlinelibrary.wiley.com/doi/pdf/10.1002/ecy.3181","page":"e03181","source":"Wiley Online Library","title":"Scale-dependent effects of host patch traits on species composition in a stickleback parasite metacommunity","volume":"101","author":[{"family":"Bolnick","given":"Daniel I."},{"family":"Resetarits","given":"Emlyn J."},{"family":"Ballare","given":"Kimberly"},{"family":"Stuart","given":"Yoel E."},{"family":"Stutz","given":"William E."}],"issued":{"date-parts":[["2020"]]}}},{"id":1904,"uris":["http://zotero.org/groups/2585270/items/HDNF5AP3"],"itemData":{"id":1904,"type":"article-journal","abstract":"Humans are altering the distribution of species by changing the climate and disrupting biotic interactions and dispersal. A fundamental hypothesis in spatial ecology suggests that these effects are scale dependent; biotic interactions should shape distributions at local scales, whereas climate should dominate at regional scales. If so, common single-scale analyses might misestimate the impacts of anthropogenic modifications on biodiversity and the environment. However, large-scale datasets necessary to test these hypotheses have not been available until recently. Here we conduct a cross-continental, cross-scale (almost five orders of magnitude) analysis of the influence of biotic and abiotic processes and human population density on the distribution of three emerging pathogens: the amphibian chytrid fungus implicated in worldwide amphibian declines and West Nile virus and the bacterium that causes Lyme disease (Borrelia burgdorferi), which are responsible for ongoing human health crises. In all three systems, we show that biotic factors were significant predictors of pathogen distributions in multiple regression models only at local scales (</w:instrText>
      </w:r>
      <w:r>
        <w:rPr>
          <w:rFonts w:ascii="Cambria Math" w:hAnsi="Cambria Math" w:cs="Cambria Math"/>
          <w:kern w:val="0"/>
          <w:lang w:val="en-US"/>
        </w:rPr>
        <w:instrText>∼</w:instrText>
      </w:r>
      <w:r>
        <w:rPr>
          <w:rFonts w:cstheme="majorHAnsi"/>
          <w:kern w:val="0"/>
          <w:lang w:val="en-US"/>
        </w:rPr>
        <w:instrText xml:space="preserve">102–103 km2), whereas climate and human population density always were significant only at relatively larger, regional scales (usually &gt;104 km2). Spatial autocorrelation analyses revealed that biotic factors were more variable at smaller scales, whereas climatic factors were more variable at larger scales, as is consistent with the prediction that factors should be important at the scales at which they vary the most. Finally, no single scale could detect the importance of all three categories of processes. These results highlight that common single-scale analyses can misrepresent the true impact of anthropogenic modifications on biodiversity and the environment.","container-title":"Proceedings of the National Academy of Sciences","DOI":"10.1073/pnas.1521657113","ISSN":"0027-8424, 1091-6490","issue":"24","journalAbbreviation":"PNAS","language":"en","license":"©  . http://www.pnas.org/preview_site/misc/userlicense.xhtml","note":"publisher: National Academy of Sciences\nsection: PNAS Plus\nPMID: 27247398","page":"E3359-E3364","source":"www.pnas.org","title":"Spatial scale modulates the strength of ecological processes driving disease distributions","volume":"113","author":[{"family":"Cohen","given":"Jeremy M."},{"family":"Civitello","given":"David J."},{"family":"Brace","given":"Amber J."},{"family":"Feichtinger","given":"Erin M."},{"family":"Ortega","given":"C. Nicole"},{"family":"Richardson","given":"Jason C."},{"family":"Sauer","given":"Erin L."},{"family":"Liu","given":"Xuan"},{"family":"Rohr","given":"Jason R."}],"issued":{"date-parts":[["2016",6,14]]}}}],"schema":"https://github.com/citation-style-language/schema/raw/master/csl-citation.json"} </w:instrText>
      </w:r>
      <w:r>
        <w:rPr>
          <w:rFonts w:cstheme="majorHAnsi"/>
          <w:kern w:val="0"/>
          <w:lang w:val="en-US"/>
        </w:rPr>
        <w:fldChar w:fldCharType="separate"/>
      </w:r>
      <w:r>
        <w:rPr>
          <w:rFonts w:cstheme="majorHAnsi"/>
          <w:noProof/>
          <w:kern w:val="0"/>
          <w:lang w:val="en-US"/>
        </w:rPr>
        <w:t>(Bolnick et al., 2020; Cohen et al., 2016)</w:t>
      </w:r>
      <w:r>
        <w:rPr>
          <w:rFonts w:cstheme="majorHAnsi"/>
          <w:kern w:val="0"/>
          <w:lang w:val="en-US"/>
        </w:rPr>
        <w:fldChar w:fldCharType="end"/>
      </w:r>
      <w:r>
        <w:rPr>
          <w:rFonts w:cstheme="majorHAnsi"/>
          <w:kern w:val="0"/>
          <w:lang w:val="en-US"/>
        </w:rPr>
        <w:t xml:space="preserve">. </w:t>
      </w:r>
    </w:p>
    <w:p w14:paraId="27FF3E4A" w14:textId="77777777" w:rsidR="00C7564D" w:rsidRDefault="00C7564D" w:rsidP="00C7564D">
      <w:pPr>
        <w:autoSpaceDE w:val="0"/>
        <w:autoSpaceDN w:val="0"/>
        <w:adjustRightInd w:val="0"/>
        <w:spacing w:line="360" w:lineRule="auto"/>
        <w:jc w:val="both"/>
        <w:rPr>
          <w:rFonts w:cstheme="majorHAnsi"/>
          <w:kern w:val="0"/>
          <w:lang w:val="en-US"/>
        </w:rPr>
      </w:pPr>
    </w:p>
    <w:p w14:paraId="06056498" w14:textId="77777777" w:rsidR="00C7564D" w:rsidRDefault="00C7564D" w:rsidP="00C7564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Sampling wild populations is often a tradeoff between minimizing the stress of focal species and the impact of sampling techniques on natural habitats while generating accurate estimates of populations and communities when designing their sampling protocols. Accuracy of population parameters (e.g., abundance, recruitment, age classes, sex-ratio) can then be influenced by the sampling method and/or the sampling effort (i.e., the number of sampling). For example, </w:t>
      </w:r>
      <w:r>
        <w:rPr>
          <w:rFonts w:cstheme="majorHAnsi"/>
          <w:kern w:val="0"/>
          <w:lang w:val="en-US"/>
        </w:rPr>
        <w:fldChar w:fldCharType="begin"/>
      </w:r>
      <w:r>
        <w:rPr>
          <w:rFonts w:cstheme="majorHAnsi"/>
          <w:kern w:val="0"/>
          <w:lang w:val="en-US"/>
        </w:rPr>
        <w:instrText xml:space="preserve"> ADDIN ZOTERO_ITEM CSL_CITATION {"citationID":"wh85itL5","properties":{"formattedCitation":"(Khaemba et al., 2001)","plainCitation":"(Khaemba et al., 2001)","dontUpdate":true,"noteIndex":0},"citationItems":[{"id":7635,"uris":["http://zotero.org/groups/2585270/items/LXVWK6FL"],"itemData":{"id":7635,"type":"article-journal","abstract":"This paper compares the distribution, sampling and estimation of abundance for two animal species in an African ecosystem by means of an intensive simulation of the sampling process under a geographical information system (GIS) environment. It focuses on systematic and random sampling designs, commonly used in wildlife surveys, comparing their performance to an adaptive design at three increasing sampling intensities, using the root mean square errors (RMSE). It further assesses the impact of sampling designs and intensities on estimates of population parameters. The simulation is based on data collected during a prior survey, in which geographical locations of all observed animals were recorded. This provides more detailed data than that usually available from transect surveys. The results show precision of estimates to increase with increasing sampling intensity, while no significant differences are observed between estimates obtained under random and systematic designs. An increase in precision is observed for the adaptive design, thereby validating the use of this design for sampling clustered populations. The study illustrates the benefits of combining statistical methods with GIS techniques to increase insight into wildlife population dynamics.","container-title":"African Journal of Ecology","DOI":"10.1046/j.0141-6707.2001.00329.x","ISSN":"1365-2028","issue":"4","language":"en","note":"_eprint: https://onlinelibrary.wiley.com/doi/pdf/10.1046/j.0141-6707.2001.00329.x","page":"374-382","source":"Wiley Online Library","title":"Empirically simulated study to compare and validate sampling methods used in aerial surveys of wildlife populations","volume":"39","author":[{"family":"Khaemba","given":"Wilson Mwale"},{"family":"Stein","given":"Alfred"},{"family":"Rasch","given":"Dieter"},{"family":"De Leeuw","given":"Jan"},{"family":"Georgiadis","given":"Nick"}],"issued":{"date-parts":[["2001"]]}}}],"schema":"https://github.com/citation-style-language/schema/raw/master/csl-citation.json"} </w:instrText>
      </w:r>
      <w:r>
        <w:rPr>
          <w:rFonts w:cstheme="majorHAnsi"/>
          <w:kern w:val="0"/>
          <w:lang w:val="en-US"/>
        </w:rPr>
        <w:fldChar w:fldCharType="separate"/>
      </w:r>
      <w:r>
        <w:rPr>
          <w:rFonts w:cstheme="majorHAnsi"/>
          <w:noProof/>
          <w:kern w:val="0"/>
          <w:lang w:val="en-US"/>
        </w:rPr>
        <w:t>Khaemba et al., (2001)</w:t>
      </w:r>
      <w:r>
        <w:rPr>
          <w:rFonts w:cstheme="majorHAnsi"/>
          <w:kern w:val="0"/>
          <w:lang w:val="en-US"/>
        </w:rPr>
        <w:fldChar w:fldCharType="end"/>
      </w:r>
      <w:r>
        <w:rPr>
          <w:rFonts w:cstheme="majorHAnsi"/>
          <w:kern w:val="0"/>
          <w:lang w:val="en-US"/>
        </w:rPr>
        <w:t xml:space="preserve"> simulated three sampling designs based on empirical data and showed that the </w:t>
      </w:r>
      <w:r>
        <w:rPr>
          <w:rFonts w:cstheme="majorHAnsi"/>
          <w:kern w:val="0"/>
          <w:lang w:val="en-US"/>
        </w:rPr>
        <w:lastRenderedPageBreak/>
        <w:t>intensity of sampling (i.e., the closeness of the transects) improved the precision of the estimated population in all three designs. Wildlife sampling methods often relies on animals’ risk-driven decision. Thus, devices that require a higher level of intimacy tend to detect fewer and bolder individuals inducing a personality filtering</w:t>
      </w:r>
      <w:r w:rsidRPr="004701C5">
        <w:rPr>
          <w:rFonts w:cstheme="majorHAnsi"/>
          <w:noProof/>
          <w:kern w:val="0"/>
          <w:lang w:val="en-US"/>
        </w:rPr>
        <w:t xml:space="preserve"> </w:t>
      </w:r>
      <w:r>
        <w:rPr>
          <w:rFonts w:cstheme="majorHAnsi"/>
          <w:noProof/>
          <w:kern w:val="0"/>
          <w:lang w:val="en-US"/>
        </w:rPr>
        <w:t>(Johnstone et al., 2021)</w:t>
      </w:r>
      <w:r>
        <w:rPr>
          <w:rFonts w:cstheme="majorHAnsi"/>
          <w:kern w:val="0"/>
          <w:lang w:val="en-US"/>
        </w:rPr>
        <w:t xml:space="preserve">. For example, </w:t>
      </w:r>
      <w:r>
        <w:rPr>
          <w:rFonts w:cstheme="majorHAnsi"/>
          <w:kern w:val="0"/>
          <w:lang w:val="en-US"/>
        </w:rPr>
        <w:fldChar w:fldCharType="begin"/>
      </w:r>
      <w:r>
        <w:rPr>
          <w:rFonts w:cstheme="majorHAnsi"/>
          <w:kern w:val="0"/>
          <w:lang w:val="en-US"/>
        </w:rPr>
        <w:instrText xml:space="preserve"> ADDIN ZOTERO_ITEM CSL_CITATION {"citationID":"Ik3r4w38","properties":{"formattedCitation":"(Biro &amp; Post, 2008)","plainCitation":"(Biro &amp; Post, 2008)","dontUpdate":true,"noteIndex":0},"citationItems":[{"id":7707,"uris":["http://zotero.org/groups/2585270/items/KNSUWEM6"],"itemData":{"id":7707,"type":"article-journal","abstract":"The possibility for fishery-induced evolution of life history traits is an important but unresolved issue for exploited fish populations. Because fisheries tend to select and remove the largest individuals, there is the evolutionary potential for lasting effects on fish production and productivity. Size selection represents an indirect mechanism of selection against rapid growth rate, because individual fish may be large because of rapid growth or because of slow growth but old age. The possibility for direct selection on growth rate, whereby fast-growing genotypes are more vulnerable to fishing irrespective of their size, is unexplored. In this scenario, faster-growing genotypes may be more vulnerable to fishing because of greater appetite and correspondingly greater feeding-related activity rates and boldness that could increase encounter with fishing gear and vulnerability to it. In a realistic whole-lake experiment, we show that fast-growing fish genotypes are harvested at three times the rate of the slow-growing genotypes within two replicate lake populations. Overall, 50% of fast-growing individuals were harvested compared with 30% of slow-growing individuals, independent of body size. Greater harvest of fast-growing genotypes was attributable to their greater behavioral vulnerability, being more active and bold. Given that growth is heritable in fishes, we speculate that evolution of slower growth rates attributable to behavioral vulnerability may be widespread in harvested fish populations. Our results indicate that commonly used minimum size-limits will not prevent overexploitation of fast-growing genotypes and individuals because of size-independent growth-rate selection by fishing.","container-title":"Proceedings of the National Academy of Sciences of the United States of America","DOI":"10.1073/pnas.0708159105","ISSN":"0027-8424","issue":"8","journalAbbreviation":"Proc Natl Acad Sci U S A","note":"PMID: 18299567\nPMCID: PMC2268560","page":"2919-2922","source":"PubMed Central","title":"Rapid depletion of genotypes with fast growth and bold personality traits from harvested fish populations","volume":"105","author":[{"family":"Biro","given":"Peter A."},{"family":"Post","given":"John R."}],"issued":{"date-parts":[["2008",2,26]]}}}],"schema":"https://github.com/citation-style-language/schema/raw/master/csl-citation.json"} </w:instrText>
      </w:r>
      <w:r>
        <w:rPr>
          <w:rFonts w:cstheme="majorHAnsi"/>
          <w:kern w:val="0"/>
          <w:lang w:val="en-US"/>
        </w:rPr>
        <w:fldChar w:fldCharType="separate"/>
      </w:r>
      <w:r>
        <w:rPr>
          <w:rFonts w:cstheme="majorHAnsi"/>
          <w:noProof/>
          <w:kern w:val="0"/>
          <w:lang w:val="en-US"/>
        </w:rPr>
        <w:t>Biro &amp; Post (2008)</w:t>
      </w:r>
      <w:r>
        <w:rPr>
          <w:rFonts w:cstheme="majorHAnsi"/>
          <w:kern w:val="0"/>
          <w:lang w:val="en-US"/>
        </w:rPr>
        <w:fldChar w:fldCharType="end"/>
      </w:r>
      <w:r>
        <w:rPr>
          <w:rFonts w:cstheme="majorHAnsi"/>
          <w:kern w:val="0"/>
          <w:lang w:val="en-US"/>
        </w:rPr>
        <w:t xml:space="preserve"> noted that bold rainbow trout were caught three times as often as shy individuals in gillnets indicating a personality bias in </w:t>
      </w:r>
      <w:proofErr w:type="spellStart"/>
      <w:r>
        <w:rPr>
          <w:rFonts w:cstheme="majorHAnsi"/>
          <w:kern w:val="0"/>
          <w:lang w:val="en-US"/>
        </w:rPr>
        <w:t>trappability</w:t>
      </w:r>
      <w:proofErr w:type="spellEnd"/>
      <w:r>
        <w:rPr>
          <w:rFonts w:cstheme="majorHAnsi"/>
          <w:kern w:val="0"/>
          <w:lang w:val="en-US"/>
        </w:rPr>
        <w:t xml:space="preserve"> of fish. Consequently, estimations based on empirical surveys are context-dependent on how the methodology used is personality-biased. Although it has not thoroughly been investigated yet, there is no reason indicating different outcomes for estimates of infection parameters in the wild. A study on the chronic wasting disease in deer species showed that the survey method used to estimate the disease prevalence can lead to overestimation or underestimation of the true infection parameter </w:t>
      </w:r>
      <w:r>
        <w:rPr>
          <w:rFonts w:cstheme="majorHAnsi"/>
          <w:kern w:val="0"/>
          <w:lang w:val="en-US"/>
        </w:rPr>
        <w:fldChar w:fldCharType="begin"/>
      </w:r>
      <w:r>
        <w:rPr>
          <w:rFonts w:cstheme="majorHAnsi"/>
          <w:kern w:val="0"/>
          <w:lang w:val="en-US"/>
        </w:rPr>
        <w:instrText xml:space="preserve"> ADDIN ZOTERO_ITEM CSL_CITATION {"citationID":"JDihBf6j","properties":{"formattedCitation":"(Nusser et al., 2008)","plainCitation":"(Nusser et al., 2008)","noteIndex":0},"citationItems":[{"id":7655,"uris":["http://zotero.org/groups/2585270/items/CGTXJBRG"],"itemData":{"id":7655,"type":"article-journal","abstract":"Disease surveillance in wildlife populations involves detecting the presence of a disease, characterizing its prevalence and spread, and subsequent monitoring. A probability sample of animals selected from the population and corresponding estimators of disease prevalence and detection provide estimates with quantifiable statistical properties, but this approach is rarely used. Although wildlife scientists often assume probability sampling and random disease distributions to calculate sample sizes, convenience samples (i.e., samples of readily available animals) are typically used, and disease distributions are rarely random. We demonstrate how landscape-based simulation can be used to explore properties of estimators from convenience samples in relation to probability samples. We used simulation methods to model what is known about the habitat pre</w:instrText>
      </w:r>
      <w:r w:rsidRPr="00332822">
        <w:rPr>
          <w:rFonts w:cstheme="majorHAnsi"/>
          <w:kern w:val="0"/>
        </w:rPr>
        <w:instrText>ferences of the wildlife population, the disease distribution, and the potential biases of the convenience-sample approac</w:instrText>
      </w:r>
      <w:r w:rsidRPr="00EC6C20">
        <w:rPr>
          <w:rFonts w:cstheme="majorHAnsi"/>
          <w:kern w:val="0"/>
        </w:rPr>
        <w:instrText xml:space="preserve">h. Using chronic wasting disease in free-ranging deer (Odocoileus virginianus) as a simple illustration, we show that using probability sample designs with appropriate estimators provides unbiased surveillance parameter estimates but that the selection bias and coverage errors associated with convenience samples can lead to biased and misleading results. We also suggest practical alternatives to convenience samples that mix probability and convenience sampling. For example, a sample of land areas can be selected using a probability design that oversamples areas with larger animal populations, followed by harvesting of individual animals within sampled areas using a convenience sampling method.","container-title":"The Journal of Wildlife Management","DOI":"10.2193/2007-317","ISSN":"1937-2817","issue":"1","language":"en","license":"2008 The Wildlife Society","note":"_eprint: https://onlinelibrary.wiley.com/doi/pdf/10.2193/2007-317","page":"52-60","source":"Wiley Online Library","title":"Sampling Considerations for Disease Surveillance in Wildlife Populations","volume":"72","author":[{"family":"Nusser","given":"Sarah M."},{"family":"Clark","given":"William R."},{"family":"Otis","given":"David L."},{"family":"Huang","given":"Ling"}],"issued":{"date-parts":[["2008"]]}}}],"schema":"https://github.com/citation-style-language/schema/raw/master/csl-citation.json"} </w:instrText>
      </w:r>
      <w:r>
        <w:rPr>
          <w:rFonts w:cstheme="majorHAnsi"/>
          <w:kern w:val="0"/>
          <w:lang w:val="en-US"/>
        </w:rPr>
        <w:fldChar w:fldCharType="separate"/>
      </w:r>
      <w:r w:rsidRPr="00EC6C20">
        <w:rPr>
          <w:rFonts w:cstheme="majorHAnsi"/>
          <w:noProof/>
          <w:kern w:val="0"/>
        </w:rPr>
        <w:t>(Nusser et al., 2008)</w:t>
      </w:r>
      <w:r>
        <w:rPr>
          <w:rFonts w:cstheme="majorHAnsi"/>
          <w:kern w:val="0"/>
          <w:lang w:val="en-US"/>
        </w:rPr>
        <w:fldChar w:fldCharType="end"/>
      </w:r>
      <w:r w:rsidRPr="00EC6C20">
        <w:rPr>
          <w:rFonts w:cstheme="majorHAnsi"/>
          <w:kern w:val="0"/>
        </w:rPr>
        <w:t xml:space="preserve">. </w:t>
      </w:r>
      <w:r>
        <w:rPr>
          <w:rFonts w:cstheme="majorHAnsi"/>
          <w:kern w:val="0"/>
          <w:lang w:val="en-US"/>
        </w:rPr>
        <w:fldChar w:fldCharType="begin"/>
      </w:r>
      <w:r>
        <w:rPr>
          <w:rFonts w:cstheme="majorHAnsi"/>
          <w:kern w:val="0"/>
        </w:rPr>
        <w:instrText xml:space="preserve"> ADDIN ZOTERO_ITEM CSL_CITATION {"citationID":"zTmrHw3s","properties":{"formattedCitation":"(Wilson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19100E">
        <w:rPr>
          <w:rFonts w:cstheme="majorHAnsi"/>
          <w:kern w:val="0"/>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kern w:val="0"/>
          <w:lang w:val="en-US"/>
        </w:rPr>
        <w:fldChar w:fldCharType="separate"/>
      </w:r>
      <w:r w:rsidRPr="0019100E">
        <w:rPr>
          <w:rFonts w:cstheme="majorHAnsi"/>
          <w:noProof/>
          <w:kern w:val="0"/>
        </w:rPr>
        <w:t>Wilson et al. (1993)</w:t>
      </w:r>
      <w:r>
        <w:rPr>
          <w:rFonts w:cstheme="majorHAnsi"/>
          <w:kern w:val="0"/>
          <w:lang w:val="en-US"/>
        </w:rPr>
        <w:fldChar w:fldCharType="end"/>
      </w:r>
      <w:r w:rsidRPr="0019100E">
        <w:rPr>
          <w:rFonts w:cstheme="majorHAnsi"/>
          <w:kern w:val="0"/>
        </w:rPr>
        <w:t xml:space="preserve"> </w:t>
      </w:r>
      <w:proofErr w:type="spellStart"/>
      <w:r w:rsidRPr="0019100E">
        <w:rPr>
          <w:rFonts w:cstheme="majorHAnsi"/>
          <w:kern w:val="0"/>
        </w:rPr>
        <w:t>also</w:t>
      </w:r>
      <w:proofErr w:type="spellEnd"/>
      <w:r w:rsidRPr="0019100E">
        <w:rPr>
          <w:rFonts w:cstheme="majorHAnsi"/>
          <w:kern w:val="0"/>
        </w:rPr>
        <w:t xml:space="preserve"> </w:t>
      </w:r>
      <w:proofErr w:type="spellStart"/>
      <w:r w:rsidRPr="0019100E">
        <w:rPr>
          <w:rFonts w:cstheme="majorHAnsi"/>
          <w:kern w:val="0"/>
        </w:rPr>
        <w:t>observed</w:t>
      </w:r>
      <w:proofErr w:type="spellEnd"/>
      <w:r w:rsidRPr="0019100E">
        <w:rPr>
          <w:rFonts w:cstheme="majorHAnsi"/>
          <w:kern w:val="0"/>
        </w:rPr>
        <w:t xml:space="preserve"> </w:t>
      </w:r>
      <w:proofErr w:type="spellStart"/>
      <w:r w:rsidRPr="0019100E">
        <w:rPr>
          <w:rFonts w:cstheme="majorHAnsi"/>
          <w:kern w:val="0"/>
        </w:rPr>
        <w:t>different</w:t>
      </w:r>
      <w:proofErr w:type="spellEnd"/>
      <w:r w:rsidRPr="0019100E">
        <w:rPr>
          <w:rFonts w:cstheme="majorHAnsi"/>
          <w:kern w:val="0"/>
        </w:rPr>
        <w:t xml:space="preserve"> infection </w:t>
      </w:r>
      <w:proofErr w:type="spellStart"/>
      <w:r w:rsidRPr="0019100E">
        <w:rPr>
          <w:rFonts w:cstheme="majorHAnsi"/>
          <w:kern w:val="0"/>
        </w:rPr>
        <w:t>levels</w:t>
      </w:r>
      <w:proofErr w:type="spellEnd"/>
      <w:r w:rsidRPr="0019100E">
        <w:rPr>
          <w:rFonts w:cstheme="majorHAnsi"/>
          <w:kern w:val="0"/>
        </w:rPr>
        <w:t xml:space="preserve"> in </w:t>
      </w:r>
      <w:proofErr w:type="spellStart"/>
      <w:r w:rsidRPr="0019100E">
        <w:rPr>
          <w:rFonts w:cstheme="majorHAnsi"/>
          <w:kern w:val="0"/>
        </w:rPr>
        <w:t>Pumpkinseed</w:t>
      </w:r>
      <w:proofErr w:type="spellEnd"/>
      <w:r w:rsidRPr="0019100E">
        <w:rPr>
          <w:rFonts w:cstheme="majorHAnsi"/>
          <w:kern w:val="0"/>
        </w:rPr>
        <w:t xml:space="preserve"> </w:t>
      </w:r>
      <w:proofErr w:type="spellStart"/>
      <w:r w:rsidRPr="0019100E">
        <w:rPr>
          <w:rFonts w:cstheme="majorHAnsi"/>
          <w:kern w:val="0"/>
        </w:rPr>
        <w:t>sunfish</w:t>
      </w:r>
      <w:proofErr w:type="spellEnd"/>
      <w:r w:rsidRPr="0019100E">
        <w:rPr>
          <w:rFonts w:cstheme="majorHAnsi"/>
          <w:kern w:val="0"/>
        </w:rPr>
        <w:t xml:space="preserve"> (</w:t>
      </w:r>
      <w:proofErr w:type="spellStart"/>
      <w:r w:rsidRPr="0019100E">
        <w:rPr>
          <w:rFonts w:cstheme="majorHAnsi"/>
          <w:i/>
          <w:iCs/>
          <w:kern w:val="0"/>
        </w:rPr>
        <w:t>Lepomis</w:t>
      </w:r>
      <w:proofErr w:type="spellEnd"/>
      <w:r w:rsidRPr="0019100E">
        <w:rPr>
          <w:rFonts w:cstheme="majorHAnsi"/>
          <w:i/>
          <w:iCs/>
          <w:kern w:val="0"/>
        </w:rPr>
        <w:t xml:space="preserve"> </w:t>
      </w:r>
      <w:proofErr w:type="spellStart"/>
      <w:r w:rsidRPr="0019100E">
        <w:rPr>
          <w:rFonts w:cstheme="majorHAnsi"/>
          <w:i/>
          <w:iCs/>
          <w:kern w:val="0"/>
        </w:rPr>
        <w:t>gibbosus</w:t>
      </w:r>
      <w:proofErr w:type="spellEnd"/>
      <w:r w:rsidRPr="0019100E">
        <w:rPr>
          <w:rFonts w:cstheme="majorHAnsi"/>
          <w:kern w:val="0"/>
        </w:rPr>
        <w:t xml:space="preserve">) </w:t>
      </w:r>
      <w:proofErr w:type="spellStart"/>
      <w:r w:rsidRPr="0019100E">
        <w:rPr>
          <w:rFonts w:cstheme="majorHAnsi"/>
          <w:kern w:val="0"/>
        </w:rPr>
        <w:t>depending</w:t>
      </w:r>
      <w:proofErr w:type="spellEnd"/>
      <w:r w:rsidRPr="0019100E">
        <w:rPr>
          <w:rFonts w:cstheme="majorHAnsi"/>
          <w:kern w:val="0"/>
        </w:rPr>
        <w:t xml:space="preserve"> on the </w:t>
      </w:r>
      <w:proofErr w:type="spellStart"/>
      <w:r w:rsidRPr="0019100E">
        <w:rPr>
          <w:rFonts w:cstheme="majorHAnsi"/>
          <w:kern w:val="0"/>
        </w:rPr>
        <w:t>fishing</w:t>
      </w:r>
      <w:proofErr w:type="spellEnd"/>
      <w:r w:rsidRPr="0019100E">
        <w:rPr>
          <w:rFonts w:cstheme="majorHAnsi"/>
          <w:kern w:val="0"/>
        </w:rPr>
        <w:t xml:space="preserve"> </w:t>
      </w:r>
      <w:proofErr w:type="spellStart"/>
      <w:r w:rsidRPr="0019100E">
        <w:rPr>
          <w:rFonts w:cstheme="majorHAnsi"/>
          <w:kern w:val="0"/>
        </w:rPr>
        <w:t>method</w:t>
      </w:r>
      <w:proofErr w:type="spellEnd"/>
      <w:r w:rsidRPr="0019100E">
        <w:rPr>
          <w:rFonts w:cstheme="majorHAnsi"/>
          <w:kern w:val="0"/>
        </w:rPr>
        <w:t xml:space="preserve">. </w:t>
      </w:r>
      <w:r>
        <w:rPr>
          <w:rFonts w:cstheme="majorHAnsi"/>
          <w:kern w:val="0"/>
          <w:lang w:val="en-US"/>
        </w:rPr>
        <w:t>Therefore, sampling design elements such as sampling effort and sampling methods should be considered when studying host-parasite systems as they might lead to bias in infection parameter estimates.</w:t>
      </w:r>
    </w:p>
    <w:p w14:paraId="17F0C82E" w14:textId="77777777" w:rsidR="00C7564D" w:rsidRDefault="00C7564D" w:rsidP="00C7564D">
      <w:pPr>
        <w:autoSpaceDE w:val="0"/>
        <w:autoSpaceDN w:val="0"/>
        <w:adjustRightInd w:val="0"/>
        <w:spacing w:line="360" w:lineRule="auto"/>
        <w:jc w:val="both"/>
        <w:rPr>
          <w:rFonts w:cstheme="majorHAnsi"/>
          <w:kern w:val="0"/>
          <w:lang w:val="en-US"/>
        </w:rPr>
      </w:pPr>
    </w:p>
    <w:p w14:paraId="0B3C3F97" w14:textId="56197D89" w:rsidR="00C7564D" w:rsidRDefault="00C7564D" w:rsidP="00C7564D">
      <w:pPr>
        <w:autoSpaceDE w:val="0"/>
        <w:autoSpaceDN w:val="0"/>
        <w:adjustRightInd w:val="0"/>
        <w:spacing w:line="360" w:lineRule="auto"/>
        <w:ind w:firstLine="708"/>
        <w:jc w:val="both"/>
        <w:rPr>
          <w:rFonts w:cstheme="majorHAnsi"/>
          <w:kern w:val="0"/>
          <w:lang w:val="en-US"/>
        </w:rPr>
      </w:pPr>
      <w:r>
        <w:rPr>
          <w:rFonts w:cstheme="majorHAnsi"/>
          <w:kern w:val="0"/>
          <w:lang w:val="en-US"/>
        </w:rPr>
        <w:t xml:space="preserve">Here, we explore sources of variation in infection prevalence estimates across sampling methods focusing on data on the black spot disease in littoral fish communities across </w:t>
      </w:r>
      <w:r w:rsidRPr="00084F40">
        <w:rPr>
          <w:rFonts w:cstheme="majorHAnsi"/>
          <w:kern w:val="0"/>
          <w:lang w:val="en-US"/>
        </w:rPr>
        <w:t>1</w:t>
      </w:r>
      <w:r>
        <w:rPr>
          <w:rFonts w:cstheme="majorHAnsi"/>
          <w:kern w:val="0"/>
          <w:lang w:val="en-US"/>
        </w:rPr>
        <w:t>5</w:t>
      </w:r>
      <w:r w:rsidRPr="00084F40">
        <w:rPr>
          <w:rFonts w:cstheme="majorHAnsi"/>
          <w:kern w:val="0"/>
          <w:lang w:val="en-US"/>
        </w:rPr>
        <w:t xml:space="preserve"> lakes</w:t>
      </w:r>
      <w:r>
        <w:rPr>
          <w:rFonts w:cstheme="majorHAnsi"/>
          <w:kern w:val="0"/>
          <w:lang w:val="en-US"/>
        </w:rPr>
        <w:t xml:space="preserve"> varying in morphometric attributes and, local biotic and abiotic conditions. We analyze infection prevalence data at the fish-community level (all fish hosts) for context-dependencies through three spatial scale levels (landscape-, lake- and site-scale) in order to investigate </w:t>
      </w:r>
      <w:r w:rsidRPr="001E28FF">
        <w:rPr>
          <w:rFonts w:cstheme="majorHAnsi"/>
          <w:kern w:val="0"/>
          <w:lang w:val="en-US"/>
        </w:rPr>
        <w:t>(</w:t>
      </w:r>
      <w:proofErr w:type="spellStart"/>
      <w:r w:rsidRPr="001E28FF">
        <w:rPr>
          <w:rFonts w:cstheme="majorHAnsi"/>
          <w:kern w:val="0"/>
          <w:lang w:val="en-US"/>
        </w:rPr>
        <w:t>i</w:t>
      </w:r>
      <w:proofErr w:type="spellEnd"/>
      <w:r w:rsidRPr="001E28FF">
        <w:rPr>
          <w:rFonts w:cstheme="majorHAnsi"/>
          <w:kern w:val="0"/>
          <w:lang w:val="en-US"/>
        </w:rPr>
        <w:t>)</w:t>
      </w:r>
      <w:r w:rsidRPr="009A6ECE">
        <w:rPr>
          <w:rFonts w:cstheme="majorHAnsi"/>
          <w:b/>
          <w:bCs/>
          <w:kern w:val="0"/>
          <w:lang w:val="en-US"/>
        </w:rPr>
        <w:t xml:space="preserve"> </w:t>
      </w:r>
      <w:r>
        <w:rPr>
          <w:rFonts w:cstheme="majorHAnsi"/>
          <w:kern w:val="0"/>
          <w:lang w:val="en-US"/>
        </w:rPr>
        <w:t xml:space="preserve">the effect of increasing sampling effort on landscape prevalence estimation (random resampling accumulation curves) through different sampling methods </w:t>
      </w:r>
      <w:r w:rsidRPr="001E28FF">
        <w:rPr>
          <w:rFonts w:cstheme="majorHAnsi"/>
          <w:kern w:val="0"/>
          <w:lang w:val="en-US"/>
        </w:rPr>
        <w:t>(ii)</w:t>
      </w:r>
      <w:r w:rsidRPr="009A6ECE">
        <w:rPr>
          <w:rFonts w:cstheme="majorHAnsi"/>
          <w:b/>
          <w:bCs/>
          <w:kern w:val="0"/>
          <w:lang w:val="en-US"/>
        </w:rPr>
        <w:t xml:space="preserve"> </w:t>
      </w:r>
      <w:r>
        <w:rPr>
          <w:rFonts w:cstheme="majorHAnsi"/>
          <w:kern w:val="0"/>
          <w:lang w:val="en-US"/>
        </w:rPr>
        <w:t xml:space="preserve">the distribution of observed lake prevalence estimates across the landscape and </w:t>
      </w:r>
      <w:r w:rsidRPr="001E28FF">
        <w:rPr>
          <w:rFonts w:cstheme="majorHAnsi"/>
          <w:kern w:val="0"/>
          <w:lang w:val="en-US"/>
        </w:rPr>
        <w:t>(iii)</w:t>
      </w:r>
      <w:r>
        <w:rPr>
          <w:rFonts w:cstheme="majorHAnsi"/>
          <w:kern w:val="0"/>
          <w:lang w:val="en-US"/>
        </w:rPr>
        <w:t xml:space="preserve"> the importance of ecological predictors on infection prevalence on a site-scale sampling. For landscape-scale analysis, we generated random prevalence accumulation curves by resampling across all lakes. This approach allows us to compare regional-scale prevalence estimates among different sampling methods along a gradient of increasing sampling effort (or area sampled) </w:t>
      </w:r>
      <w:proofErr w:type="gramStart"/>
      <w:r>
        <w:rPr>
          <w:rFonts w:cstheme="majorHAnsi"/>
          <w:kern w:val="0"/>
          <w:lang w:val="en-US"/>
        </w:rPr>
        <w:t>in order to</w:t>
      </w:r>
      <w:proofErr w:type="gramEnd"/>
      <w:r>
        <w:rPr>
          <w:rFonts w:cstheme="majorHAnsi"/>
          <w:kern w:val="0"/>
          <w:lang w:val="en-US"/>
        </w:rPr>
        <w:t xml:space="preserve"> evaluate the number of samples needed to correctly estimate the landscape prevalence (</w:t>
      </w:r>
      <w:r w:rsidRPr="005A35BD">
        <w:rPr>
          <w:rFonts w:cstheme="majorHAnsi"/>
          <w:color w:val="000000" w:themeColor="text1"/>
          <w:kern w:val="0"/>
          <w:highlight w:val="yellow"/>
          <w:lang w:val="en-US"/>
        </w:rPr>
        <w:t xml:space="preserve">Figure </w:t>
      </w:r>
      <w:r w:rsidR="00F17B8A" w:rsidRPr="005A35BD">
        <w:rPr>
          <w:rFonts w:cstheme="majorHAnsi"/>
          <w:color w:val="000000" w:themeColor="text1"/>
          <w:kern w:val="0"/>
          <w:highlight w:val="yellow"/>
          <w:lang w:val="en-US"/>
        </w:rPr>
        <w:t>4</w:t>
      </w:r>
      <w:r w:rsidRPr="005A35BD">
        <w:rPr>
          <w:rFonts w:cstheme="majorHAnsi"/>
          <w:color w:val="000000" w:themeColor="text1"/>
          <w:kern w:val="0"/>
          <w:highlight w:val="yellow"/>
          <w:lang w:val="en-US"/>
        </w:rPr>
        <w:t>.A</w:t>
      </w:r>
      <w:r>
        <w:rPr>
          <w:rFonts w:cstheme="majorHAnsi"/>
          <w:kern w:val="0"/>
          <w:lang w:val="en-US"/>
        </w:rPr>
        <w:t xml:space="preserve">). For lake-scale analysis, we used a </w:t>
      </w:r>
      <w:r>
        <w:rPr>
          <w:rFonts w:cstheme="majorHAnsi"/>
          <w:kern w:val="0"/>
          <w:lang w:val="en-US"/>
        </w:rPr>
        <w:lastRenderedPageBreak/>
        <w:t xml:space="preserve">frequency and spatial distribution of observed infection prevalence in lakes to better understand the infection dynamics across the landscape </w:t>
      </w:r>
      <w:r>
        <w:rPr>
          <w:rFonts w:cstheme="majorHAnsi"/>
          <w:kern w:val="0"/>
          <w:lang w:val="en-US"/>
        </w:rPr>
        <w:fldChar w:fldCharType="begin"/>
      </w:r>
      <w:r>
        <w:rPr>
          <w:rFonts w:cstheme="majorHAnsi"/>
          <w:kern w:val="0"/>
          <w:lang w:val="en-US"/>
        </w:rPr>
        <w:instrText xml:space="preserve"> ADDIN ZOTERO_ITEM CSL_CITATION {"citationID":"jxfBGDjE","properties":{"formattedCitation":"(Hess et al., 2002; McGeoch &amp; Gaston, 2002)","plainCitation":"(Hess et al., 2002; McGeoch &amp; Gaston,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kern w:val="0"/>
          <w:lang w:val="en-US"/>
        </w:rPr>
        <w:fldChar w:fldCharType="separate"/>
      </w:r>
      <w:r>
        <w:rPr>
          <w:rFonts w:cstheme="majorHAnsi"/>
          <w:noProof/>
          <w:kern w:val="0"/>
          <w:lang w:val="en-US"/>
        </w:rPr>
        <w:t>(Hess et al., 2002; McGeoch &amp; Gaston, 2002)</w:t>
      </w:r>
      <w:r>
        <w:rPr>
          <w:rFonts w:cstheme="majorHAnsi"/>
          <w:kern w:val="0"/>
          <w:lang w:val="en-US"/>
        </w:rPr>
        <w:fldChar w:fldCharType="end"/>
      </w:r>
      <w:r>
        <w:rPr>
          <w:rFonts w:cstheme="majorHAnsi"/>
          <w:kern w:val="0"/>
          <w:lang w:val="en-US"/>
        </w:rPr>
        <w:t>(</w:t>
      </w:r>
      <w:r w:rsidRPr="005A35BD">
        <w:rPr>
          <w:rFonts w:cstheme="majorHAnsi"/>
          <w:color w:val="000000" w:themeColor="text1"/>
          <w:kern w:val="0"/>
          <w:highlight w:val="yellow"/>
          <w:lang w:val="en-US"/>
        </w:rPr>
        <w:t xml:space="preserve">Figure </w:t>
      </w:r>
      <w:r w:rsidR="00F17B8A" w:rsidRPr="005A35BD">
        <w:rPr>
          <w:rFonts w:cstheme="majorHAnsi"/>
          <w:color w:val="000000" w:themeColor="text1"/>
          <w:kern w:val="0"/>
          <w:highlight w:val="yellow"/>
          <w:lang w:val="en-US"/>
        </w:rPr>
        <w:t>4</w:t>
      </w:r>
      <w:r w:rsidRPr="005A35BD">
        <w:rPr>
          <w:rFonts w:cstheme="majorHAnsi"/>
          <w:color w:val="000000" w:themeColor="text1"/>
          <w:kern w:val="0"/>
          <w:highlight w:val="yellow"/>
          <w:lang w:val="en-US"/>
        </w:rPr>
        <w:t>.B</w:t>
      </w:r>
      <w:r>
        <w:rPr>
          <w:rFonts w:cstheme="majorHAnsi"/>
          <w:kern w:val="0"/>
          <w:lang w:val="en-US"/>
        </w:rPr>
        <w:t xml:space="preserve">). The final step was to test a suit of deterministic environmental predictors underlying different scale-dependent processes to understand environment-driven variations in observed site-scale infection prevalence. The shapes and strength of the relationships between infection parameters and drivers are a key element to better understand the mechanisms behind infection patterns </w:t>
      </w:r>
      <w:r>
        <w:rPr>
          <w:rFonts w:cstheme="majorHAnsi"/>
          <w:kern w:val="0"/>
          <w:lang w:val="en-US"/>
        </w:rPr>
        <w:fldChar w:fldCharType="begin"/>
      </w:r>
      <w:r>
        <w:rPr>
          <w:rFonts w:cstheme="majorHAnsi"/>
          <w:kern w:val="0"/>
          <w:lang w:val="en-US"/>
        </w:rPr>
        <w:instrText xml:space="preserve"> ADDIN ZOTERO_ITEM CSL_CITATION {"citationID":"5V5BYc8r","properties":{"formattedCitation":"(Poulin et al., 2011)","plainCitation":"(Poulin et al., 2011)","noteIndex":0},"citationItems":[{"id":7275,"uris":["http://zotero.org/groups/2585270/items/WMTPU95W"],"itemData":{"id":7275,"type":"article-journal","abstract":"Interspecific variation in parasite species richness among host species has generated much empirical research. As in comparisons among geographical areas, controlling for variation in host body size is crucial because host size determines resource availability. Recent developments in the use of species–area relationships (SARs) to detect hotspots of biodiversity provide a powerful way to control for host body size, and to identify ‘hot’ and ‘cold hosts’ of parasite diversity, i.e. hosts with more or fewer parasites than expected from their size. Applying SAR modelling to six large datasets on parasite species richness in vertebrates, we search for hot and cold hosts and assess the effect of other ecological variables on the probability that a host species is hot/cold taking body size (and sampling effort) into account. Five non-sigmoid SAR models were fitted to the data by optimisation; their relative likelihood was evaluated using the Bayesian information criterion, before deriving an averaged SAR function. Overall, the fit between the five SAR models and the actual data was poor; there was substantial uncertainty surrounding the fitted models, and the best model differed among the six datasets. These results show that host body size is not a strong or consistent determinant of parasite species richness across taxa. Hotspots were defined as host species lying above the upper limit of the 80% confidence interval of the averaged SAR, and coldspots as species lying below its lower limit. Our analyses revealed (1) no apparent effect of specific ecological factors (i.e. water temperature, mean depth range, latitude or population density) on the likelihood of a host species being a hot or coldspot; (2) evidence of phylogenetic clustering, i.e. hosts from certain families are more likely to be hotspots (or coldspots) than other species, independently of body size. These findings suggest that host phylogeny may sometimes outweigh specific host ecological traits as a predictor of whether or not a host species harbours more (or fewer) parasite species than expected for its size.","container-title":"Oikos","DOI":"10.1111/j.1600-0706.2010.19036.x","ISSN":"1600-0706","issue":"5","language":"en","license":"© 2011 The Authors","note":"_eprint: https://onlinelibrary.wiley.com/doi/pdf/10.1111/j.1600-0706.2010.19036.x","page":"740-747","source":"Wiley Online Library","title":"Identifying hotspots of parasite diversity from species–area relationships: host phylogeny versus host ecology","title-short":"Identifying hotspots of parasite diversity from species–area relationships","volume":"120","author":[{"family":"Poulin","given":"Robert"},{"family":"Guilhaumon","given":"François"},{"family":"Randhawa","given":"Haseeb S."},{"family":"Luque","given":"José L."},{"family":"Mouillot","given":"David"}],"issued":{"date-parts":[["2011"]]}}}],"schema":"https://github.com/citation-style-language/schema/raw/master/csl-citation.json"} </w:instrText>
      </w:r>
      <w:r>
        <w:rPr>
          <w:rFonts w:cstheme="majorHAnsi"/>
          <w:kern w:val="0"/>
          <w:lang w:val="en-US"/>
        </w:rPr>
        <w:fldChar w:fldCharType="separate"/>
      </w:r>
      <w:r>
        <w:rPr>
          <w:rFonts w:cstheme="majorHAnsi"/>
          <w:noProof/>
          <w:kern w:val="0"/>
          <w:lang w:val="en-US"/>
        </w:rPr>
        <w:t>(Poulin et al., 2011)</w:t>
      </w:r>
      <w:r>
        <w:rPr>
          <w:rFonts w:cstheme="majorHAnsi"/>
          <w:kern w:val="0"/>
          <w:lang w:val="en-US"/>
        </w:rPr>
        <w:fldChar w:fldCharType="end"/>
      </w:r>
      <w:r>
        <w:rPr>
          <w:rFonts w:cstheme="majorHAnsi"/>
          <w:kern w:val="0"/>
          <w:lang w:val="en-US"/>
        </w:rPr>
        <w:t xml:space="preserve">. </w:t>
      </w:r>
    </w:p>
    <w:p w14:paraId="21604425" w14:textId="77777777" w:rsidR="00C7564D" w:rsidRDefault="00C7564D" w:rsidP="00C7564D">
      <w:pPr>
        <w:autoSpaceDE w:val="0"/>
        <w:autoSpaceDN w:val="0"/>
        <w:adjustRightInd w:val="0"/>
        <w:spacing w:line="360" w:lineRule="auto"/>
        <w:jc w:val="both"/>
        <w:rPr>
          <w:rFonts w:cstheme="majorHAnsi"/>
          <w:kern w:val="0"/>
          <w:lang w:val="en-US"/>
        </w:rPr>
      </w:pPr>
    </w:p>
    <w:p w14:paraId="05231371" w14:textId="77777777" w:rsidR="00C7564D" w:rsidRPr="00462901" w:rsidRDefault="00C7564D" w:rsidP="00C7564D">
      <w:pPr>
        <w:rPr>
          <w:rFonts w:cstheme="majorHAnsi"/>
          <w:b/>
          <w:bCs/>
          <w:lang w:val="en-US"/>
        </w:rPr>
      </w:pPr>
      <w:r>
        <w:rPr>
          <w:rFonts w:cstheme="majorHAnsi"/>
          <w:b/>
          <w:bCs/>
          <w:noProof/>
        </w:rPr>
        <mc:AlternateContent>
          <mc:Choice Requires="wpg">
            <w:drawing>
              <wp:anchor distT="0" distB="0" distL="114300" distR="114300" simplePos="0" relativeHeight="251716608" behindDoc="0" locked="0" layoutInCell="1" allowOverlap="1" wp14:anchorId="2DAD7AEB" wp14:editId="4FB2ADD2">
                <wp:simplePos x="0" y="0"/>
                <wp:positionH relativeFrom="column">
                  <wp:posOffset>-219710</wp:posOffset>
                </wp:positionH>
                <wp:positionV relativeFrom="paragraph">
                  <wp:posOffset>740121</wp:posOffset>
                </wp:positionV>
                <wp:extent cx="6231255" cy="5092065"/>
                <wp:effectExtent l="0" t="0" r="4445" b="635"/>
                <wp:wrapNone/>
                <wp:docPr id="1095997480" name="Groupe 1"/>
                <wp:cNvGraphicFramePr/>
                <a:graphic xmlns:a="http://schemas.openxmlformats.org/drawingml/2006/main">
                  <a:graphicData uri="http://schemas.microsoft.com/office/word/2010/wordprocessingGroup">
                    <wpg:wgp>
                      <wpg:cNvGrpSpPr/>
                      <wpg:grpSpPr>
                        <a:xfrm>
                          <a:off x="0" y="0"/>
                          <a:ext cx="6231255" cy="5092065"/>
                          <a:chOff x="0" y="0"/>
                          <a:chExt cx="6231765" cy="5093682"/>
                        </a:xfrm>
                      </wpg:grpSpPr>
                      <wps:wsp>
                        <wps:cNvPr id="865986386" name="Zone de texte 1"/>
                        <wps:cNvSpPr txBox="1"/>
                        <wps:spPr>
                          <a:xfrm>
                            <a:off x="0" y="0"/>
                            <a:ext cx="3272790" cy="5088890"/>
                          </a:xfrm>
                          <a:prstGeom prst="rect">
                            <a:avLst/>
                          </a:prstGeom>
                          <a:noFill/>
                          <a:ln w="6350">
                            <a:noFill/>
                          </a:ln>
                        </wps:spPr>
                        <wps:txbx>
                          <w:txbxContent>
                            <w:p w14:paraId="6BF922CA" w14:textId="77777777" w:rsidR="00C7564D" w:rsidRPr="00874A07" w:rsidRDefault="00C7564D" w:rsidP="00C7564D">
                              <w:pPr>
                                <w:jc w:val="both"/>
                                <w:rPr>
                                  <w:rFonts w:cstheme="majorHAnsi"/>
                                  <w:noProof/>
                                  <w:kern w:val="0"/>
                                  <w:lang w:val="en-US"/>
                                </w:rPr>
                              </w:pPr>
                              <w:r>
                                <w:rPr>
                                  <w:rFonts w:cstheme="majorHAnsi"/>
                                  <w:noProof/>
                                  <w:kern w:val="0"/>
                                  <w:lang w:val="en-US"/>
                                </w:rPr>
                                <w:drawing>
                                  <wp:inline distT="0" distB="0" distL="0" distR="0" wp14:anchorId="4FB887FB" wp14:editId="754597E6">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40493659" name="Zone de texte 2"/>
                        <wps:cNvSpPr txBox="1"/>
                        <wps:spPr>
                          <a:xfrm>
                            <a:off x="3374265" y="587891"/>
                            <a:ext cx="2857500" cy="4505791"/>
                          </a:xfrm>
                          <a:prstGeom prst="rect">
                            <a:avLst/>
                          </a:prstGeom>
                          <a:solidFill>
                            <a:schemeClr val="lt1"/>
                          </a:solidFill>
                          <a:ln w="6350">
                            <a:noFill/>
                          </a:ln>
                        </wps:spPr>
                        <wps:txbx>
                          <w:txbxContent>
                            <w:p w14:paraId="09E14C18" w14:textId="77777777" w:rsidR="00C7564D" w:rsidRPr="005A67CC" w:rsidRDefault="00C7564D" w:rsidP="00C7564D">
                              <w:pPr>
                                <w:jc w:val="both"/>
                                <w:rPr>
                                  <w:rFonts w:cstheme="majorHAnsi"/>
                                  <w:sz w:val="22"/>
                                  <w:szCs w:val="22"/>
                                  <w:lang w:val="en-US"/>
                                </w:rPr>
                              </w:pPr>
                            </w:p>
                            <w:p w14:paraId="2330D9A9" w14:textId="69D6173E" w:rsidR="00C7564D" w:rsidRPr="00BE095F" w:rsidRDefault="00C7564D" w:rsidP="00C7564D">
                              <w:pPr>
                                <w:pStyle w:val="Style1"/>
                                <w:ind w:left="12" w:hanging="12"/>
                              </w:pPr>
                              <w:bookmarkStart w:id="61" w:name="_Toc159488131"/>
                              <w:r w:rsidRPr="005A67CC">
                                <w:t xml:space="preserve">Figure </w:t>
                              </w:r>
                              <w:r w:rsidR="00F17B8A">
                                <w:t>4</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61"/>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AD7AEB" id="_x0000_s1035" style="position:absolute;margin-left:-17.3pt;margin-top:58.3pt;width:490.65pt;height:400.95pt;z-index:251716608;mso-height-relative:margin" coordsize="62317,509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">
                <v:shapetype id="_x0000_t202" coordsize="21600,21600" o:spt="202" path="m,l,21600r21600,l21600,xe">
                  <v:stroke joinstyle="miter"/>
                  <v:path gradientshapeok="t" o:connecttype="rect"/>
                </v:shapetype>
                <v:shape id="_x0000_s1036" type="#_x0000_t202" style="position:absolute;width:32727;height:508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" filled="f" stroked="f" strokeweight=".5pt">
                  <v:textbox style="mso-fit-shape-to-text:t">
                    <w:txbxContent>
                      <w:p w14:paraId="6BF922CA" w14:textId="77777777" w:rsidR="00C7564D" w:rsidRPr="00874A07" w:rsidRDefault="00C7564D" w:rsidP="00C7564D">
                        <w:pPr>
                          <w:jc w:val="both"/>
                          <w:rPr>
                            <w:rFonts w:cstheme="majorHAnsi"/>
                            <w:noProof/>
                            <w:kern w:val="0"/>
                            <w:lang w:val="en-US"/>
                          </w:rPr>
                        </w:pPr>
                        <w:r>
                          <w:rPr>
                            <w:rFonts w:cstheme="majorHAnsi"/>
                            <w:noProof/>
                            <w:kern w:val="0"/>
                            <w:lang w:val="en-US"/>
                          </w:rPr>
                          <w:drawing>
                            <wp:inline distT="0" distB="0" distL="0" distR="0" wp14:anchorId="4FB887FB" wp14:editId="754597E6">
                              <wp:extent cx="3083705" cy="4991253"/>
                              <wp:effectExtent l="0" t="0" r="0" b="0"/>
                              <wp:docPr id="154504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124" name="Image 250121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7522" cy="4997431"/>
                                      </a:xfrm>
                                      <a:prstGeom prst="rect">
                                        <a:avLst/>
                                      </a:prstGeom>
                                      <a:ln>
                                        <a:noFill/>
                                      </a:ln>
                                    </pic:spPr>
                                  </pic:pic>
                                </a:graphicData>
                              </a:graphic>
                            </wp:inline>
                          </w:drawing>
                        </w:r>
                      </w:p>
                    </w:txbxContent>
                  </v:textbox>
                </v:shape>
                <v:shape id="Zone de texte 2" o:spid="_x0000_s1037" type="#_x0000_t202" style="position:absolute;left:33742;top:5878;width:28575;height:4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" fillcolor="white [3201]" stroked="f" strokeweight=".5pt">
                  <v:textbox>
                    <w:txbxContent>
                      <w:p w14:paraId="09E14C18" w14:textId="77777777" w:rsidR="00C7564D" w:rsidRPr="005A67CC" w:rsidRDefault="00C7564D" w:rsidP="00C7564D">
                        <w:pPr>
                          <w:jc w:val="both"/>
                          <w:rPr>
                            <w:rFonts w:cstheme="majorHAnsi"/>
                            <w:sz w:val="22"/>
                            <w:szCs w:val="22"/>
                            <w:lang w:val="en-US"/>
                          </w:rPr>
                        </w:pPr>
                      </w:p>
                      <w:p w14:paraId="2330D9A9" w14:textId="69D6173E" w:rsidR="00C7564D" w:rsidRPr="00BE095F" w:rsidRDefault="00C7564D" w:rsidP="00C7564D">
                        <w:pPr>
                          <w:pStyle w:val="Style1"/>
                          <w:ind w:left="12" w:hanging="12"/>
                        </w:pPr>
                        <w:bookmarkStart w:id="62" w:name="_Toc159488131"/>
                        <w:r w:rsidRPr="005A67CC">
                          <w:t xml:space="preserve">Figure </w:t>
                        </w:r>
                        <w:r w:rsidR="00F17B8A">
                          <w:t>4</w:t>
                        </w:r>
                        <w:r w:rsidRPr="005A67CC">
                          <w:t xml:space="preserve">. Case scenarios of </w:t>
                        </w:r>
                        <w:r>
                          <w:t xml:space="preserve">(A) </w:t>
                        </w:r>
                        <w:r w:rsidRPr="005A67CC">
                          <w:t xml:space="preserve">sampling effort effect on landscape prevalence estimates and </w:t>
                        </w:r>
                        <w:r>
                          <w:t xml:space="preserve">(B) </w:t>
                        </w:r>
                        <w:r w:rsidRPr="005A67CC">
                          <w:t xml:space="preserve">frequency distributions of lake prevalence estimates. </w:t>
                        </w:r>
                        <w:r w:rsidRPr="00BE095F">
                          <w:t xml:space="preserve">A.1) Prevalence could be homogeneous (blue line) or heterogeneous (green and brown lines) across the landscape. In heterogeneous scenarios, prevalence is either overestimated (brown line) or under underestimated (green line) before stabilizing around the accurate prevalence. A.2) Sampling methods could lead to different prevalence estimates across the landscape. </w:t>
                        </w:r>
                        <w:r>
                          <w:t>Prevalence</w:t>
                        </w:r>
                        <w:r w:rsidRPr="00BE095F">
                          <w:t xml:space="preserve"> difference between </w:t>
                        </w:r>
                        <w:r>
                          <w:t xml:space="preserve">stabilized </w:t>
                        </w:r>
                        <w:r w:rsidRPr="00BE095F">
                          <w:t>lines would represent method biases. B.1) All lakes could be infected at the same prevalence level. B.2) Lake’s frequency distribution could follow a bimodal pattern where low and high prevalence are more common across the landscape. B.3) Lake’s frequency distribution could follow a normal pattern where mean landscape prevalence is more common. B.4) Lake’s frequency distribution could follow a uniform pattern where all infection levels are equally represented.</w:t>
                        </w:r>
                        <w:bookmarkEnd w:id="62"/>
                        <w:r w:rsidRPr="00BE095F">
                          <w:t xml:space="preserve"> </w:t>
                        </w:r>
                      </w:p>
                    </w:txbxContent>
                  </v:textbox>
                </v:shape>
              </v:group>
            </w:pict>
          </mc:Fallback>
        </mc:AlternateContent>
      </w:r>
      <w:r w:rsidRPr="00462901">
        <w:rPr>
          <w:rFonts w:cstheme="majorHAnsi"/>
          <w:b/>
          <w:bCs/>
          <w:lang w:val="en-US"/>
        </w:rPr>
        <w:br w:type="page"/>
      </w:r>
    </w:p>
    <w:p w14:paraId="7EC229DA" w14:textId="4970C7BC" w:rsidR="00792A22" w:rsidRPr="0095088B" w:rsidRDefault="004D4920" w:rsidP="004D4920">
      <w:pPr>
        <w:pStyle w:val="Titre2"/>
        <w:rPr>
          <w:lang w:val="en-US"/>
        </w:rPr>
      </w:pPr>
      <w:r w:rsidRPr="0095088B">
        <w:rPr>
          <w:lang w:val="en-US"/>
        </w:rPr>
        <w:lastRenderedPageBreak/>
        <w:t xml:space="preserve">2.2. </w:t>
      </w:r>
      <w:r w:rsidR="00792A22" w:rsidRPr="0095088B">
        <w:rPr>
          <w:lang w:val="en-US"/>
        </w:rPr>
        <w:t>Methods</w:t>
      </w:r>
      <w:bookmarkEnd w:id="60"/>
    </w:p>
    <w:p w14:paraId="668B4320" w14:textId="77777777" w:rsidR="004D4920" w:rsidRPr="004D4920" w:rsidRDefault="004D4920" w:rsidP="004D4920">
      <w:pPr>
        <w:rPr>
          <w:lang w:val="en-US"/>
        </w:rPr>
      </w:pPr>
    </w:p>
    <w:p w14:paraId="06CCF01E" w14:textId="60B9E89B" w:rsidR="00792A22" w:rsidRPr="004D4920" w:rsidRDefault="004D4920" w:rsidP="00792A22">
      <w:pPr>
        <w:pStyle w:val="Titre3"/>
        <w:rPr>
          <w:lang w:val="en-US"/>
        </w:rPr>
      </w:pPr>
      <w:bookmarkStart w:id="62" w:name="_Toc159491676"/>
      <w:r w:rsidRPr="004D4920">
        <w:rPr>
          <w:lang w:val="en-US"/>
        </w:rPr>
        <w:t xml:space="preserve">2.2.1 </w:t>
      </w:r>
      <w:r w:rsidR="00792A22" w:rsidRPr="004D4920">
        <w:rPr>
          <w:lang w:val="en-US"/>
        </w:rPr>
        <w:t>Host-parasite system</w:t>
      </w:r>
      <w:bookmarkEnd w:id="62"/>
    </w:p>
    <w:p w14:paraId="7F2454CF" w14:textId="77777777" w:rsidR="00792A22" w:rsidRPr="00A25569" w:rsidRDefault="00792A22" w:rsidP="00792A22">
      <w:pPr>
        <w:spacing w:line="360" w:lineRule="auto"/>
        <w:jc w:val="both"/>
        <w:rPr>
          <w:rFonts w:cstheme="majorHAnsi"/>
          <w:lang w:val="en-US"/>
        </w:rPr>
      </w:pPr>
    </w:p>
    <w:p w14:paraId="755F0493" w14:textId="7ED25B9C" w:rsidR="00F17B8A" w:rsidRPr="00A25569" w:rsidRDefault="00F17B8A" w:rsidP="00F17B8A">
      <w:pPr>
        <w:spacing w:line="360" w:lineRule="auto"/>
        <w:ind w:firstLine="708"/>
        <w:jc w:val="both"/>
        <w:rPr>
          <w:rFonts w:cstheme="majorHAnsi"/>
          <w:lang w:val="en-US"/>
        </w:rPr>
      </w:pPr>
      <w:bookmarkStart w:id="63" w:name="_Toc159491677"/>
      <w:r w:rsidRPr="00A25569">
        <w:rPr>
          <w:rFonts w:cstheme="majorHAnsi"/>
          <w:lang w:val="en-US"/>
        </w:rPr>
        <w:t xml:space="preserve">Black spot disease is a common fish infection in marine and freshwater ecosystems caused by Digenean trematodes (flukes) </w:t>
      </w:r>
      <w:r w:rsidRPr="00A25569">
        <w:rPr>
          <w:rFonts w:cstheme="majorHAnsi"/>
        </w:rPr>
        <w:fldChar w:fldCharType="begin"/>
      </w:r>
      <w:r w:rsidRPr="00A25569">
        <w:rPr>
          <w:rFonts w:cstheme="majorHAnsi"/>
          <w:lang w:val="en-US"/>
        </w:rPr>
        <w:instrText xml:space="preserve"> ADDIN ZOTERO_ITEM CSL_CITATION {"citationID":"KreykbV4","properties":{"formattedCitation":"(Kurochkin &amp; Biserova, 1996)","plainCitation":"(Kurochkin &amp; Biserova, 1996)","noteIndex":0},"citationItems":[{"id":7789,"uris":["http://zotero.org/groups/2585270/items/TQVPLWDY"],"itemData":{"id":7789,"type":"article-journal","abstract":"Some traditional points of view on the black spot disease in fishes caused by the metacercariae of the trematode Posthodiplostomum cuticola are revised. The black spot disease should be considered as one of several symptoms appeared in freshwater and sea fishes in cases of infection with certain parasite species. Up to present days, more than 30 parasite species causing similar symptoms are recognized. And among them 8 such species have been recorded in fishes of the Volga-Caspian region.","container-title":"Parazitologiia","ISSN":"0031-1847","issue":"2","journalAbbreviation":"Parazitologiia","language":"rus","note":"PMID: 8984434","page":"117-125","source":"PubMed","title":"[The etiology and diagnosis of \"black spot disease\" of fish]","volume":"30","author":[{"family":"Kurochkin","given":"Iu V."},{"family":"Biserova","given":"L. I."}],"issued":{"date-parts":[["1996"]]}}}],"schema":"https://github.com/citation-style-language/schema/raw/master/csl-citation.json"} </w:instrText>
      </w:r>
      <w:r w:rsidRPr="00A25569">
        <w:rPr>
          <w:rFonts w:cstheme="majorHAnsi"/>
        </w:rPr>
        <w:fldChar w:fldCharType="separate"/>
      </w:r>
      <w:r w:rsidRPr="00A25569">
        <w:rPr>
          <w:rFonts w:cstheme="majorHAnsi"/>
          <w:noProof/>
          <w:lang w:val="en-US"/>
        </w:rPr>
        <w:t>(Kurochkin &amp; Biserova, 1996)</w:t>
      </w:r>
      <w:r w:rsidRPr="00A25569">
        <w:rPr>
          <w:rFonts w:cstheme="majorHAnsi"/>
        </w:rPr>
        <w:fldChar w:fldCharType="end"/>
      </w:r>
      <w:r w:rsidRPr="00A25569">
        <w:rPr>
          <w:rFonts w:cstheme="majorHAnsi"/>
          <w:lang w:val="en-US"/>
        </w:rPr>
        <w:t xml:space="preserve">. While some aspects of the ecology of these parasite species (e.g., </w:t>
      </w:r>
      <w:proofErr w:type="spellStart"/>
      <w:r w:rsidRPr="00A25569">
        <w:rPr>
          <w:rFonts w:cstheme="majorHAnsi"/>
          <w:i/>
          <w:iCs/>
          <w:lang w:val="en-US"/>
        </w:rPr>
        <w:t>Posthodiplostomum</w:t>
      </w:r>
      <w:proofErr w:type="spellEnd"/>
      <w:r w:rsidRPr="00A25569">
        <w:rPr>
          <w:rFonts w:cstheme="majorHAnsi"/>
          <w:i/>
          <w:iCs/>
          <w:lang w:val="en-US"/>
        </w:rPr>
        <w:t xml:space="preserve"> </w:t>
      </w:r>
      <w:proofErr w:type="spellStart"/>
      <w:r w:rsidRPr="00A25569">
        <w:rPr>
          <w:rFonts w:cstheme="majorHAnsi"/>
          <w:i/>
          <w:iCs/>
          <w:lang w:val="en-US"/>
        </w:rPr>
        <w:t>cuticola</w:t>
      </w:r>
      <w:proofErr w:type="spellEnd"/>
      <w:r w:rsidRPr="00A25569">
        <w:rPr>
          <w:rFonts w:cstheme="majorHAnsi"/>
          <w:i/>
          <w:iCs/>
          <w:lang w:val="en-US"/>
        </w:rPr>
        <w:t xml:space="preserve">, </w:t>
      </w:r>
      <w:proofErr w:type="spellStart"/>
      <w:r w:rsidRPr="00A25569">
        <w:rPr>
          <w:rFonts w:cstheme="majorHAnsi"/>
          <w:i/>
          <w:iCs/>
          <w:lang w:val="en-US"/>
        </w:rPr>
        <w:t>Uvulifer</w:t>
      </w:r>
      <w:proofErr w:type="spellEnd"/>
      <w:r w:rsidRPr="00A25569">
        <w:rPr>
          <w:rFonts w:cstheme="majorHAnsi"/>
          <w:i/>
          <w:iCs/>
          <w:lang w:val="en-US"/>
        </w:rPr>
        <w:t xml:space="preserve"> </w:t>
      </w:r>
      <w:proofErr w:type="spellStart"/>
      <w:r w:rsidRPr="00A25569">
        <w:rPr>
          <w:rFonts w:cstheme="majorHAnsi"/>
          <w:i/>
          <w:iCs/>
          <w:lang w:val="en-US"/>
        </w:rPr>
        <w:t>ambloplitis</w:t>
      </w:r>
      <w:proofErr w:type="spellEnd"/>
      <w:r w:rsidRPr="00A25569">
        <w:rPr>
          <w:rFonts w:cstheme="majorHAnsi"/>
          <w:lang w:val="en-US"/>
        </w:rPr>
        <w:t>,</w:t>
      </w:r>
      <w:r w:rsidRPr="00A25569">
        <w:rPr>
          <w:rFonts w:cstheme="majorHAnsi"/>
          <w:i/>
          <w:iCs/>
          <w:lang w:val="en-US"/>
        </w:rPr>
        <w:t xml:space="preserve"> </w:t>
      </w:r>
      <w:proofErr w:type="spellStart"/>
      <w:r w:rsidRPr="00A25569">
        <w:rPr>
          <w:rFonts w:cstheme="majorHAnsi"/>
          <w:i/>
          <w:iCs/>
          <w:lang w:val="en-US"/>
        </w:rPr>
        <w:t>Crassiphiala</w:t>
      </w:r>
      <w:proofErr w:type="spellEnd"/>
      <w:r w:rsidRPr="00A25569">
        <w:rPr>
          <w:rFonts w:cstheme="majorHAnsi"/>
          <w:i/>
          <w:iCs/>
          <w:lang w:val="en-US"/>
        </w:rPr>
        <w:t xml:space="preserve"> </w:t>
      </w:r>
      <w:proofErr w:type="spellStart"/>
      <w:r w:rsidRPr="00A25569">
        <w:rPr>
          <w:rFonts w:cstheme="majorHAnsi"/>
          <w:i/>
          <w:iCs/>
          <w:lang w:val="en-US"/>
        </w:rPr>
        <w:t>bulboglossa</w:t>
      </w:r>
      <w:proofErr w:type="spellEnd"/>
      <w:r w:rsidRPr="00A25569">
        <w:rPr>
          <w:rFonts w:cstheme="majorHAnsi"/>
          <w:i/>
          <w:iCs/>
          <w:lang w:val="en-US"/>
        </w:rPr>
        <w:t xml:space="preserve"> </w:t>
      </w:r>
      <w:r w:rsidRPr="00A25569">
        <w:rPr>
          <w:rFonts w:cstheme="majorHAnsi"/>
          <w:lang w:val="en-US"/>
        </w:rPr>
        <w:t>and</w:t>
      </w:r>
      <w:r w:rsidRPr="00A25569">
        <w:rPr>
          <w:rFonts w:cstheme="majorHAnsi"/>
          <w:i/>
          <w:iCs/>
          <w:lang w:val="en-US"/>
        </w:rPr>
        <w:t xml:space="preserve"> </w:t>
      </w:r>
      <w:proofErr w:type="spellStart"/>
      <w:r w:rsidRPr="00A25569">
        <w:rPr>
          <w:rFonts w:cstheme="majorHAnsi"/>
          <w:i/>
          <w:iCs/>
          <w:lang w:val="en-US"/>
        </w:rPr>
        <w:t>Apophallus</w:t>
      </w:r>
      <w:proofErr w:type="spellEnd"/>
      <w:r w:rsidRPr="00A25569">
        <w:rPr>
          <w:rFonts w:cstheme="majorHAnsi"/>
          <w:i/>
          <w:iCs/>
          <w:lang w:val="en-US"/>
        </w:rPr>
        <w:t xml:space="preserve"> brevis</w:t>
      </w:r>
      <w:r w:rsidRPr="00A25569">
        <w:rPr>
          <w:rFonts w:cstheme="majorHAnsi"/>
          <w:lang w:val="en-US"/>
        </w:rPr>
        <w:t>) are relatively well studied</w:t>
      </w:r>
      <w:r>
        <w:rPr>
          <w:rFonts w:cstheme="majorHAnsi"/>
          <w:lang w:val="en-US"/>
        </w:rPr>
        <w:t xml:space="preserve"> (e.g., </w:t>
      </w:r>
      <w:r>
        <w:rPr>
          <w:rFonts w:cstheme="majorHAnsi"/>
          <w:lang w:val="en-US"/>
        </w:rPr>
        <w:fldChar w:fldCharType="begin"/>
      </w:r>
      <w:r w:rsidR="00332822">
        <w:rPr>
          <w:rFonts w:cstheme="majorHAnsi"/>
          <w:lang w:val="en-US"/>
        </w:rPr>
        <w:instrText xml:space="preserve"> ADDIN ZOTERO_ITEM CSL_CITATION {"citationID":"q85okFZc","properties":{"formattedCitation":"(Hoffman, 1956; Hoffman &amp; Putz, 1965; Hunter, 1933; Miller, 1946; Ondrackova et al., 2004; Sinclair, 1972)","plainCitation":"(Hoffman, 1956; Hoffman &amp; Putz, 1965; Hunter, 1933; Miller, 1946; Ondrackova et al., 2004; Sinclair, 1972)","dontUpdate":true,"noteIndex":0},"citationItems":[{"id":2227,"uris":["http://zotero.org/groups/2585270/items/UGCT3IM8"],"itemData":{"id":2227,"type":"article-journal","container-title":"The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E."}],"issued":{"date-parts":[["1965"]]}}},{"id":2236,"uris":["http://zotero.org/groups/2585270/items/T5M6R6CE"],"itemData":{"id":2236,"type":"article-journal","abstract":"Within the last decade problems dealing with life cycles and relationships of the Strigeid Trematodes have received considerable attention. Among the European workers Szidat (1929, 1929 a) has given the most complete summary of the anatomy, development and systematic position of the Strigeidae, while in North America La Rue (1926), his students and associates, have been contributing to our knowledge of the anatomy, relationships and life histories.","container-title":"Parasitology","DOI":"10.1017/S0031182000019752","ISSN":"1469-8161, 0031-1820","issue":"4","language":"en","note":"publisher: Cambridge University Press","page":"510-517","source":"Cambridge University Press","title":"The Strigeid Trematode, Crassiphiala ambloplitis (Hughes 1927)","volume":"25","author":[{"family":"Hunter","given":"George W."}],"issued":{"date-parts":[["1933",12]]}}},{"id":11235,"uris":["http://zotero.org/groups/2585270/items/5T9YZYJ7"],"itemData":{"id":11235,"type":"article-journal","container-title":"Canadian Journal of Research","DOI":"10.1139/cjr46d-003","issue":"Sect D","journalAbbreviation":"Can J Res","language":"eng","note":"PMID: 20988187","page":"27-29","source":"PubMed","title":"The cercaria of Apophallus brevis","volume":"24","author":[{"family":"Miller","given":"M. J."}],"issued":{"date-parts":[["1946",4]]}}},{"id":2045,"uris":["http://zotero.org/groups/2585270/items/KNZFKJBP"],"itemData":{"id":2045,"type":"article-journal","abstract":"The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id":11233,"uris":["http://zotero.org/groups/2585270/items/28S45DDB"],"itemData":{"id":11233,"type":"article-journal","abstract":"The metacercarial cyst of Apophallus brevis, the \"sand-grain grub,\" is composed of fish bone within peripheral blood vessels of yellow perch (Perca flavescens) forming a tire-like structure; two escape canals are maintained opposite each other. In thin section, lines indicating interruption of growth apparently delimit annual incrementation as in scales and other bony structures of fish. Cysts are oriented with their long axes paralleling the long axis of a host's body with escape canals contiguous to walls of enclosing blood vessels. Cysts of A. brevis in situ at times appear partially or entirely pigmented but are actually transparent; pigmentation, when present, is a phenomenon of a cyst's position within certain types of blood vessels and is not an integral part of a cyst's construction. The organism as a metacercaria is almost exclusively a parasite of yellow perch (known deviations are noted) and is apparently confined to North America, having a known broad range from Saskatchewan to Cape Cod. Massachusetts. Distribution is extremely diffuse and appears dependent on patchy distribution of the organism's molluscan host, Amnicola limosa. Geographical variation in cyst site selection and clustering indicates some sort of intraspecies inhibition on the part of metacercariae of A. brevis.","container-title":"Canadian Journal of Zoology","DOI":"10.1139/z72-079","ISSN":"0008-4301","issue":"5","journalAbbreviation":"Can. J. Zool.","note":"publisher: NRC Research Press","page":"577-584","source":"cdnsciencepub.com (Atypon)","title":"Studies on the heterophyid trematode Apophallus brevis, the \"sand-grain grub\" of yellow perch (Perca flavescens). II The metacercaria: position, structure, and composition of the cyst; hosts; geographical distribution and variation","title-short":"Studies on the heterophyid trematode Apophallus brevis, the \"sand-grain grub\" of yellow perch (Perca flavescens). II The metacercaria","volume":"50","author":[{"family":"Sinclair","given":"Norman R."}],"issued":{"date-parts":[["1972",5]]}}}],"schema":"https://github.com/citation-style-language/schema/raw/master/csl-citation.json"} </w:instrText>
      </w:r>
      <w:r>
        <w:rPr>
          <w:rFonts w:cstheme="majorHAnsi"/>
          <w:lang w:val="en-US"/>
        </w:rPr>
        <w:fldChar w:fldCharType="separate"/>
      </w:r>
      <w:r>
        <w:rPr>
          <w:rFonts w:cstheme="majorHAnsi"/>
          <w:noProof/>
          <w:lang w:val="en-US"/>
        </w:rPr>
        <w:t>Hoffman, 1956; Hoffman &amp; Putz, 1965; Hunter, 1933; Miller, 1946; Ondrackova et al., 2004; Sinclair, 1972)</w:t>
      </w:r>
      <w:r>
        <w:rPr>
          <w:rFonts w:cstheme="majorHAnsi"/>
          <w:lang w:val="en-US"/>
        </w:rPr>
        <w:fldChar w:fldCharType="end"/>
      </w:r>
      <w:r w:rsidRPr="00A25569">
        <w:rPr>
          <w:rFonts w:cstheme="majorHAnsi"/>
          <w:lang w:val="en-US"/>
        </w:rPr>
        <w:t xml:space="preserve">, spatiotemporal infection patterns and their relation to environmental conditions remain poorly understood. Black spot-causing trematodes all have a similar complex life cycle requiring snails, fish and piscivorous birds as hosts </w:t>
      </w:r>
      <w:r w:rsidRPr="0024408D">
        <w:rPr>
          <w:rFonts w:cstheme="majorHAnsi"/>
          <w:lang w:val="en-US"/>
        </w:rPr>
        <w:t>(</w:t>
      </w:r>
      <w:r w:rsidRPr="005A35BD">
        <w:rPr>
          <w:rFonts w:cstheme="majorHAnsi"/>
          <w:color w:val="000000" w:themeColor="text1"/>
          <w:highlight w:val="yellow"/>
          <w:lang w:val="en-US"/>
        </w:rPr>
        <w:t>Figure 5</w:t>
      </w:r>
      <w:r w:rsidRPr="00A25569">
        <w:rPr>
          <w:rFonts w:cstheme="majorHAnsi"/>
          <w:lang w:val="en-US"/>
        </w:rPr>
        <w:t xml:space="preserve">). The parasite encysts under the skin, in the fins or the muscles of the fish host </w:t>
      </w:r>
      <w:r w:rsidRPr="00A25569">
        <w:rPr>
          <w:rFonts w:cstheme="majorHAnsi"/>
        </w:rPr>
        <w:fldChar w:fldCharType="begin"/>
      </w:r>
      <w:r w:rsidRPr="00A25569">
        <w:rPr>
          <w:rFonts w:cstheme="majorHAnsi"/>
          <w:lang w:val="en-US"/>
        </w:rPr>
        <w:instrText xml:space="preserve"> ADDIN ZOTERO_ITEM CSL_CITATION {"citationID":"2hgVyjbS","properties":{"formattedCitation":"(Hoffman, 1956; Krull, 1932, 1934)","plainCitation":"(Hoffman, 1956; Krull, 1932, 1934)","noteIndex":0},"citationItems":[{"id":2227,"uris":["http://zotero.org/groups/2585270/items/UGCT3IM8"],"itemData":{"id":2227,"type":"article-journal","container-title":"The Journal of Parasitology","DOI":"10.2307/3274528","ISSN":"0022-3395","issue":"4","note":"publisher: [The American Society of Parasitologists, Allen Press]","page":"435-444","source":"JSTOR","title":"The Life Cycle of Crassiphiala bulboglossa (Trematoda: Strigeida). Development of the Metacercaria and Cyst, and Effect on the Fish Hosts","title-short":"The Life Cycle of Crassiphiala bulboglossa (Trematoda","volume":"42","author":[{"family":"Hoffman","given":"Glenn L."}],"issued":{"date-parts":[["1956"]]}}},{"id":2250,"uris":["http://zotero.org/groups/2585270/items/IIIGC5C7"],"itemData":{"id":2250,"type":"article-journal","archive":"/z-wcorg/","container-title":"Journal of Parasitology, The","ISSN":"1937-2345 0022-3395","issue":"165","language":"eng","note":"publisher: Allen Press","page":"1934","source":"http://worldcat.org","title":"Studies on the development of Cercaria bessiae Cort and Brooks, 1928","volume":"19","author":[{"literal":"Krull"}],"issued":{"date-parts":[["1932"]]}}},{"id":2228,"uris":["http://zotero.org/groups/2585270/items/E3V63Q94"],"itemData":{"id":2228,"type":"article-journal","container-title":"Copeia","DOI":"10.2307/1435795","ISSN":"0045-8511","issue":"2","note":"publisher: [American Society of Ichthyologists and Herpetologists (ASIH), Allen Press]","page":"69-73","source":"JSTOR","title":"Cercaria bessiae Cort and Brooks, 1928, an Injurious Parasite of Fish","volume":"1934","author":[{"family":"Krull","given":"Wendell H."}],"issued":{"date-parts":[["1934"]]}}}],"schema":"https://github.com/citation-style-language/schema/raw/master/csl-citation.json"} </w:instrText>
      </w:r>
      <w:r w:rsidRPr="00A25569">
        <w:rPr>
          <w:rFonts w:cstheme="majorHAnsi"/>
        </w:rPr>
        <w:fldChar w:fldCharType="separate"/>
      </w:r>
      <w:r w:rsidRPr="00A25569">
        <w:rPr>
          <w:rFonts w:cstheme="majorHAnsi"/>
          <w:noProof/>
          <w:lang w:val="en-US"/>
        </w:rPr>
        <w:t>(Hoffman, 1956; Krull, 1932, 1934)</w:t>
      </w:r>
      <w:r w:rsidRPr="00A25569">
        <w:rPr>
          <w:rFonts w:cstheme="majorHAnsi"/>
        </w:rPr>
        <w:fldChar w:fldCharType="end"/>
      </w:r>
      <w:r w:rsidRPr="00A25569">
        <w:rPr>
          <w:rFonts w:cstheme="majorHAnsi"/>
          <w:lang w:val="en-US"/>
        </w:rPr>
        <w:t xml:space="preserve"> where it can survive in a dormant form for a few years </w:t>
      </w:r>
      <w:r w:rsidRPr="00A25569">
        <w:rPr>
          <w:rFonts w:cstheme="majorHAnsi"/>
        </w:rPr>
        <w:fldChar w:fldCharType="begin"/>
      </w:r>
      <w:r w:rsidRPr="00A25569">
        <w:rPr>
          <w:rFonts w:cstheme="majorHAnsi"/>
          <w:lang w:val="en-US"/>
        </w:rPr>
        <w:instrText xml:space="preserve"> ADDIN ZOTERO_ITEM CSL_CITATION {"citationID":"sXfXRxYI","properties":{"formattedCitation":"(Hoffman &amp; Putz, 1965)","plainCitation":"(Hoffman &amp; Putz, 1965)","noteIndex":0},"citationItems":[{"id":1664,"uris":["http://zotero.org/groups/2585270/items/3J6ZZBGI"],"itemData":{"id":1664,"type":"article-journal","abstract":"Adult Uvulifer ambloplitis were recovered from a kingfisher and the worm eggs were incubated. Helisoma snails were infected with the resultant miracidia. Cercariae, very similar, but not identical to Cercaria bessiae, were recovered and used to infect fish. It was possible to infect Lepomis macrochirus, but not Catostomus commersoni, Cottus bairdi, Carassius auratus, Notropis cornutus, N. rubellus, N. spectrunculus, Semotilus atromaculatus, S. corporalis, S. margarita, Ictalurus punctatus, Etheostoma flabellare or Salmo gairdneri. Development of the metacercaria was studied at 13° C, 21° C, and 24° C. There was almost no development at 13° C and development was about twice as rapid at 24° C as at 21° C. The origin of the cyst of parasite origin is discussed. The metacercariae live at least 4 1/2 years in the fish at 12° C. The adult is briefly described and compared with other species. A key to the adults is given.","container-title":"Transactions of the American Fisheries Society","DOI":"10.1577/1548-8659(1965)94[143:TBUASO]2.0.CO;2","ISSN":"1548-8659","issue":"2","language":"en","note":"_eprint: https://onlinelibrary.wiley.com/doi/pdf/10.1577/1548-8659%281965%2994%5B143%3ATBUASO%5D2.0.CO%3B2","page":"143-151","source":"Wiley Online Library","title":"The Black-Spot (Uvulifer ambloplitis: Trematoda: Strigeoidea) of Centrarchid Fishes","title-short":"The Black-Spot (Uvulifer ambloplitis","volume":"94","author":[{"family":"Hoffman","given":"Glenn L."},{"family":"Putz","given":"Robert E."}],"issued":{"date-parts":[["1965"]]}}}],"schema":"https://github.com/citation-style-language/schema/raw/master/csl-citation.json"} </w:instrText>
      </w:r>
      <w:r w:rsidRPr="00A25569">
        <w:rPr>
          <w:rFonts w:cstheme="majorHAnsi"/>
        </w:rPr>
        <w:fldChar w:fldCharType="separate"/>
      </w:r>
      <w:r w:rsidRPr="00A25569">
        <w:rPr>
          <w:rFonts w:cstheme="majorHAnsi"/>
          <w:noProof/>
          <w:lang w:val="en-US"/>
        </w:rPr>
        <w:t>(Hoffman &amp; Putz, 1965)</w:t>
      </w:r>
      <w:r w:rsidRPr="00A25569">
        <w:rPr>
          <w:rFonts w:cstheme="majorHAnsi"/>
        </w:rPr>
        <w:fldChar w:fldCharType="end"/>
      </w:r>
      <w:r w:rsidRPr="00A25569">
        <w:rPr>
          <w:rFonts w:cstheme="majorHAnsi"/>
          <w:lang w:val="en-US"/>
        </w:rPr>
        <w:t xml:space="preserve"> until the infected fish gets eaten by a bird. The distinctive black cyst symptom results from melanin pigment stimulation in the fish tissues induced by trematode cercaria penetration </w:t>
      </w:r>
      <w:r w:rsidRPr="00A25569">
        <w:rPr>
          <w:rFonts w:cstheme="majorHAnsi"/>
        </w:rPr>
        <w:fldChar w:fldCharType="begin"/>
      </w:r>
      <w:r>
        <w:rPr>
          <w:rFonts w:cstheme="majorHAnsi"/>
          <w:lang w:val="en-US"/>
        </w:rPr>
        <w:instrText xml:space="preserve"> ADDIN ZOTERO_ITEM CSL_CITATION {"citationID":"OCki9pjA","properties":{"formattedCitation":"(Davis, 1967; Lemly &amp; Esch, 1984a)","plainCitation":"(Davis, 1967; Lemly &amp; Esch, 1984a)","noteIndex":0},"citationItems":[{"id":2255,"uris":["http://zotero.org/groups/2585270/items/NUZ8K7CF"],"itemData":{"id":2255,"type":"book","language":"en","note":"Google-Books-ID: Cq_teJMGvnoC","number-of-pages":"344","publisher":"University of California Press","source":"Google Books","title":"Culture and Diseases of Game Fishes","author":[{"family":"Davis","given":"Herbert Spencer"}],"issued":{"date-parts":[["1967"]]}}},{"id":1666,"uris":["http://zotero.org/groups/2585270/items/T27IWLUZ"],"itemData":{"id":1666,"type":"article-journal","abstract":"Prevalence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(Davis, 1967; Lemly &amp; Esch, 1984a)</w:t>
      </w:r>
      <w:r w:rsidRPr="00A25569">
        <w:rPr>
          <w:rFonts w:cstheme="majorHAnsi"/>
        </w:rPr>
        <w:fldChar w:fldCharType="end"/>
      </w:r>
      <w:r w:rsidRPr="00A25569">
        <w:rPr>
          <w:rFonts w:cstheme="majorHAnsi"/>
          <w:lang w:val="en-US"/>
        </w:rPr>
        <w:t xml:space="preserve">. </w:t>
      </w:r>
      <w:r>
        <w:rPr>
          <w:rFonts w:cstheme="majorHAnsi"/>
          <w:lang w:val="en-US"/>
        </w:rPr>
        <w:t>Here</w:t>
      </w:r>
      <w:r w:rsidRPr="00A25569">
        <w:rPr>
          <w:rFonts w:cstheme="majorHAnsi"/>
          <w:lang w:val="en-US"/>
        </w:rPr>
        <w:t xml:space="preserve">, black spot-causing trematodes </w:t>
      </w:r>
      <w:r>
        <w:rPr>
          <w:rFonts w:cstheme="majorHAnsi"/>
          <w:lang w:val="en-US"/>
        </w:rPr>
        <w:t xml:space="preserve">will be referred </w:t>
      </w:r>
      <w:r w:rsidRPr="00A25569">
        <w:rPr>
          <w:rFonts w:cstheme="majorHAnsi"/>
          <w:lang w:val="en-US"/>
        </w:rPr>
        <w:t xml:space="preserve">as a guild because they have similar ecological requirements and cause the same symptoms in fishes. </w:t>
      </w:r>
    </w:p>
    <w:p w14:paraId="484E41B9" w14:textId="77777777" w:rsidR="007C2E1D" w:rsidRPr="00A25569" w:rsidRDefault="007C2E1D" w:rsidP="007C2E1D">
      <w:pPr>
        <w:spacing w:line="360" w:lineRule="auto"/>
        <w:rPr>
          <w:rFonts w:cstheme="majorHAnsi"/>
          <w:lang w:val="en-US"/>
        </w:rPr>
      </w:pPr>
    </w:p>
    <w:p w14:paraId="6771E09B" w14:textId="437C36B8" w:rsidR="00F17B8A" w:rsidRDefault="00F17B8A" w:rsidP="00F17B8A">
      <w:pPr>
        <w:spacing w:line="360" w:lineRule="auto"/>
        <w:ind w:firstLine="708"/>
        <w:jc w:val="both"/>
        <w:rPr>
          <w:rFonts w:cstheme="majorHAnsi"/>
          <w:lang w:val="en-US"/>
        </w:rPr>
      </w:pPr>
      <w:r w:rsidRPr="00A25569">
        <w:rPr>
          <w:rFonts w:cstheme="majorHAnsi"/>
          <w:lang w:val="en-US"/>
        </w:rPr>
        <w:t>Akin to other parasitic diseases, the infection parameters of black spot disease can vary across time, space, and species. For example, the infection prevalence in bluegill sunfish (</w:t>
      </w:r>
      <w:r w:rsidRPr="00A25569">
        <w:rPr>
          <w:rFonts w:cstheme="majorHAnsi"/>
          <w:i/>
          <w:iCs/>
          <w:lang w:val="en-US"/>
        </w:rPr>
        <w:t>Lepomis macrochirus</w:t>
      </w:r>
      <w:r w:rsidRPr="00A25569">
        <w:rPr>
          <w:rFonts w:cstheme="majorHAnsi"/>
          <w:lang w:val="en-US"/>
        </w:rPr>
        <w:t xml:space="preserve">) in ponds is typically at its lowest </w:t>
      </w:r>
      <w:r>
        <w:rPr>
          <w:rFonts w:cstheme="majorHAnsi"/>
          <w:lang w:val="en-US"/>
        </w:rPr>
        <w:t>in</w:t>
      </w:r>
      <w:r w:rsidRPr="00A25569">
        <w:rPr>
          <w:rFonts w:cstheme="majorHAnsi"/>
          <w:lang w:val="en-US"/>
        </w:rPr>
        <w:t xml:space="preserve"> April/May and </w:t>
      </w:r>
      <w:r>
        <w:rPr>
          <w:rFonts w:cstheme="majorHAnsi"/>
          <w:lang w:val="en-US"/>
        </w:rPr>
        <w:t xml:space="preserve">reaching </w:t>
      </w:r>
      <w:r w:rsidRPr="00A25569">
        <w:rPr>
          <w:rFonts w:cstheme="majorHAnsi"/>
          <w:lang w:val="en-US"/>
        </w:rPr>
        <w:t>its maximum around September/October</w:t>
      </w:r>
      <w:r>
        <w:rPr>
          <w:rFonts w:cstheme="majorHAnsi"/>
          <w:lang w:val="en-US"/>
        </w:rPr>
        <w:t xml:space="preserve"> </w:t>
      </w:r>
      <w:r w:rsidRPr="00A25569">
        <w:rPr>
          <w:rFonts w:cstheme="majorHAnsi"/>
        </w:rPr>
        <w:fldChar w:fldCharType="begin"/>
      </w:r>
      <w:r>
        <w:rPr>
          <w:rFonts w:cstheme="majorHAnsi"/>
          <w:lang w:val="en-US"/>
        </w:rPr>
        <w:instrText xml:space="preserve"> ADDIN ZOTERO_ITEM CSL_CITATION {"citationID":"HpZpMUdq","properties":{"formattedCitation":"(Lemly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Pr>
          <w:rFonts w:cstheme="majorHAnsi"/>
          <w:noProof/>
          <w:lang w:val="en-US"/>
        </w:rPr>
        <w:t>(Lemly &amp; Esch, 1984a, 1984b)</w:t>
      </w:r>
      <w:r w:rsidRPr="00A25569">
        <w:rPr>
          <w:rFonts w:cstheme="majorHAnsi"/>
        </w:rPr>
        <w:fldChar w:fldCharType="end"/>
      </w:r>
      <w:r>
        <w:rPr>
          <w:rFonts w:cstheme="majorHAnsi"/>
          <w:lang w:val="en-US"/>
        </w:rPr>
        <w:t xml:space="preserve">. This seasonal tend occurs because heavily infected fish are more susceptible to overwintering mortality leading to reduces infections at the population level in the spring. As cercariae are released throughout the summer and infect more hosts through time, prevalence reaches its maximum in the fall </w:t>
      </w:r>
      <w:r w:rsidRPr="00A25569">
        <w:rPr>
          <w:rFonts w:cstheme="majorHAnsi"/>
        </w:rPr>
        <w:fldChar w:fldCharType="begin"/>
      </w:r>
      <w:r>
        <w:rPr>
          <w:rFonts w:cstheme="majorHAnsi"/>
          <w:lang w:val="en-US"/>
        </w:rPr>
        <w:instrText xml:space="preserve"> ADDIN ZOTERO_ITEM CSL_CITATION {"citationID":"DJM1lxBl","properties":{"formattedCitation":"(Lemly &amp; Esch, 1984a, 1984b)","plainCitation":"(Lemly &amp; Esch, 1984a, 1984b)","noteIndex":0},"citationItems":[{"id":1666,"uris":["http://zotero.org/groups/2585270/items/T27IWLUZ"],"itemData":{"id":1666,"type":"article-journal","abstract":"Prevalence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W."}],"issued":{"date-parts":[["1984"]]}}},{"id":2242,"uris":["http://zotero.org/groups/2585270/items/AMVNTABM"],"itemData":{"id":2242,"type":"article-journal","container-title":"The Journal of Parasitology","DOI":"10.2307/3281393","ISSN":"00223395","issue":"4","journalAbbreviation":"The Journal of Parasitology","page":"461","source":"DOI.org (Crossref)","title":"Population Biology of the Trematode Uvulifer ambloplitis (Hughes, 1927) in the Snail Intermediate Host, Helisoma trivolvis","volume":"70","author":[{"family":"Lemly","given":"A. Dennis"},{"family":"Esch","given":"Gerald W."}],"issued":{"date-parts":[["1984",8]]}}}],"schema":"https://github.com/citation-style-language/schema/raw/master/csl-citation.json"} </w:instrText>
      </w:r>
      <w:r w:rsidRPr="00A25569">
        <w:rPr>
          <w:rFonts w:cstheme="majorHAnsi"/>
        </w:rPr>
        <w:fldChar w:fldCharType="separate"/>
      </w:r>
      <w:r>
        <w:rPr>
          <w:rFonts w:cstheme="majorHAnsi"/>
          <w:noProof/>
          <w:lang w:val="en-US"/>
        </w:rPr>
        <w:t>(Lemly &amp; Esch, 1984a, 1984b)</w:t>
      </w:r>
      <w:r w:rsidRPr="00A25569">
        <w:rPr>
          <w:rFonts w:cstheme="majorHAnsi"/>
        </w:rPr>
        <w:fldChar w:fldCharType="end"/>
      </w:r>
      <w:r w:rsidRPr="00A25569">
        <w:rPr>
          <w:rFonts w:cstheme="majorHAnsi"/>
          <w:lang w:val="en-US"/>
        </w:rPr>
        <w:t>. Habitat characteristics that favor snail populations such as shallow waters</w:t>
      </w:r>
      <w:r>
        <w:rPr>
          <w:rFonts w:cstheme="majorHAnsi"/>
          <w:lang w:val="en-US"/>
        </w:rPr>
        <w:t>, low water flow</w:t>
      </w:r>
      <w:r w:rsidRPr="00A25569">
        <w:rPr>
          <w:rFonts w:cstheme="majorHAnsi"/>
          <w:lang w:val="en-US"/>
        </w:rPr>
        <w:t xml:space="preserve"> and abundant macrophytes have also been associated with higher </w:t>
      </w:r>
      <w:r>
        <w:rPr>
          <w:rFonts w:cstheme="majorHAnsi"/>
          <w:lang w:val="en-US"/>
        </w:rPr>
        <w:t xml:space="preserve">abundance and prevalence of </w:t>
      </w:r>
      <w:r w:rsidRPr="00A25569">
        <w:rPr>
          <w:rFonts w:cstheme="majorHAnsi"/>
          <w:lang w:val="en-US"/>
        </w:rPr>
        <w:t>infection in fish-hosts</w:t>
      </w:r>
      <w:r>
        <w:rPr>
          <w:rFonts w:cstheme="majorHAnsi"/>
          <w:lang w:val="en-US"/>
        </w:rPr>
        <w:t xml:space="preserve"> </w:t>
      </w:r>
      <w:r>
        <w:rPr>
          <w:rFonts w:cstheme="majorHAnsi"/>
          <w:lang w:val="en-US"/>
        </w:rPr>
        <w:fldChar w:fldCharType="begin"/>
      </w:r>
      <w:r>
        <w:rPr>
          <w:rFonts w:cstheme="majorHAnsi"/>
          <w:lang w:val="en-US"/>
        </w:rPr>
        <w:instrText xml:space="preserve"> ADDIN ZOTERO_ITEM CSL_CITATION {"citationID":"YJh53Pyf","properties":{"formattedCitation":"(Marcogliese et al., 2001; Ondrackova et al., 2004)","plainCitation":"(Marcogliese et al., 2001; Ondrackova et al., 2004)","noteIndex":0},"citationItems":[{"id":1803,"uris":["http://zotero.org/groups/2585270/items/6882F77F"],"itemData":{"id":1803,"type":"article-journal","container-title":"Canadian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Pr>
          <w:rFonts w:cstheme="majorHAnsi"/>
          <w:noProof/>
          <w:lang w:val="en-US"/>
        </w:rPr>
        <w:t>(Marcogliese et al., 2001; Ondrackova et al., 2004)</w:t>
      </w:r>
      <w:r>
        <w:rPr>
          <w:rFonts w:cstheme="majorHAnsi"/>
          <w:lang w:val="en-US"/>
        </w:rPr>
        <w:fldChar w:fldCharType="end"/>
      </w:r>
      <w:r w:rsidRPr="00A25569">
        <w:rPr>
          <w:rFonts w:cstheme="majorHAnsi"/>
          <w:lang w:val="en-US"/>
        </w:rPr>
        <w:t>. Hence,</w:t>
      </w:r>
      <w:r>
        <w:rPr>
          <w:rFonts w:cstheme="majorHAnsi"/>
          <w:lang w:val="en-US"/>
        </w:rPr>
        <w:t xml:space="preserve"> the</w:t>
      </w:r>
      <w:r w:rsidRPr="00A25569">
        <w:rPr>
          <w:rFonts w:cstheme="majorHAnsi"/>
          <w:lang w:val="en-US"/>
        </w:rPr>
        <w:t xml:space="preserve"> infection </w:t>
      </w:r>
      <w:r>
        <w:rPr>
          <w:rFonts w:cstheme="majorHAnsi"/>
          <w:lang w:val="en-US"/>
        </w:rPr>
        <w:t xml:space="preserve">parameters </w:t>
      </w:r>
      <w:r w:rsidRPr="00A25569">
        <w:rPr>
          <w:rFonts w:cstheme="majorHAnsi"/>
          <w:lang w:val="en-US"/>
        </w:rPr>
        <w:t xml:space="preserve">of black spot disease are usually higher in lentic systems and in the littoral zone rather </w:t>
      </w:r>
      <w:r w:rsidRPr="00A25569">
        <w:rPr>
          <w:rFonts w:cstheme="majorHAnsi"/>
          <w:lang w:val="en-US"/>
        </w:rPr>
        <w:lastRenderedPageBreak/>
        <w:t xml:space="preserve">than the pelagic zone </w:t>
      </w:r>
      <w:r w:rsidRPr="00A25569">
        <w:rPr>
          <w:rFonts w:cstheme="majorHAnsi"/>
        </w:rPr>
        <w:fldChar w:fldCharType="begin"/>
      </w:r>
      <w:r w:rsidRPr="00A25569">
        <w:rPr>
          <w:rFonts w:cstheme="majorHAnsi"/>
          <w:lang w:val="en-US"/>
        </w:rPr>
        <w:instrText xml:space="preserve"> ADDIN ZOTERO_ITEM CSL_CITATION {"citationID":"B3KcCSEL","properties":{"formattedCitation":"(Ondrackova et al., 2004)","plainCitation":"(Ondrackova et al., 2004)","noteIndex":0},"citationItems":[{"id":2045,"uris":["http://zotero.org/groups/2585270/items/KNZFKJBP"],"itemData":{"id":2045,"type":"article-journal","abstract":"The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sidRPr="00A25569">
        <w:rPr>
          <w:rFonts w:cstheme="majorHAnsi"/>
        </w:rPr>
        <w:fldChar w:fldCharType="separate"/>
      </w:r>
      <w:r w:rsidRPr="00A25569">
        <w:rPr>
          <w:rFonts w:cstheme="majorHAnsi"/>
          <w:noProof/>
          <w:lang w:val="en-US"/>
        </w:rPr>
        <w:t>(Ondrackova et al., 2004)</w:t>
      </w:r>
      <w:r w:rsidRPr="00A25569">
        <w:rPr>
          <w:rFonts w:cstheme="majorHAnsi"/>
        </w:rPr>
        <w:fldChar w:fldCharType="end"/>
      </w:r>
      <w:r w:rsidRPr="00A25569">
        <w:rPr>
          <w:rFonts w:cstheme="majorHAnsi"/>
          <w:lang w:val="en-US"/>
        </w:rPr>
        <w:t xml:space="preserve"> because </w:t>
      </w:r>
      <w:r>
        <w:rPr>
          <w:rFonts w:cstheme="majorHAnsi"/>
          <w:lang w:val="en-US"/>
        </w:rPr>
        <w:t xml:space="preserve">of a higher encounter probability with cercaria in these regions. </w:t>
      </w:r>
      <w:r w:rsidRPr="00A25569">
        <w:rPr>
          <w:rFonts w:cstheme="majorHAnsi"/>
          <w:lang w:val="en-US"/>
        </w:rPr>
        <w:t>Since the black spot disease is caused by a parasite guild, a large range of fish species can be infected</w:t>
      </w:r>
      <w:r>
        <w:rPr>
          <w:rFonts w:cstheme="majorHAnsi"/>
          <w:lang w:val="en-US"/>
        </w:rPr>
        <w:t xml:space="preserve"> with</w:t>
      </w:r>
      <w:r w:rsidRPr="00A25569">
        <w:rPr>
          <w:rFonts w:cstheme="majorHAnsi"/>
          <w:lang w:val="en-US"/>
        </w:rPr>
        <w:t xml:space="preserve"> some species more heavily infected than others. For instance, </w:t>
      </w:r>
      <w:r w:rsidRPr="00A25569">
        <w:rPr>
          <w:rFonts w:cstheme="majorHAnsi"/>
        </w:rPr>
        <w:fldChar w:fldCharType="begin"/>
      </w:r>
      <w:r>
        <w:rPr>
          <w:rFonts w:cstheme="majorHAnsi"/>
          <w:lang w:val="en-US"/>
        </w:rPr>
        <w:instrText xml:space="preserve"> ADDIN ZOTERO_ITEM CSL_CITATION {"citationID":"gwuq2V9M","properties":{"formattedCitation":"(Lemly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A25569">
        <w:rPr>
          <w:rFonts w:cstheme="majorHAnsi"/>
        </w:rPr>
        <w:fldChar w:fldCharType="separate"/>
      </w:r>
      <w:r>
        <w:rPr>
          <w:rFonts w:cstheme="majorHAnsi"/>
          <w:noProof/>
          <w:lang w:val="en-US"/>
        </w:rPr>
        <w:t>(Lemly &amp; Esch, 1984a)</w:t>
      </w:r>
      <w:r w:rsidRPr="00A25569">
        <w:rPr>
          <w:rFonts w:cstheme="majorHAnsi"/>
        </w:rPr>
        <w:fldChar w:fldCharType="end"/>
      </w:r>
      <w:r w:rsidRPr="00A25569">
        <w:rPr>
          <w:rFonts w:cstheme="majorHAnsi"/>
          <w:lang w:val="en-US"/>
        </w:rPr>
        <w:t xml:space="preserve"> found that bluegill sunfish were more heavily infected than largemouth bass (</w:t>
      </w:r>
      <w:r w:rsidRPr="00A25569">
        <w:rPr>
          <w:rFonts w:cstheme="majorHAnsi"/>
          <w:i/>
          <w:iCs/>
          <w:lang w:val="en-US"/>
        </w:rPr>
        <w:t xml:space="preserve">Micropterus </w:t>
      </w:r>
      <w:proofErr w:type="spellStart"/>
      <w:r w:rsidRPr="00A25569">
        <w:rPr>
          <w:rFonts w:cstheme="majorHAnsi"/>
          <w:i/>
          <w:iCs/>
          <w:lang w:val="en-US"/>
        </w:rPr>
        <w:t>salmoides</w:t>
      </w:r>
      <w:proofErr w:type="spellEnd"/>
      <w:r w:rsidRPr="00A25569">
        <w:rPr>
          <w:rFonts w:cstheme="majorHAnsi"/>
          <w:lang w:val="en-US"/>
        </w:rPr>
        <w:t>)</w:t>
      </w:r>
      <w:r>
        <w:rPr>
          <w:rFonts w:cstheme="majorHAnsi"/>
          <w:lang w:val="en-US"/>
        </w:rPr>
        <w:t xml:space="preserve"> because the two species might differ in habitat preferences and suitability for </w:t>
      </w:r>
      <w:r w:rsidRPr="00AC0CD2">
        <w:rPr>
          <w:rFonts w:cstheme="majorHAnsi"/>
          <w:i/>
          <w:iCs/>
          <w:lang w:val="en-US"/>
        </w:rPr>
        <w:t xml:space="preserve">U. </w:t>
      </w:r>
      <w:proofErr w:type="spellStart"/>
      <w:r w:rsidRPr="00AC0CD2">
        <w:rPr>
          <w:rFonts w:cstheme="majorHAnsi"/>
          <w:i/>
          <w:iCs/>
          <w:lang w:val="en-US"/>
        </w:rPr>
        <w:t>ambloplitis</w:t>
      </w:r>
      <w:proofErr w:type="spellEnd"/>
      <w:r w:rsidRPr="00A25569">
        <w:rPr>
          <w:rFonts w:cstheme="majorHAnsi"/>
          <w:lang w:val="en-US"/>
        </w:rPr>
        <w:t>.</w:t>
      </w:r>
    </w:p>
    <w:p w14:paraId="28F0E641" w14:textId="0F4BFA6D" w:rsidR="00F17B8A" w:rsidRDefault="00F17B8A" w:rsidP="00F17B8A">
      <w:pPr>
        <w:spacing w:line="360" w:lineRule="auto"/>
        <w:ind w:firstLine="708"/>
        <w:jc w:val="both"/>
        <w:rPr>
          <w:rFonts w:cstheme="majorHAnsi"/>
          <w:lang w:val="en-US"/>
        </w:rPr>
      </w:pPr>
      <w:r w:rsidRPr="00A25569">
        <w:rPr>
          <w:rFonts w:cstheme="majorHAnsi"/>
          <w:noProof/>
          <w:lang w:val="en-US"/>
        </w:rPr>
        <mc:AlternateContent>
          <mc:Choice Requires="wpg">
            <w:drawing>
              <wp:anchor distT="0" distB="0" distL="114300" distR="114300" simplePos="0" relativeHeight="251718656" behindDoc="0" locked="0" layoutInCell="1" allowOverlap="1" wp14:anchorId="013BBDF2" wp14:editId="4C07C10F">
                <wp:simplePos x="0" y="0"/>
                <wp:positionH relativeFrom="column">
                  <wp:posOffset>-225887</wp:posOffset>
                </wp:positionH>
                <wp:positionV relativeFrom="paragraph">
                  <wp:posOffset>150726</wp:posOffset>
                </wp:positionV>
                <wp:extent cx="6296660" cy="4110990"/>
                <wp:effectExtent l="0" t="0" r="2540" b="3810"/>
                <wp:wrapNone/>
                <wp:docPr id="253038695" name="Groupe 1"/>
                <wp:cNvGraphicFramePr/>
                <a:graphic xmlns:a="http://schemas.openxmlformats.org/drawingml/2006/main">
                  <a:graphicData uri="http://schemas.microsoft.com/office/word/2010/wordprocessingGroup">
                    <wpg:wgp>
                      <wpg:cNvGrpSpPr/>
                      <wpg:grpSpPr>
                        <a:xfrm>
                          <a:off x="0" y="0"/>
                          <a:ext cx="6296660" cy="4110990"/>
                          <a:chOff x="0" y="-1"/>
                          <a:chExt cx="6297155" cy="4111381"/>
                        </a:xfrm>
                      </wpg:grpSpPr>
                      <pic:pic xmlns:pic="http://schemas.openxmlformats.org/drawingml/2006/picture">
                        <pic:nvPicPr>
                          <pic:cNvPr id="74098693" name="Image 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117695"/>
                            <a:ext cx="3872230" cy="3649345"/>
                          </a:xfrm>
                          <a:prstGeom prst="rect">
                            <a:avLst/>
                          </a:prstGeom>
                          <a:noFill/>
                          <a:ln>
                            <a:noFill/>
                          </a:ln>
                        </pic:spPr>
                      </pic:pic>
                      <wps:wsp>
                        <wps:cNvPr id="257593968" name="Zone de texte 2"/>
                        <wps:cNvSpPr txBox="1"/>
                        <wps:spPr>
                          <a:xfrm>
                            <a:off x="3639211" y="-1"/>
                            <a:ext cx="2657944" cy="4111381"/>
                          </a:xfrm>
                          <a:prstGeom prst="rect">
                            <a:avLst/>
                          </a:prstGeom>
                          <a:solidFill>
                            <a:schemeClr val="lt1"/>
                          </a:solidFill>
                          <a:ln w="6350">
                            <a:noFill/>
                          </a:ln>
                        </wps:spPr>
                        <wps:txbx>
                          <w:txbxContent>
                            <w:p w14:paraId="3E525F6A" w14:textId="77777777" w:rsidR="00F17B8A" w:rsidRPr="008D1489" w:rsidRDefault="00F17B8A" w:rsidP="00F17B8A">
                              <w:pPr>
                                <w:pStyle w:val="Style1"/>
                                <w:ind w:left="12" w:hanging="12"/>
                              </w:pPr>
                              <w:r>
                                <w:t xml:space="preserve">Figure 5. </w:t>
                              </w:r>
                              <w:r w:rsidRPr="008D1489">
                                <w:t xml:space="preserve">The typical lifecycle of a parasite species causing the black spot disease in freshwater fishes. </w:t>
                              </w:r>
                              <w:r w:rsidRPr="00BE095F">
                                <w:t>(A) The definitive host is a piscivorous bird, usually a kingfisher</w:t>
                              </w:r>
                              <w:r>
                                <w:t xml:space="preserve"> (</w:t>
                              </w:r>
                              <w:proofErr w:type="spellStart"/>
                              <w:r w:rsidRPr="00B57AD5">
                                <w:rPr>
                                  <w:i/>
                                  <w:iCs/>
                                </w:rPr>
                                <w:t>Megaceryle</w:t>
                              </w:r>
                              <w:proofErr w:type="spellEnd"/>
                              <w:r w:rsidRPr="00B57AD5">
                                <w:rPr>
                                  <w:i/>
                                  <w:iCs/>
                                </w:rPr>
                                <w:t xml:space="preserve"> alcyon</w:t>
                              </w:r>
                              <w:r>
                                <w:t>)</w:t>
                              </w:r>
                              <w:r w:rsidRPr="00BE095F">
                                <w:t xml:space="preserve"> or a great blue heron</w:t>
                              </w:r>
                              <w:r>
                                <w:t xml:space="preserve"> (</w:t>
                              </w:r>
                              <w:proofErr w:type="spellStart"/>
                              <w:r>
                                <w:rPr>
                                  <w:b w:val="0"/>
                                  <w:bCs w:val="0"/>
                                  <w:i/>
                                  <w:iCs/>
                                </w:rPr>
                                <w:t>Ardea</w:t>
                              </w:r>
                              <w:proofErr w:type="spellEnd"/>
                              <w:r>
                                <w:rPr>
                                  <w:b w:val="0"/>
                                  <w:bCs w:val="0"/>
                                  <w:i/>
                                  <w:iCs/>
                                </w:rPr>
                                <w:t xml:space="preserve"> </w:t>
                              </w:r>
                              <w:proofErr w:type="spellStart"/>
                              <w:r>
                                <w:rPr>
                                  <w:b w:val="0"/>
                                  <w:bCs w:val="0"/>
                                  <w:i/>
                                  <w:iCs/>
                                </w:rPr>
                                <w:t>h</w:t>
                              </w:r>
                              <w:r w:rsidRPr="00B57AD5">
                                <w:rPr>
                                  <w:b w:val="0"/>
                                  <w:bCs w:val="0"/>
                                  <w:i/>
                                  <w:iCs/>
                                </w:rPr>
                                <w:t>erodias</w:t>
                              </w:r>
                              <w:proofErr w:type="spellEnd"/>
                              <w:r>
                                <w:rPr>
                                  <w:b w:val="0"/>
                                  <w:bCs w:val="0"/>
                                </w:rPr>
                                <w:t>)</w:t>
                              </w:r>
                              <w:r w:rsidRPr="00BE095F">
                                <w:t xml:space="preserve">. The </w:t>
                              </w:r>
                              <w:proofErr w:type="spellStart"/>
                              <w:r w:rsidRPr="00BE095F">
                                <w:t>metacercariae</w:t>
                              </w:r>
                              <w:proofErr w:type="spellEnd"/>
                              <w:r w:rsidRPr="00BE095F">
                                <w:t xml:space="preserv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 </w:t>
                              </w:r>
                            </w:p>
                            <w:p w14:paraId="79234A48" w14:textId="77777777" w:rsidR="00F17B8A" w:rsidRPr="008D1489" w:rsidRDefault="00F17B8A" w:rsidP="00F17B8A">
                              <w:pPr>
                                <w:spacing w:line="276" w:lineRule="auto"/>
                                <w:rPr>
                                  <w:rFonts w:cstheme="majorHAnsi"/>
                                  <w:sz w:val="22"/>
                                  <w:szCs w:val="22"/>
                                  <w:lang w:val="en-US"/>
                                </w:rPr>
                              </w:pPr>
                            </w:p>
                            <w:p w14:paraId="59E5B81F" w14:textId="77777777" w:rsidR="00F17B8A" w:rsidRPr="008D1489" w:rsidRDefault="00F17B8A" w:rsidP="00F17B8A">
                              <w:pPr>
                                <w:spacing w:line="276" w:lineRule="auto"/>
                                <w:jc w:val="both"/>
                                <w:rPr>
                                  <w:rFonts w:cstheme="majorHAnsi"/>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BBDF2" id="_x0000_s1038" style="position:absolute;left:0;text-align:left;margin-left:-17.8pt;margin-top:11.85pt;width:495.8pt;height:323.7pt;z-index:251718656;mso-width-relative:margin;mso-height-relative:margin" coordorigin="" coordsize="62971,4111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39" type="#_x0000_t75" style="position:absolute;top:1176;width:38722;height:36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">
                  <v:imagedata r:id="rId17" o:title=""/>
                </v:shape>
                <v:shape id="Zone de texte 2" o:spid="_x0000_s1040" type="#_x0000_t202" style="position:absolute;left:36392;width:26579;height:41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" fillcolor="white [3201]" stroked="f" strokeweight=".5pt">
                  <v:textbox>
                    <w:txbxContent>
                      <w:p w14:paraId="3E525F6A" w14:textId="77777777" w:rsidR="00F17B8A" w:rsidRPr="008D1489" w:rsidRDefault="00F17B8A" w:rsidP="00F17B8A">
                        <w:pPr>
                          <w:pStyle w:val="Style1"/>
                          <w:ind w:left="12" w:hanging="12"/>
                        </w:pPr>
                        <w:r>
                          <w:t xml:space="preserve">Figure 5. </w:t>
                        </w:r>
                        <w:r w:rsidRPr="008D1489">
                          <w:t xml:space="preserve">The typical lifecycle of a parasite species causing the black spot disease in freshwater fishes. </w:t>
                        </w:r>
                        <w:r w:rsidRPr="00BE095F">
                          <w:t>(A) The definitive host is a piscivorous bird, usually a kingfisher</w:t>
                        </w:r>
                        <w:r>
                          <w:t xml:space="preserve"> (</w:t>
                        </w:r>
                        <w:proofErr w:type="spellStart"/>
                        <w:r w:rsidRPr="00B57AD5">
                          <w:rPr>
                            <w:i/>
                            <w:iCs/>
                          </w:rPr>
                          <w:t>Megaceryle</w:t>
                        </w:r>
                        <w:proofErr w:type="spellEnd"/>
                        <w:r w:rsidRPr="00B57AD5">
                          <w:rPr>
                            <w:i/>
                            <w:iCs/>
                          </w:rPr>
                          <w:t xml:space="preserve"> alcyon</w:t>
                        </w:r>
                        <w:r>
                          <w:t>)</w:t>
                        </w:r>
                        <w:r w:rsidRPr="00BE095F">
                          <w:t xml:space="preserve"> or a great blue heron</w:t>
                        </w:r>
                        <w:r>
                          <w:t xml:space="preserve"> (</w:t>
                        </w:r>
                        <w:proofErr w:type="spellStart"/>
                        <w:r>
                          <w:rPr>
                            <w:b w:val="0"/>
                            <w:bCs w:val="0"/>
                            <w:i/>
                            <w:iCs/>
                          </w:rPr>
                          <w:t>Ardea</w:t>
                        </w:r>
                        <w:proofErr w:type="spellEnd"/>
                        <w:r>
                          <w:rPr>
                            <w:b w:val="0"/>
                            <w:bCs w:val="0"/>
                            <w:i/>
                            <w:iCs/>
                          </w:rPr>
                          <w:t xml:space="preserve"> </w:t>
                        </w:r>
                        <w:proofErr w:type="spellStart"/>
                        <w:r>
                          <w:rPr>
                            <w:b w:val="0"/>
                            <w:bCs w:val="0"/>
                            <w:i/>
                            <w:iCs/>
                          </w:rPr>
                          <w:t>h</w:t>
                        </w:r>
                        <w:r w:rsidRPr="00B57AD5">
                          <w:rPr>
                            <w:b w:val="0"/>
                            <w:bCs w:val="0"/>
                            <w:i/>
                            <w:iCs/>
                          </w:rPr>
                          <w:t>erodias</w:t>
                        </w:r>
                        <w:proofErr w:type="spellEnd"/>
                        <w:r>
                          <w:rPr>
                            <w:b w:val="0"/>
                            <w:bCs w:val="0"/>
                          </w:rPr>
                          <w:t>)</w:t>
                        </w:r>
                        <w:r w:rsidRPr="00BE095F">
                          <w:t xml:space="preserve">. The </w:t>
                        </w:r>
                        <w:proofErr w:type="spellStart"/>
                        <w:r w:rsidRPr="00BE095F">
                          <w:t>metacercariae</w:t>
                        </w:r>
                        <w:proofErr w:type="spellEnd"/>
                        <w:r w:rsidRPr="00BE095F">
                          <w:t xml:space="preserve"> mature to its adult form and reproduce in the bird digestive system. (B) The eggs are released in the water through the bird feces and grow into miracidia (first larval form). (C) The miracidia infect the first intermediate host, a freshwater snail. The larvae develop into free-living stage cercariae (second larval form) and leave the snail. (D) The cercariae swim until they encounter a potential fish host. (E) The second intermediate host is a fish. The cercariae penetrate under the skin or the fins and transform in the metacercaria form. (F) The fish is eaten by a definitive host. </w:t>
                        </w:r>
                      </w:p>
                      <w:p w14:paraId="79234A48" w14:textId="77777777" w:rsidR="00F17B8A" w:rsidRPr="008D1489" w:rsidRDefault="00F17B8A" w:rsidP="00F17B8A">
                        <w:pPr>
                          <w:spacing w:line="276" w:lineRule="auto"/>
                          <w:rPr>
                            <w:rFonts w:cstheme="majorHAnsi"/>
                            <w:sz w:val="22"/>
                            <w:szCs w:val="22"/>
                            <w:lang w:val="en-US"/>
                          </w:rPr>
                        </w:pPr>
                      </w:p>
                      <w:p w14:paraId="59E5B81F" w14:textId="77777777" w:rsidR="00F17B8A" w:rsidRPr="008D1489" w:rsidRDefault="00F17B8A" w:rsidP="00F17B8A">
                        <w:pPr>
                          <w:spacing w:line="276" w:lineRule="auto"/>
                          <w:jc w:val="both"/>
                          <w:rPr>
                            <w:rFonts w:cstheme="majorHAnsi"/>
                            <w:sz w:val="22"/>
                            <w:szCs w:val="22"/>
                            <w:lang w:val="en-US"/>
                          </w:rPr>
                        </w:pPr>
                      </w:p>
                    </w:txbxContent>
                  </v:textbox>
                </v:shape>
              </v:group>
            </w:pict>
          </mc:Fallback>
        </mc:AlternateContent>
      </w:r>
    </w:p>
    <w:p w14:paraId="7523CF72" w14:textId="64349257" w:rsidR="00F17B8A" w:rsidRDefault="00F17B8A" w:rsidP="00F17B8A">
      <w:pPr>
        <w:spacing w:line="360" w:lineRule="auto"/>
        <w:ind w:firstLine="708"/>
        <w:jc w:val="both"/>
        <w:rPr>
          <w:rFonts w:cstheme="majorHAnsi"/>
          <w:lang w:val="en-US"/>
        </w:rPr>
      </w:pPr>
    </w:p>
    <w:p w14:paraId="03D9F9ED" w14:textId="77777777" w:rsidR="00F17B8A" w:rsidRDefault="00F17B8A" w:rsidP="00F17B8A">
      <w:pPr>
        <w:spacing w:line="360" w:lineRule="auto"/>
        <w:ind w:firstLine="708"/>
        <w:jc w:val="both"/>
        <w:rPr>
          <w:rFonts w:cstheme="majorHAnsi"/>
          <w:lang w:val="en-US"/>
        </w:rPr>
      </w:pPr>
    </w:p>
    <w:p w14:paraId="0E605F24" w14:textId="77777777" w:rsidR="00F17B8A" w:rsidRDefault="00F17B8A" w:rsidP="00F17B8A">
      <w:pPr>
        <w:spacing w:line="360" w:lineRule="auto"/>
        <w:ind w:firstLine="708"/>
        <w:jc w:val="both"/>
        <w:rPr>
          <w:rFonts w:cstheme="majorHAnsi"/>
          <w:lang w:val="en-US"/>
        </w:rPr>
      </w:pPr>
    </w:p>
    <w:p w14:paraId="429462F4" w14:textId="77777777" w:rsidR="00F17B8A" w:rsidRDefault="00F17B8A" w:rsidP="00F17B8A">
      <w:pPr>
        <w:spacing w:line="360" w:lineRule="auto"/>
        <w:ind w:firstLine="708"/>
        <w:jc w:val="both"/>
        <w:rPr>
          <w:rFonts w:cstheme="majorHAnsi"/>
          <w:lang w:val="en-US"/>
        </w:rPr>
      </w:pPr>
    </w:p>
    <w:p w14:paraId="68888698" w14:textId="77777777" w:rsidR="00F17B8A" w:rsidRDefault="00F17B8A" w:rsidP="00F17B8A">
      <w:pPr>
        <w:spacing w:line="360" w:lineRule="auto"/>
        <w:ind w:firstLine="708"/>
        <w:jc w:val="both"/>
        <w:rPr>
          <w:rFonts w:cstheme="majorHAnsi"/>
          <w:lang w:val="en-US"/>
        </w:rPr>
      </w:pPr>
    </w:p>
    <w:p w14:paraId="19FD7CC0" w14:textId="77777777" w:rsidR="00F17B8A" w:rsidRDefault="00F17B8A" w:rsidP="00F17B8A">
      <w:pPr>
        <w:spacing w:line="360" w:lineRule="auto"/>
        <w:ind w:firstLine="708"/>
        <w:jc w:val="both"/>
        <w:rPr>
          <w:rFonts w:cstheme="majorHAnsi"/>
          <w:lang w:val="en-US"/>
        </w:rPr>
      </w:pPr>
    </w:p>
    <w:p w14:paraId="0FDA5A1D" w14:textId="77777777" w:rsidR="00F17B8A" w:rsidRDefault="00F17B8A" w:rsidP="00F17B8A">
      <w:pPr>
        <w:spacing w:line="360" w:lineRule="auto"/>
        <w:ind w:firstLine="708"/>
        <w:jc w:val="both"/>
        <w:rPr>
          <w:rFonts w:cstheme="majorHAnsi"/>
          <w:lang w:val="en-US"/>
        </w:rPr>
      </w:pPr>
    </w:p>
    <w:p w14:paraId="14DA89D9" w14:textId="77777777" w:rsidR="00F17B8A" w:rsidRDefault="00F17B8A" w:rsidP="00F17B8A">
      <w:pPr>
        <w:spacing w:line="360" w:lineRule="auto"/>
        <w:ind w:firstLine="708"/>
        <w:jc w:val="both"/>
        <w:rPr>
          <w:rFonts w:cstheme="majorHAnsi"/>
          <w:lang w:val="en-US"/>
        </w:rPr>
      </w:pPr>
    </w:p>
    <w:p w14:paraId="0669AE81" w14:textId="77777777" w:rsidR="00F17B8A" w:rsidRDefault="00F17B8A" w:rsidP="00F17B8A">
      <w:pPr>
        <w:spacing w:line="360" w:lineRule="auto"/>
        <w:ind w:firstLine="708"/>
        <w:jc w:val="both"/>
        <w:rPr>
          <w:rFonts w:cstheme="majorHAnsi"/>
          <w:lang w:val="en-US"/>
        </w:rPr>
      </w:pPr>
    </w:p>
    <w:p w14:paraId="2898004C" w14:textId="77777777" w:rsidR="00F17B8A" w:rsidRDefault="00F17B8A" w:rsidP="00F17B8A">
      <w:pPr>
        <w:spacing w:line="360" w:lineRule="auto"/>
        <w:ind w:firstLine="708"/>
        <w:jc w:val="both"/>
        <w:rPr>
          <w:rFonts w:cstheme="majorHAnsi"/>
          <w:lang w:val="en-US"/>
        </w:rPr>
      </w:pPr>
    </w:p>
    <w:p w14:paraId="395E6304" w14:textId="77777777" w:rsidR="00F17B8A" w:rsidRDefault="00F17B8A" w:rsidP="00F17B8A">
      <w:pPr>
        <w:spacing w:line="360" w:lineRule="auto"/>
        <w:ind w:firstLine="708"/>
        <w:jc w:val="both"/>
        <w:rPr>
          <w:rFonts w:cstheme="majorHAnsi"/>
          <w:lang w:val="en-US"/>
        </w:rPr>
      </w:pPr>
    </w:p>
    <w:p w14:paraId="5DE1F639" w14:textId="77777777" w:rsidR="00F17B8A" w:rsidRDefault="00F17B8A" w:rsidP="00F17B8A">
      <w:pPr>
        <w:spacing w:line="360" w:lineRule="auto"/>
        <w:ind w:firstLine="708"/>
        <w:jc w:val="both"/>
        <w:rPr>
          <w:rFonts w:cstheme="majorHAnsi"/>
          <w:lang w:val="en-US"/>
        </w:rPr>
      </w:pPr>
    </w:p>
    <w:p w14:paraId="0763A364" w14:textId="77777777" w:rsidR="00F17B8A" w:rsidRDefault="00F17B8A" w:rsidP="00F17B8A">
      <w:pPr>
        <w:spacing w:line="360" w:lineRule="auto"/>
        <w:ind w:firstLine="708"/>
        <w:jc w:val="both"/>
        <w:rPr>
          <w:rFonts w:cstheme="majorHAnsi"/>
          <w:lang w:val="en-US"/>
        </w:rPr>
      </w:pPr>
    </w:p>
    <w:p w14:paraId="19A1634D" w14:textId="77777777" w:rsidR="00F17B8A" w:rsidRDefault="00F17B8A" w:rsidP="00F17B8A">
      <w:pPr>
        <w:spacing w:line="360" w:lineRule="auto"/>
        <w:ind w:firstLine="708"/>
        <w:jc w:val="both"/>
        <w:rPr>
          <w:rFonts w:cstheme="majorHAnsi"/>
          <w:lang w:val="en-US"/>
        </w:rPr>
      </w:pPr>
    </w:p>
    <w:p w14:paraId="5A888A17" w14:textId="00446BD8" w:rsidR="00792A22" w:rsidRPr="004D4920" w:rsidRDefault="004D4920" w:rsidP="00792A22">
      <w:pPr>
        <w:pStyle w:val="Titre3"/>
        <w:rPr>
          <w:lang w:val="en-US"/>
        </w:rPr>
      </w:pPr>
      <w:r w:rsidRPr="004D4920">
        <w:rPr>
          <w:lang w:val="en-US"/>
        </w:rPr>
        <w:t xml:space="preserve">2.2.2. </w:t>
      </w:r>
      <w:r w:rsidR="00792A22" w:rsidRPr="004D4920">
        <w:rPr>
          <w:lang w:val="en-US"/>
        </w:rPr>
        <w:t xml:space="preserve">Study </w:t>
      </w:r>
      <w:proofErr w:type="gramStart"/>
      <w:r w:rsidR="00792A22" w:rsidRPr="004D4920">
        <w:rPr>
          <w:lang w:val="en-US"/>
        </w:rPr>
        <w:t>area</w:t>
      </w:r>
      <w:bookmarkEnd w:id="63"/>
      <w:proofErr w:type="gramEnd"/>
    </w:p>
    <w:p w14:paraId="43267EE7" w14:textId="77777777" w:rsidR="00792A22" w:rsidRPr="00A25569" w:rsidRDefault="00792A22" w:rsidP="00792A22">
      <w:pPr>
        <w:spacing w:line="360" w:lineRule="auto"/>
        <w:jc w:val="both"/>
        <w:rPr>
          <w:rFonts w:cstheme="majorHAnsi"/>
          <w:lang w:val="en-US"/>
        </w:rPr>
      </w:pPr>
    </w:p>
    <w:p w14:paraId="5D5F62C3" w14:textId="066596EF" w:rsidR="00F17B8A" w:rsidRPr="00A25569" w:rsidRDefault="00F17B8A" w:rsidP="00F17B8A">
      <w:pPr>
        <w:spacing w:line="360" w:lineRule="auto"/>
        <w:ind w:firstLine="708"/>
        <w:jc w:val="both"/>
        <w:rPr>
          <w:rFonts w:cstheme="majorHAnsi"/>
          <w:noProof/>
          <w:lang w:val="en-US"/>
        </w:rPr>
      </w:pPr>
      <w:commentRangeStart w:id="64"/>
      <w:commentRangeStart w:id="65"/>
      <w:r>
        <w:rPr>
          <w:rFonts w:cstheme="majorHAnsi"/>
          <w:kern w:val="0"/>
          <w:lang w:val="en-US"/>
        </w:rPr>
        <w:t>Waterbodies such as lakes are good natural study systems to investigate scaling effect and environmental predictors as they are delimited entities which are connected (or not) in space through streams</w:t>
      </w:r>
      <w:commentRangeEnd w:id="64"/>
      <w:r>
        <w:rPr>
          <w:rStyle w:val="Marquedecommentaire"/>
        </w:rPr>
        <w:commentReference w:id="64"/>
      </w:r>
      <w:commentRangeEnd w:id="65"/>
      <w:r w:rsidR="005032F1">
        <w:rPr>
          <w:rStyle w:val="Marquedecommentaire"/>
        </w:rPr>
        <w:commentReference w:id="65"/>
      </w:r>
      <w:r>
        <w:rPr>
          <w:rFonts w:cstheme="majorHAnsi"/>
          <w:kern w:val="0"/>
          <w:lang w:val="en-US"/>
        </w:rPr>
        <w:t xml:space="preserve">. </w:t>
      </w:r>
      <w:r w:rsidRPr="00A25569">
        <w:rPr>
          <w:rFonts w:cstheme="majorHAnsi"/>
          <w:lang w:val="en-US"/>
        </w:rPr>
        <w:t xml:space="preserve">We sampled 15 lakes from six watersheds around Saint-Hippolyte, QC, Canada </w:t>
      </w:r>
      <w:r>
        <w:rPr>
          <w:rFonts w:cstheme="majorHAnsi"/>
          <w:lang w:val="en-US"/>
        </w:rPr>
        <w:t>(</w:t>
      </w:r>
      <w:r w:rsidRPr="00914B55">
        <w:rPr>
          <w:rFonts w:cstheme="majorHAnsi"/>
          <w:lang w:val="en-US"/>
        </w:rPr>
        <w:t>45.92</w:t>
      </w:r>
      <w:r>
        <w:rPr>
          <w:rFonts w:cstheme="majorHAnsi"/>
          <w:lang w:val="en-US"/>
        </w:rPr>
        <w:t>°N</w:t>
      </w:r>
      <w:r w:rsidRPr="00914B55">
        <w:rPr>
          <w:rFonts w:cstheme="majorHAnsi"/>
          <w:lang w:val="en-US"/>
        </w:rPr>
        <w:t>, 73.97</w:t>
      </w:r>
      <w:r>
        <w:rPr>
          <w:rFonts w:cstheme="majorHAnsi"/>
          <w:lang w:val="en-US"/>
        </w:rPr>
        <w:t>°W)</w:t>
      </w:r>
      <w:r w:rsidRPr="00A25569">
        <w:rPr>
          <w:rFonts w:cstheme="majorHAnsi"/>
          <w:lang w:val="en-US"/>
        </w:rPr>
        <w:t xml:space="preserve"> (</w:t>
      </w:r>
      <w:r w:rsidRPr="005C08E1">
        <w:rPr>
          <w:rFonts w:cstheme="majorHAnsi"/>
          <w:color w:val="000000" w:themeColor="text1"/>
          <w:lang w:val="en-US"/>
        </w:rPr>
        <w:t xml:space="preserve">Figure </w:t>
      </w:r>
      <w:r>
        <w:rPr>
          <w:rFonts w:cstheme="majorHAnsi"/>
          <w:color w:val="000000" w:themeColor="text1"/>
          <w:lang w:val="en-US"/>
        </w:rPr>
        <w:t>6</w:t>
      </w:r>
      <w:r w:rsidRPr="00A25569">
        <w:rPr>
          <w:rFonts w:cstheme="majorHAnsi"/>
          <w:lang w:val="en-US"/>
        </w:rPr>
        <w:t xml:space="preserve">). The lakes Corriveau, </w:t>
      </w:r>
      <w:proofErr w:type="spellStart"/>
      <w:r w:rsidRPr="00A25569">
        <w:rPr>
          <w:rFonts w:cstheme="majorHAnsi"/>
          <w:lang w:val="en-US"/>
        </w:rPr>
        <w:t>Croche</w:t>
      </w:r>
      <w:proofErr w:type="spellEnd"/>
      <w:r w:rsidRPr="00A25569">
        <w:rPr>
          <w:rFonts w:cstheme="majorHAnsi"/>
          <w:lang w:val="en-US"/>
        </w:rPr>
        <w:t xml:space="preserve">, Cromwell and Triton </w:t>
      </w:r>
      <w:proofErr w:type="gramStart"/>
      <w:r w:rsidRPr="00A25569">
        <w:rPr>
          <w:rFonts w:cstheme="majorHAnsi"/>
          <w:lang w:val="en-US"/>
        </w:rPr>
        <w:t>are</w:t>
      </w:r>
      <w:r>
        <w:rPr>
          <w:rFonts w:cstheme="majorHAnsi"/>
          <w:lang w:val="en-US"/>
        </w:rPr>
        <w:t xml:space="preserve"> located</w:t>
      </w:r>
      <w:r w:rsidRPr="00A25569">
        <w:rPr>
          <w:rFonts w:cstheme="majorHAnsi"/>
          <w:lang w:val="en-US"/>
        </w:rPr>
        <w:t xml:space="preserve"> in</w:t>
      </w:r>
      <w:proofErr w:type="gramEnd"/>
      <w:r w:rsidRPr="00A25569">
        <w:rPr>
          <w:rFonts w:cstheme="majorHAnsi"/>
          <w:lang w:val="en-US"/>
        </w:rPr>
        <w:t xml:space="preserve"> the protected area of the Université de Montréal</w:t>
      </w:r>
      <w:r>
        <w:rPr>
          <w:rFonts w:cstheme="majorHAnsi"/>
          <w:lang w:val="en-US"/>
        </w:rPr>
        <w:t>’s Biology Station of the Laurentians. The remaining lakes are surrounded by private</w:t>
      </w:r>
      <w:r w:rsidRPr="00A25569">
        <w:rPr>
          <w:rFonts w:cstheme="majorHAnsi"/>
          <w:lang w:val="en-US"/>
        </w:rPr>
        <w:t xml:space="preserve"> properties</w:t>
      </w:r>
      <w:r>
        <w:rPr>
          <w:rFonts w:cstheme="majorHAnsi"/>
          <w:lang w:val="en-US"/>
        </w:rPr>
        <w:t xml:space="preserve"> and are accessible only upon consent of landowners or municipal associations</w:t>
      </w:r>
      <w:r w:rsidRPr="00A25569">
        <w:rPr>
          <w:rFonts w:cstheme="majorHAnsi"/>
          <w:lang w:val="en-US"/>
        </w:rPr>
        <w:t xml:space="preserve">. Considering their geographical proximity, we assumed that all the </w:t>
      </w:r>
      <w:r>
        <w:rPr>
          <w:rFonts w:cstheme="majorHAnsi"/>
          <w:lang w:val="en-US"/>
        </w:rPr>
        <w:t xml:space="preserve">sampled </w:t>
      </w:r>
      <w:r w:rsidRPr="00A25569">
        <w:rPr>
          <w:rFonts w:cstheme="majorHAnsi"/>
          <w:lang w:val="en-US"/>
        </w:rPr>
        <w:lastRenderedPageBreak/>
        <w:t xml:space="preserve">lakes are exposed to the same </w:t>
      </w:r>
      <w:r>
        <w:rPr>
          <w:rFonts w:cstheme="majorHAnsi"/>
          <w:lang w:val="en-US"/>
        </w:rPr>
        <w:t xml:space="preserve">broad </w:t>
      </w:r>
      <w:r w:rsidRPr="00A25569">
        <w:rPr>
          <w:rFonts w:cstheme="majorHAnsi"/>
          <w:lang w:val="en-US"/>
        </w:rPr>
        <w:t xml:space="preserve">climatic conditions. The lakes were selected nonrandomly according to their accessibility </w:t>
      </w:r>
      <w:r>
        <w:rPr>
          <w:rFonts w:cstheme="majorHAnsi"/>
          <w:lang w:val="en-US"/>
        </w:rPr>
        <w:t xml:space="preserve">(i.e., shore access on private properties granted by landowners) </w:t>
      </w:r>
      <w:r w:rsidRPr="00A25569">
        <w:rPr>
          <w:rFonts w:cstheme="majorHAnsi"/>
          <w:lang w:val="en-US"/>
        </w:rPr>
        <w:t xml:space="preserve">and the availability of morphometric data (see </w:t>
      </w:r>
      <w:r w:rsidRPr="005A35BD">
        <w:rPr>
          <w:rFonts w:cstheme="majorHAnsi"/>
          <w:color w:val="000000" w:themeColor="text1"/>
          <w:highlight w:val="green"/>
          <w:lang w:val="en-US"/>
        </w:rPr>
        <w:t>Table S1</w:t>
      </w:r>
      <w:r w:rsidRPr="005C08E1">
        <w:rPr>
          <w:rFonts w:cstheme="majorHAnsi"/>
          <w:color w:val="000000" w:themeColor="text1"/>
          <w:lang w:val="en-US"/>
        </w:rPr>
        <w:t xml:space="preserve"> </w:t>
      </w:r>
      <w:r w:rsidRPr="00A25569">
        <w:rPr>
          <w:rFonts w:cstheme="majorHAnsi"/>
          <w:lang w:val="en-US"/>
        </w:rPr>
        <w:t>for the morphometric characteristics).</w:t>
      </w:r>
    </w:p>
    <w:p w14:paraId="2F0039C0" w14:textId="77777777" w:rsidR="00792A22" w:rsidRPr="00792A22" w:rsidRDefault="00792A22" w:rsidP="00EF45CC">
      <w:pPr>
        <w:rPr>
          <w:lang w:val="en-US"/>
        </w:rPr>
      </w:pPr>
    </w:p>
    <w:p w14:paraId="1BECDBF7" w14:textId="4D80E14F" w:rsidR="00EF45CC" w:rsidRPr="004D4920" w:rsidRDefault="004D4920" w:rsidP="00EF45CC">
      <w:pPr>
        <w:pStyle w:val="Titre3"/>
        <w:rPr>
          <w:lang w:val="en-US"/>
        </w:rPr>
      </w:pPr>
      <w:bookmarkStart w:id="66" w:name="_Toc159491678"/>
      <w:r w:rsidRPr="004D4920">
        <w:rPr>
          <w:lang w:val="en-US"/>
        </w:rPr>
        <w:t xml:space="preserve">2.2.3. </w:t>
      </w:r>
      <w:r w:rsidR="00792A22" w:rsidRPr="004D4920">
        <w:rPr>
          <w:lang w:val="en-US"/>
        </w:rPr>
        <w:t>Data acquisition</w:t>
      </w:r>
      <w:bookmarkEnd w:id="66"/>
    </w:p>
    <w:p w14:paraId="20132D7C" w14:textId="77777777" w:rsidR="00EF45CC" w:rsidRDefault="00EF45CC" w:rsidP="00EF45CC">
      <w:pPr>
        <w:spacing w:line="360" w:lineRule="auto"/>
        <w:jc w:val="both"/>
        <w:rPr>
          <w:lang w:val="en-US"/>
        </w:rPr>
      </w:pPr>
    </w:p>
    <w:p w14:paraId="3DBDAA61" w14:textId="77777777" w:rsidR="00F17B8A" w:rsidRPr="00EF45CC" w:rsidRDefault="00F17B8A" w:rsidP="00F17B8A">
      <w:pPr>
        <w:spacing w:line="360" w:lineRule="auto"/>
        <w:ind w:firstLine="708"/>
        <w:jc w:val="both"/>
        <w:rPr>
          <w:rFonts w:cstheme="majorBidi"/>
          <w:lang w:val="en-US"/>
        </w:rPr>
      </w:pPr>
      <w:r w:rsidRPr="00A25569">
        <w:rPr>
          <w:rFonts w:cstheme="majorHAnsi"/>
          <w:lang w:val="en-US"/>
        </w:rPr>
        <w:t xml:space="preserve">Infection prevalence was estimated as the number of individuals infected with black spot disease divided by the total </w:t>
      </w:r>
      <w:r>
        <w:rPr>
          <w:rFonts w:cstheme="majorHAnsi"/>
          <w:lang w:val="en-US"/>
        </w:rPr>
        <w:t>number</w:t>
      </w:r>
      <w:r w:rsidRPr="00A25569">
        <w:rPr>
          <w:rFonts w:cstheme="majorHAnsi"/>
          <w:lang w:val="en-US"/>
        </w:rPr>
        <w:t xml:space="preserve"> of individuals </w:t>
      </w:r>
      <w:r>
        <w:rPr>
          <w:rFonts w:cstheme="majorHAnsi"/>
          <w:lang w:val="en-US"/>
        </w:rPr>
        <w:t xml:space="preserve">sampled in </w:t>
      </w:r>
      <w:r w:rsidRPr="00A25569">
        <w:rPr>
          <w:rFonts w:cstheme="majorHAnsi"/>
          <w:lang w:val="en-US"/>
        </w:rPr>
        <w:t xml:space="preserve">of a given fish community. Three sampling methods (minnow traps, seine nets and transects) were used to assess </w:t>
      </w:r>
      <w:r>
        <w:rPr>
          <w:rFonts w:cstheme="majorHAnsi"/>
          <w:lang w:val="en-US"/>
        </w:rPr>
        <w:t xml:space="preserve">infection </w:t>
      </w:r>
      <w:r w:rsidRPr="00A25569">
        <w:rPr>
          <w:rFonts w:cstheme="majorHAnsi"/>
          <w:lang w:val="en-US"/>
        </w:rPr>
        <w:t xml:space="preserve">prevalence and maximize the chances of catching different fish species. </w:t>
      </w:r>
      <w:r>
        <w:rPr>
          <w:rFonts w:cstheme="majorHAnsi"/>
          <w:lang w:val="en-US"/>
        </w:rPr>
        <w:t>F</w:t>
      </w:r>
      <w:r w:rsidRPr="00A25569">
        <w:rPr>
          <w:rFonts w:cstheme="majorHAnsi"/>
          <w:lang w:val="en-US"/>
        </w:rPr>
        <w:t xml:space="preserve">ield work took place from mid-June to </w:t>
      </w:r>
      <w:r>
        <w:rPr>
          <w:rFonts w:cstheme="majorHAnsi"/>
          <w:lang w:val="en-US"/>
        </w:rPr>
        <w:t xml:space="preserve">the </w:t>
      </w:r>
      <w:r w:rsidRPr="00A25569">
        <w:rPr>
          <w:rFonts w:cstheme="majorHAnsi"/>
          <w:lang w:val="en-US"/>
        </w:rPr>
        <w:t>end of August 2022 and was restricted to days without precipitation to limit sampling bias due to meteorological effects.</w:t>
      </w:r>
      <w:r w:rsidRPr="00A25569">
        <w:rPr>
          <w:rFonts w:cstheme="majorHAnsi"/>
          <w:noProof/>
          <w:lang w:val="en-US"/>
        </w:rPr>
        <w:t xml:space="preserve"> </w:t>
      </w:r>
      <w:r w:rsidRPr="00A25569">
        <w:rPr>
          <w:rFonts w:cstheme="majorHAnsi"/>
          <w:lang w:val="en-US"/>
        </w:rPr>
        <w:t xml:space="preserve">Animal handling was approved by the Université de Montréal’s animal care committee (protocol number 22-025) and the scientific fishing permit was granted by the </w:t>
      </w:r>
      <w:proofErr w:type="spellStart"/>
      <w:r w:rsidRPr="00A25569">
        <w:rPr>
          <w:rFonts w:cstheme="majorHAnsi"/>
          <w:lang w:val="en-US"/>
        </w:rPr>
        <w:t>Ministère</w:t>
      </w:r>
      <w:proofErr w:type="spellEnd"/>
      <w:r w:rsidRPr="00A25569">
        <w:rPr>
          <w:rFonts w:cstheme="majorHAnsi"/>
          <w:lang w:val="en-US"/>
        </w:rPr>
        <w:t xml:space="preserve"> de</w:t>
      </w:r>
      <w:r>
        <w:rPr>
          <w:rFonts w:cstheme="majorHAnsi"/>
          <w:lang w:val="en-US"/>
        </w:rPr>
        <w:t xml:space="preserve"> </w:t>
      </w:r>
      <w:proofErr w:type="spellStart"/>
      <w:r>
        <w:rPr>
          <w:rFonts w:cstheme="majorHAnsi"/>
          <w:lang w:val="en-US"/>
        </w:rPr>
        <w:t>l’Environnement</w:t>
      </w:r>
      <w:proofErr w:type="spellEnd"/>
      <w:r>
        <w:rPr>
          <w:rFonts w:cstheme="majorHAnsi"/>
          <w:lang w:val="en-US"/>
        </w:rPr>
        <w:t xml:space="preserve">, de la </w:t>
      </w:r>
      <w:proofErr w:type="spellStart"/>
      <w:r>
        <w:rPr>
          <w:rFonts w:cstheme="majorHAnsi"/>
          <w:lang w:val="en-US"/>
        </w:rPr>
        <w:t>Lutte</w:t>
      </w:r>
      <w:proofErr w:type="spellEnd"/>
      <w:r>
        <w:rPr>
          <w:rFonts w:cstheme="majorHAnsi"/>
          <w:lang w:val="en-US"/>
        </w:rPr>
        <w:t xml:space="preserve"> </w:t>
      </w:r>
      <w:proofErr w:type="spellStart"/>
      <w:r>
        <w:rPr>
          <w:rFonts w:cstheme="majorHAnsi"/>
          <w:lang w:val="en-US"/>
        </w:rPr>
        <w:t>contre</w:t>
      </w:r>
      <w:proofErr w:type="spellEnd"/>
      <w:r>
        <w:rPr>
          <w:rFonts w:cstheme="majorHAnsi"/>
          <w:lang w:val="en-US"/>
        </w:rPr>
        <w:t xml:space="preserve"> les </w:t>
      </w:r>
      <w:proofErr w:type="spellStart"/>
      <w:r>
        <w:rPr>
          <w:rFonts w:cstheme="majorHAnsi"/>
          <w:lang w:val="en-US"/>
        </w:rPr>
        <w:t>changements</w:t>
      </w:r>
      <w:proofErr w:type="spellEnd"/>
      <w:r>
        <w:rPr>
          <w:rFonts w:cstheme="majorHAnsi"/>
          <w:lang w:val="en-US"/>
        </w:rPr>
        <w:t xml:space="preserve"> </w:t>
      </w:r>
      <w:proofErr w:type="spellStart"/>
      <w:r>
        <w:rPr>
          <w:rFonts w:cstheme="majorHAnsi"/>
          <w:lang w:val="en-US"/>
        </w:rPr>
        <w:t>climatiques</w:t>
      </w:r>
      <w:proofErr w:type="spellEnd"/>
      <w:r>
        <w:rPr>
          <w:rFonts w:cstheme="majorHAnsi"/>
          <w:lang w:val="en-US"/>
        </w:rPr>
        <w:t xml:space="preserve">, de la </w:t>
      </w:r>
      <w:proofErr w:type="spellStart"/>
      <w:r>
        <w:rPr>
          <w:rFonts w:cstheme="majorHAnsi"/>
          <w:lang w:val="en-US"/>
        </w:rPr>
        <w:t>Faune</w:t>
      </w:r>
      <w:proofErr w:type="spellEnd"/>
      <w:r>
        <w:rPr>
          <w:rFonts w:cstheme="majorHAnsi"/>
          <w:lang w:val="en-US"/>
        </w:rPr>
        <w:t xml:space="preserve"> et des Parcs </w:t>
      </w:r>
      <w:r w:rsidRPr="00A25569">
        <w:rPr>
          <w:rFonts w:cstheme="majorHAnsi"/>
          <w:lang w:val="en-US"/>
        </w:rPr>
        <w:t>(M</w:t>
      </w:r>
      <w:r>
        <w:rPr>
          <w:rFonts w:cstheme="majorHAnsi"/>
          <w:lang w:val="en-US"/>
        </w:rPr>
        <w:t>ELCCFP)</w:t>
      </w:r>
      <w:r w:rsidRPr="00A25569">
        <w:rPr>
          <w:rFonts w:cstheme="majorHAnsi"/>
          <w:lang w:val="en-US"/>
        </w:rPr>
        <w:t xml:space="preserve"> of Québec (2022-05-16-1971-15-S-P).</w:t>
      </w:r>
    </w:p>
    <w:p w14:paraId="029CAAEC" w14:textId="77777777" w:rsidR="00F17B8A" w:rsidRPr="00A25569" w:rsidRDefault="00F17B8A" w:rsidP="00F17B8A">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Sampling effort within lakes was determined according to the lake surface area, except for minnow traps (see </w:t>
      </w:r>
      <w:r w:rsidRPr="005A35BD">
        <w:rPr>
          <w:rFonts w:asciiTheme="majorHAnsi" w:hAnsiTheme="majorHAnsi" w:cstheme="majorHAnsi"/>
          <w:color w:val="000000" w:themeColor="text1"/>
          <w:highlight w:val="green"/>
          <w:lang w:val="en-US"/>
        </w:rPr>
        <w:t>Table S2</w:t>
      </w:r>
      <w:r w:rsidRPr="00A25569">
        <w:rPr>
          <w:rFonts w:asciiTheme="majorHAnsi" w:hAnsiTheme="majorHAnsi" w:cstheme="majorHAnsi"/>
          <w:lang w:val="en-US"/>
        </w:rPr>
        <w:t>) as setting these traps requires less time and manipulation than the other methods</w:t>
      </w:r>
      <w:commentRangeStart w:id="67"/>
      <w:r w:rsidRPr="00A25569">
        <w:rPr>
          <w:rFonts w:asciiTheme="majorHAnsi" w:hAnsiTheme="majorHAnsi" w:cstheme="majorHAnsi"/>
          <w:lang w:val="en-US"/>
        </w:rPr>
        <w:t xml:space="preserve">. Seine sampling varied between four and eight efforts </w:t>
      </w:r>
      <w:commentRangeEnd w:id="67"/>
      <w:r w:rsidR="005032F1">
        <w:rPr>
          <w:rStyle w:val="Marquedecommentaire"/>
          <w:rFonts w:asciiTheme="majorHAnsi" w:eastAsiaTheme="minorHAnsi" w:hAnsiTheme="majorHAnsi" w:cs="Times New Roman (Corps CS)"/>
          <w:kern w:val="2"/>
          <w:lang w:eastAsia="en-US"/>
          <w14:ligatures w14:val="standardContextual"/>
        </w:rPr>
        <w:commentReference w:id="67"/>
      </w:r>
      <w:r w:rsidRPr="00A25569">
        <w:rPr>
          <w:rFonts w:asciiTheme="majorHAnsi" w:hAnsiTheme="majorHAnsi" w:cstheme="majorHAnsi"/>
          <w:lang w:val="en-US"/>
        </w:rPr>
        <w:t xml:space="preserve">while the number of transect sites varied between two and six per lake. </w:t>
      </w:r>
      <w:commentRangeStart w:id="68"/>
      <w:commentRangeStart w:id="69"/>
      <w:commentRangeStart w:id="70"/>
      <w:commentRangeStart w:id="71"/>
      <w:r w:rsidRPr="00A25569">
        <w:rPr>
          <w:rFonts w:asciiTheme="majorHAnsi" w:hAnsiTheme="majorHAnsi" w:cstheme="majorHAnsi"/>
          <w:lang w:val="en-US"/>
        </w:rPr>
        <w:t>15 minnow traps were set in each lake to maximize the number of captures.</w:t>
      </w:r>
      <w:commentRangeEnd w:id="68"/>
      <w:r>
        <w:rPr>
          <w:rStyle w:val="Marquedecommentaire"/>
          <w:rFonts w:eastAsiaTheme="minorHAnsi" w:cs="Times New Roman (Corps CS)"/>
          <w:kern w:val="2"/>
          <w:lang w:eastAsia="en-US"/>
          <w14:ligatures w14:val="standardContextual"/>
        </w:rPr>
        <w:commentReference w:id="68"/>
      </w:r>
      <w:commentRangeEnd w:id="69"/>
      <w:r>
        <w:rPr>
          <w:rStyle w:val="Marquedecommentaire"/>
          <w:rFonts w:eastAsiaTheme="minorHAnsi" w:cs="Times New Roman (Corps CS)"/>
          <w:kern w:val="2"/>
          <w:lang w:eastAsia="en-US"/>
          <w14:ligatures w14:val="standardContextual"/>
        </w:rPr>
        <w:commentReference w:id="69"/>
      </w:r>
      <w:commentRangeEnd w:id="70"/>
      <w:r w:rsidR="005032F1">
        <w:rPr>
          <w:rStyle w:val="Marquedecommentaire"/>
          <w:rFonts w:asciiTheme="majorHAnsi" w:eastAsiaTheme="minorHAnsi" w:hAnsiTheme="majorHAnsi" w:cs="Times New Roman (Corps CS)"/>
          <w:kern w:val="2"/>
          <w:lang w:eastAsia="en-US"/>
          <w14:ligatures w14:val="standardContextual"/>
        </w:rPr>
        <w:commentReference w:id="70"/>
      </w:r>
      <w:commentRangeEnd w:id="71"/>
      <w:r w:rsidR="00332822">
        <w:rPr>
          <w:rStyle w:val="Marquedecommentaire"/>
          <w:rFonts w:asciiTheme="majorHAnsi" w:eastAsiaTheme="minorHAnsi" w:hAnsiTheme="majorHAnsi" w:cs="Times New Roman (Corps CS)"/>
          <w:kern w:val="2"/>
          <w:lang w:eastAsia="en-US"/>
          <w14:ligatures w14:val="standardContextual"/>
        </w:rPr>
        <w:commentReference w:id="71"/>
      </w:r>
    </w:p>
    <w:p w14:paraId="68D5CD1A" w14:textId="77777777" w:rsidR="00F17B8A" w:rsidRPr="00A25569" w:rsidRDefault="00F17B8A" w:rsidP="00F17B8A">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The minnow trap and seine net samplings were both conducted on the same day for each lake. The seine samplings occurred during daytime </w:t>
      </w:r>
      <w:r>
        <w:rPr>
          <w:rFonts w:asciiTheme="majorHAnsi" w:hAnsiTheme="majorHAnsi" w:cstheme="majorHAnsi"/>
          <w:lang w:val="en-US"/>
        </w:rPr>
        <w:t xml:space="preserve">(usually between </w:t>
      </w:r>
      <w:r w:rsidRPr="00E34B79">
        <w:rPr>
          <w:rFonts w:asciiTheme="majorHAnsi" w:hAnsiTheme="majorHAnsi" w:cstheme="majorHAnsi"/>
          <w:lang w:val="en-US"/>
        </w:rPr>
        <w:t xml:space="preserve">10AM and </w:t>
      </w:r>
      <w:r>
        <w:rPr>
          <w:rFonts w:asciiTheme="majorHAnsi" w:hAnsiTheme="majorHAnsi" w:cstheme="majorHAnsi"/>
          <w:lang w:val="en-US"/>
        </w:rPr>
        <w:t xml:space="preserve">4PM) </w:t>
      </w:r>
      <w:r w:rsidRPr="00A25569">
        <w:rPr>
          <w:rFonts w:asciiTheme="majorHAnsi" w:hAnsiTheme="majorHAnsi" w:cstheme="majorHAnsi"/>
          <w:lang w:val="en-US"/>
        </w:rPr>
        <w:t xml:space="preserve">in habitats </w:t>
      </w:r>
      <w:r>
        <w:rPr>
          <w:rFonts w:asciiTheme="majorHAnsi" w:hAnsiTheme="majorHAnsi" w:cstheme="majorHAnsi"/>
          <w:lang w:val="en-US"/>
        </w:rPr>
        <w:t>without</w:t>
      </w:r>
      <w:r w:rsidRPr="00A25569">
        <w:rPr>
          <w:rFonts w:asciiTheme="majorHAnsi" w:hAnsiTheme="majorHAnsi" w:cstheme="majorHAnsi"/>
          <w:lang w:val="en-US"/>
        </w:rPr>
        <w:t xml:space="preserve"> large obstacles like trunks and rocks </w:t>
      </w:r>
      <w:r>
        <w:rPr>
          <w:rFonts w:asciiTheme="majorHAnsi" w:hAnsiTheme="majorHAnsi" w:cstheme="majorHAnsi"/>
          <w:lang w:val="en-US"/>
        </w:rPr>
        <w:t>to prevent net obstruction</w:t>
      </w:r>
      <w:r w:rsidRPr="00A25569">
        <w:rPr>
          <w:rFonts w:asciiTheme="majorHAnsi" w:hAnsiTheme="majorHAnsi" w:cstheme="majorHAnsi"/>
          <w:lang w:val="en-US"/>
        </w:rPr>
        <w:t>. Two sizes of minnow traps were set at approximately equal distance along the shore</w:t>
      </w:r>
      <w:r>
        <w:rPr>
          <w:rFonts w:asciiTheme="majorHAnsi" w:hAnsiTheme="majorHAnsi" w:cstheme="majorHAnsi"/>
          <w:lang w:val="en-US"/>
        </w:rPr>
        <w:t xml:space="preserve"> at </w:t>
      </w:r>
      <w:r w:rsidRPr="00A25569">
        <w:rPr>
          <w:rFonts w:asciiTheme="majorHAnsi" w:hAnsiTheme="majorHAnsi" w:cstheme="majorHAnsi"/>
          <w:lang w:val="en-US"/>
        </w:rPr>
        <w:t xml:space="preserve">4PM and </w:t>
      </w:r>
      <w:r>
        <w:rPr>
          <w:rFonts w:asciiTheme="majorHAnsi" w:hAnsiTheme="majorHAnsi" w:cstheme="majorHAnsi"/>
          <w:lang w:val="en-US"/>
        </w:rPr>
        <w:t>pulled four hours later</w:t>
      </w:r>
      <w:r w:rsidRPr="00A25569">
        <w:rPr>
          <w:rFonts w:asciiTheme="majorHAnsi" w:hAnsiTheme="majorHAnsi" w:cstheme="majorHAnsi"/>
          <w:lang w:val="en-US"/>
        </w:rPr>
        <w:t xml:space="preserve">, to target species that are most active at dusk. </w:t>
      </w:r>
      <w:r>
        <w:rPr>
          <w:rFonts w:asciiTheme="majorHAnsi" w:hAnsiTheme="majorHAnsi" w:cstheme="majorHAnsi"/>
          <w:lang w:val="en-US"/>
        </w:rPr>
        <w:t>All traps sat on the bottom substrate, but there</w:t>
      </w:r>
      <w:r w:rsidRPr="00A25569">
        <w:rPr>
          <w:rFonts w:asciiTheme="majorHAnsi" w:hAnsiTheme="majorHAnsi" w:cstheme="majorHAnsi"/>
          <w:lang w:val="en-US"/>
        </w:rPr>
        <w:t xml:space="preserve"> were no</w:t>
      </w:r>
      <w:r>
        <w:rPr>
          <w:rFonts w:asciiTheme="majorHAnsi" w:hAnsiTheme="majorHAnsi" w:cstheme="majorHAnsi"/>
          <w:lang w:val="en-US"/>
        </w:rPr>
        <w:t xml:space="preserve"> other</w:t>
      </w:r>
      <w:r w:rsidRPr="00A25569">
        <w:rPr>
          <w:rFonts w:asciiTheme="majorHAnsi" w:hAnsiTheme="majorHAnsi" w:cstheme="majorHAnsi"/>
          <w:lang w:val="en-US"/>
        </w:rPr>
        <w:t xml:space="preserve"> habitat restrictions for the minnow trap placement. </w:t>
      </w:r>
      <w:r>
        <w:rPr>
          <w:rFonts w:asciiTheme="majorHAnsi" w:hAnsiTheme="majorHAnsi" w:cstheme="majorHAnsi"/>
          <w:lang w:val="en-US"/>
        </w:rPr>
        <w:t>Eight</w:t>
      </w:r>
      <w:r w:rsidRPr="00A25569">
        <w:rPr>
          <w:rFonts w:asciiTheme="majorHAnsi" w:hAnsiTheme="majorHAnsi" w:cstheme="majorHAnsi"/>
          <w:lang w:val="en-US"/>
        </w:rPr>
        <w:t xml:space="preserve"> of the traps (3 large and 5 small traps) were baited </w:t>
      </w:r>
      <w:r>
        <w:rPr>
          <w:rFonts w:asciiTheme="majorHAnsi" w:hAnsiTheme="majorHAnsi" w:cstheme="majorHAnsi"/>
          <w:lang w:val="en-US"/>
        </w:rPr>
        <w:t xml:space="preserve">with bread </w:t>
      </w:r>
      <w:r w:rsidRPr="00A25569">
        <w:rPr>
          <w:rFonts w:asciiTheme="majorHAnsi" w:hAnsiTheme="majorHAnsi" w:cstheme="majorHAnsi"/>
          <w:lang w:val="en-US"/>
        </w:rPr>
        <w:t xml:space="preserve">to sample various feeding preferences and behavioral </w:t>
      </w:r>
      <w:r>
        <w:rPr>
          <w:rFonts w:asciiTheme="majorHAnsi" w:hAnsiTheme="majorHAnsi" w:cstheme="majorHAnsi"/>
          <w:lang w:val="en-US"/>
        </w:rPr>
        <w:t>trait</w:t>
      </w:r>
      <w:r w:rsidRPr="00A25569">
        <w:rPr>
          <w:rFonts w:asciiTheme="majorHAnsi" w:hAnsiTheme="majorHAnsi" w:cstheme="majorHAnsi"/>
          <w:lang w:val="en-US"/>
        </w:rPr>
        <w:t xml:space="preserve">s. The fishing gear dimensions are available in </w:t>
      </w:r>
      <w:r w:rsidRPr="005A35BD">
        <w:rPr>
          <w:rFonts w:asciiTheme="majorHAnsi" w:hAnsiTheme="majorHAnsi" w:cstheme="majorHAnsi"/>
          <w:color w:val="000000" w:themeColor="text1"/>
          <w:highlight w:val="green"/>
          <w:lang w:val="en-US"/>
        </w:rPr>
        <w:t>Table S3</w:t>
      </w:r>
      <w:r w:rsidRPr="005C08E1">
        <w:rPr>
          <w:rFonts w:asciiTheme="majorHAnsi" w:hAnsiTheme="majorHAnsi" w:cstheme="majorHAnsi"/>
          <w:color w:val="000000" w:themeColor="text1"/>
          <w:lang w:val="en-US"/>
        </w:rPr>
        <w:t xml:space="preserve">. </w:t>
      </w:r>
      <w:proofErr w:type="gramStart"/>
      <w:r w:rsidRPr="00A25569">
        <w:rPr>
          <w:rFonts w:asciiTheme="majorHAnsi" w:hAnsiTheme="majorHAnsi" w:cstheme="majorHAnsi"/>
          <w:lang w:val="en-US"/>
        </w:rPr>
        <w:t xml:space="preserve">All </w:t>
      </w:r>
      <w:r>
        <w:rPr>
          <w:rFonts w:asciiTheme="majorHAnsi" w:hAnsiTheme="majorHAnsi" w:cstheme="majorHAnsi"/>
          <w:lang w:val="en-US"/>
        </w:rPr>
        <w:t>of</w:t>
      </w:r>
      <w:proofErr w:type="gramEnd"/>
      <w:r>
        <w:rPr>
          <w:rFonts w:asciiTheme="majorHAnsi" w:hAnsiTheme="majorHAnsi" w:cstheme="majorHAnsi"/>
          <w:lang w:val="en-US"/>
        </w:rPr>
        <w:t xml:space="preserve"> </w:t>
      </w:r>
      <w:r w:rsidRPr="00A25569">
        <w:rPr>
          <w:rFonts w:asciiTheme="majorHAnsi" w:hAnsiTheme="majorHAnsi" w:cstheme="majorHAnsi"/>
          <w:lang w:val="en-US"/>
        </w:rPr>
        <w:t xml:space="preserve">the fishing gear was </w:t>
      </w:r>
      <w:r>
        <w:rPr>
          <w:rFonts w:asciiTheme="majorHAnsi" w:hAnsiTheme="majorHAnsi" w:cstheme="majorHAnsi"/>
          <w:lang w:val="en-US"/>
        </w:rPr>
        <w:t xml:space="preserve">pressure washed and </w:t>
      </w:r>
      <w:r>
        <w:rPr>
          <w:rFonts w:asciiTheme="majorHAnsi" w:hAnsiTheme="majorHAnsi" w:cstheme="majorHAnsi"/>
          <w:lang w:val="en-US"/>
        </w:rPr>
        <w:lastRenderedPageBreak/>
        <w:t>sun dried</w:t>
      </w:r>
      <w:r w:rsidRPr="00A25569">
        <w:rPr>
          <w:rFonts w:asciiTheme="majorHAnsi" w:hAnsiTheme="majorHAnsi" w:cstheme="majorHAnsi"/>
          <w:lang w:val="en-US"/>
        </w:rPr>
        <w:t xml:space="preserve"> between lake</w:t>
      </w:r>
      <w:r>
        <w:rPr>
          <w:rFonts w:asciiTheme="majorHAnsi" w:hAnsiTheme="majorHAnsi" w:cstheme="majorHAnsi"/>
          <w:lang w:val="en-US"/>
        </w:rPr>
        <w:t xml:space="preserve"> sampling </w:t>
      </w:r>
      <w:r w:rsidRPr="00A25569">
        <w:rPr>
          <w:rFonts w:asciiTheme="majorHAnsi" w:hAnsiTheme="majorHAnsi" w:cstheme="majorHAnsi"/>
          <w:lang w:val="en-US"/>
        </w:rPr>
        <w:t>following M</w:t>
      </w:r>
      <w:r>
        <w:rPr>
          <w:rFonts w:asciiTheme="majorHAnsi" w:hAnsiTheme="majorHAnsi" w:cstheme="majorHAnsi"/>
          <w:lang w:val="en-US"/>
        </w:rPr>
        <w:t>ELCCFP</w:t>
      </w:r>
      <w:r w:rsidRPr="00A25569">
        <w:rPr>
          <w:rFonts w:asciiTheme="majorHAnsi" w:hAnsiTheme="majorHAnsi" w:cstheme="majorHAnsi"/>
          <w:lang w:val="en-US"/>
        </w:rPr>
        <w:t xml:space="preserve"> recommendations to prevent </w:t>
      </w:r>
      <w:r>
        <w:rPr>
          <w:rFonts w:asciiTheme="majorHAnsi" w:hAnsiTheme="majorHAnsi" w:cstheme="majorHAnsi"/>
          <w:lang w:val="en-US"/>
        </w:rPr>
        <w:t xml:space="preserve">the spread of </w:t>
      </w:r>
      <w:r w:rsidRPr="00A25569">
        <w:rPr>
          <w:rFonts w:asciiTheme="majorHAnsi" w:hAnsiTheme="majorHAnsi" w:cstheme="majorHAnsi"/>
          <w:lang w:val="en-US"/>
        </w:rPr>
        <w:t>exotic species contamination.</w:t>
      </w:r>
    </w:p>
    <w:p w14:paraId="3DABCFB8" w14:textId="6056B643" w:rsidR="00F17B8A" w:rsidRDefault="00F17B8A" w:rsidP="00F17B8A">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All captured fishes were counted, identified to the species level, and measured (estimation of the total length to the nearest centimeter) directly after capture and subsequently released. Northern redbelly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eos</w:t>
      </w:r>
      <w:proofErr w:type="spellEnd"/>
      <w:r w:rsidRPr="00A25569">
        <w:rPr>
          <w:rFonts w:asciiTheme="majorHAnsi" w:hAnsiTheme="majorHAnsi" w:cstheme="majorHAnsi"/>
          <w:lang w:val="en-US"/>
        </w:rPr>
        <w:t xml:space="preserve">) and </w:t>
      </w:r>
      <w:proofErr w:type="spellStart"/>
      <w:r w:rsidRPr="00A25569">
        <w:rPr>
          <w:rFonts w:asciiTheme="majorHAnsi" w:hAnsiTheme="majorHAnsi" w:cstheme="majorHAnsi"/>
          <w:lang w:val="en-US"/>
        </w:rPr>
        <w:t>finescale</w:t>
      </w:r>
      <w:proofErr w:type="spellEnd"/>
      <w:r w:rsidRPr="00A25569">
        <w:rPr>
          <w:rFonts w:asciiTheme="majorHAnsi" w:hAnsiTheme="majorHAnsi" w:cstheme="majorHAnsi"/>
          <w:lang w:val="en-US"/>
        </w:rPr>
        <w:t xml:space="preserve"> dace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proofErr w:type="spellStart"/>
      <w:r w:rsidRPr="00A25569">
        <w:rPr>
          <w:rFonts w:asciiTheme="majorHAnsi" w:hAnsiTheme="majorHAnsi" w:cstheme="majorHAnsi"/>
          <w:i/>
          <w:iCs/>
          <w:lang w:val="en-US"/>
        </w:rPr>
        <w:t>neogaeus</w:t>
      </w:r>
      <w:proofErr w:type="spellEnd"/>
      <w:r w:rsidRPr="00A25569">
        <w:rPr>
          <w:rFonts w:asciiTheme="majorHAnsi" w:hAnsiTheme="majorHAnsi" w:cstheme="majorHAnsi"/>
          <w:lang w:val="en-US"/>
        </w:rPr>
        <w:t xml:space="preserve">) individuals were identified as </w:t>
      </w:r>
      <w:proofErr w:type="spellStart"/>
      <w:r w:rsidRPr="00A25569">
        <w:rPr>
          <w:rFonts w:asciiTheme="majorHAnsi" w:hAnsiTheme="majorHAnsi" w:cstheme="majorHAnsi"/>
          <w:i/>
          <w:iCs/>
          <w:lang w:val="en-US"/>
        </w:rPr>
        <w:t>Chrosomus</w:t>
      </w:r>
      <w:proofErr w:type="spellEnd"/>
      <w:r w:rsidRPr="00A25569">
        <w:rPr>
          <w:rFonts w:asciiTheme="majorHAnsi" w:hAnsiTheme="majorHAnsi" w:cstheme="majorHAnsi"/>
          <w:i/>
          <w:iCs/>
          <w:lang w:val="en-US"/>
        </w:rPr>
        <w:t xml:space="preserve"> </w:t>
      </w:r>
      <w:r w:rsidRPr="004D3316">
        <w:rPr>
          <w:rFonts w:asciiTheme="majorHAnsi" w:hAnsiTheme="majorHAnsi" w:cstheme="majorHAnsi"/>
          <w:lang w:val="en-US"/>
        </w:rPr>
        <w:t>spp.</w:t>
      </w:r>
      <w:r w:rsidRPr="00A25569">
        <w:rPr>
          <w:rFonts w:asciiTheme="majorHAnsi" w:hAnsiTheme="majorHAnsi" w:cstheme="majorHAnsi"/>
          <w:lang w:val="en-US"/>
        </w:rPr>
        <w:t xml:space="preserve"> as the two species hybridize in these lakes and cannot be distinguished based on morphology in the field </w:t>
      </w:r>
      <w:r w:rsidRPr="00A25569">
        <w:rPr>
          <w:rFonts w:asciiTheme="majorHAnsi" w:hAnsiTheme="majorHAnsi" w:cstheme="majorHAnsi"/>
        </w:rPr>
        <w:fldChar w:fldCharType="begin"/>
      </w:r>
      <w:r w:rsidRPr="00A25569">
        <w:rPr>
          <w:rFonts w:asciiTheme="majorHAnsi" w:hAnsiTheme="majorHAnsi" w:cstheme="majorHAnsi"/>
          <w:lang w:val="en-US"/>
        </w:rPr>
        <w:instrText xml:space="preserve"> ADDIN ZOTERO_ITEM CSL_CITATION {"citationID":"Rm3zQ6Wr","properties":{"formattedCitation":"(Angers &amp; Schlosser, 2007; Leung et al., 2017)","plainCitation":"(Angers &amp; Schlosser, 2007; Leung et al., 2017)","dontUpdate":true,"noteIndex":0},"citationItems":[{"id":7825,"uris":["http://zotero.org/groups/2585270/items/IE9VLTSW"],"itemData":{"id":7825,"type":"article-journal","abstract":"Phoxinus eos-neogaeus unisexual hybrids (Cyprinidae, Pisces) are among the few vertebrate taxa known to reproduce clonally by gynogenesis. These taxa have a broad distribution in North America, mostly located in regions previously covered by the last Pleistocene ice sheet. To assess whether asexual hybrids dispersed from glacial refuges at the end of the Pleistocene or they originated from current hybridization events, genetic diversity of mitochondrial DNA (mtDNA) sequences and microsatellite loci was determined in populations from 16 different sites in the Mississippi–Missouri River (Nebraska and Montana), Rainy River–Hudson Bay (Minnesota), and St Lawrence River (Quebec) drainages. The maternal species (P. neogaeus) occurred in Minnesota and Nebraska but was absent from Montana sites and was restricted to only two of 11 lakes sampled in Quebec, although hybrids were present at all sites. The genetic survey revealed a total of 49 clones, originating from 14 hybridization events. Several of the lineages were characterized by mtDNA haplotypes not detected in the maternal ancestor. Lineages as well as clones frequently displayed a large geographical distribution at a regional scale. Dating of hybridization events suggested a relatively recent origin (&lt; 50 000 years ago) from the Mississippi glacial refuge, even in regions not covered by the last Pleistocene glacier. Altogether, these results indicate P. eos-neogaeus hybrids are not the result of current hybridization events, but display a pattern predicted by postglacial dispersal. Our findings have considerable implications for the nature of selection processes affecting the diversity of these asexual taxa and their coexistence with sexual ancestors.","container-title":"Molecular Ecology","DOI":"10.1111/j.1365-294X.2007.03511.x","ISSN":"1365-294X","issue":"21","language":"en","note":"_eprint: https://onlinelibrary.wiley.com/doi/pdf/10.1111/j.1365-294X.2007.03511.x","page":"4562-4571","source":"Wiley Online Library","title":"The origin of Phoxinus eos-neogaeus unisexual hybrids","volume":"16","author":[{"family":"Angers","given":"Bernard"},{"family":"Schlosser","given":"Isaac J."}],"issued":{"date-parts":[["2007"]]}}},{"id":7828,"uris":["http://zotero.org/groups/2585270/items/S2N2DEBP"],"itemData":{"id":7828,"type":"article-journal","abstract":"The effect of the environment may result in different developmental outcomes. Extrinsic signals can modify developmental pathways and result in alternative phenotypes (phenotypic plasticity). The environment can also be interpreted as a stressor and increase developmental instability (developmental noise). Directional and fluctuating asymmetry provide a conceptual background to discriminate between these results. This study aims at assessing whether variation in dentition and shape of pharyngeal arches of the clonal fish Chrosomus eos-neogaeus results from developmental instability or environmentally induced changes. A total of 262 specimens of the Chrosomus eos-neogaeus complex from 12 natural sites were analysed. X-ray microcomputed tomography (X-ray micro-CT) was used to visualize the pharyngeal arches in situ with high resolution. Variation in the number of pharyngeal teeth is high in hybrids in contrast to the relative stability observed in both parental species. The basal dental formula is symmetric while the most frequent alternative dental formula is asymmetric. Within one lineage, large variation in the proportion of individuals bearing basal or alternative dental formulae was observed among sites in the absence of genetic difference. Both dentition and arch shape of this hybrid lineage were explained significantly by environmental differences. Only individuals bearing asymmetric dental formula displayed fluctuating asymmetry as well as directional left-right asymmetry for the arches. The hybrids appeared sensitive to environmental signals and intraspecific variation on pharyngeal teeth was not random but reflects phenotypic plasticity. Altogether, these results support the influence of the environment as a trigger for an alternative developmental pathway resulting in left-right asymmetry in dentition and shape of pharyngeal arches.","container-title":"PLOS ONE","DOI":"10.1371/journal.pone.0174235","ISSN":"1932-6203","issue":"4","journalAbbreviation":"PLOS ONE","language":"en","note":"publisher: Public Library of Science","page":"e0174235","source":"PLoS Journals","title":"Asymmetry in dentition and shape of pharyngeal arches in the clonal fish Chrosomus eos-neogaeus: Phenotypic plasticity and developmental instability","title-short":"Asymmetry in dentition and shape of pharyngeal arches in the clonal fish Chrosomus eos-neogaeus","volume":"12","author":[{"family":"Leung","given":"Christelle"},{"family":"Duclos","given":"Kevin Karl"},{"family":"Grünbaum","given":"Thomas"},{"family":"Cloutier","given":"Richard"},{"family":"Angers","given":"Bernard"}],"issued":{"date-parts":[["2017",4,5]]}}}],"schema":"https://github.com/citation-style-language/schema/raw/master/csl-citation.json"} </w:instrText>
      </w:r>
      <w:r w:rsidRPr="00A25569">
        <w:rPr>
          <w:rFonts w:asciiTheme="majorHAnsi" w:hAnsiTheme="majorHAnsi" w:cstheme="majorHAnsi"/>
        </w:rPr>
        <w:fldChar w:fldCharType="separate"/>
      </w:r>
      <w:r w:rsidRPr="00A25569">
        <w:rPr>
          <w:rFonts w:asciiTheme="majorHAnsi" w:hAnsiTheme="majorHAnsi" w:cstheme="majorHAnsi"/>
          <w:noProof/>
          <w:lang w:val="en-US"/>
        </w:rPr>
        <w:t>(Leung et al., 2017)</w:t>
      </w:r>
      <w:r w:rsidRPr="00A25569">
        <w:rPr>
          <w:rFonts w:asciiTheme="majorHAnsi" w:hAnsiTheme="majorHAnsi" w:cstheme="majorHAnsi"/>
        </w:rPr>
        <w:fldChar w:fldCharType="end"/>
      </w:r>
      <w:r w:rsidRPr="00A25569">
        <w:rPr>
          <w:rFonts w:asciiTheme="majorHAnsi" w:hAnsiTheme="majorHAnsi" w:cstheme="majorHAnsi"/>
          <w:lang w:val="en-US"/>
        </w:rPr>
        <w:t>. The presence of black cysts was assessed by examining the left side of the fish</w:t>
      </w:r>
      <w:r>
        <w:rPr>
          <w:rFonts w:asciiTheme="majorHAnsi" w:hAnsiTheme="majorHAnsi" w:cstheme="majorHAnsi"/>
          <w:lang w:val="en-US"/>
        </w:rPr>
        <w:t xml:space="preserve"> only as there is no difference of black spot abundance between both sides</w:t>
      </w:r>
      <w:r w:rsidRPr="00A25569">
        <w:rPr>
          <w:rFonts w:asciiTheme="majorHAnsi" w:hAnsiTheme="majorHAnsi" w:cstheme="majorHAnsi"/>
          <w:lang w:val="en-US"/>
        </w:rPr>
        <w:t xml:space="preserve"> </w:t>
      </w:r>
      <w:r w:rsidR="00332822">
        <w:rPr>
          <w:rFonts w:asciiTheme="majorHAnsi" w:hAnsiTheme="majorHAnsi" w:cstheme="majorHAnsi"/>
          <w:lang w:val="en-US"/>
        </w:rPr>
        <w:fldChar w:fldCharType="begin"/>
      </w:r>
      <w:r w:rsidR="00332822">
        <w:rPr>
          <w:rFonts w:asciiTheme="majorHAnsi" w:hAnsiTheme="majorHAnsi" w:cstheme="majorHAnsi"/>
          <w:lang w:val="en-US"/>
        </w:rPr>
        <w:instrText xml:space="preserve"> ADDIN ZOTERO_ITEM CSL_CITATION {"citationID":"5S0zMUAU","properties":{"formattedCitation":"(De Bonville et al., 2024)","plainCitation":"(De Bonville et al., 2024)","noteIndex":0},"citationItems":[{"id":11318,"uris":["http://zotero.org/groups/2585270/items/ZD52JB8A"],"itemData":{"id":11318,"type":"article-journal","container-title":"Conservation Physiology","DOI":"10.1093/conphys/coae015","title":"Thermal tolerance and survival are modulated by a natural gradient of infection in differentially acclimated hosts.","author":[{"family":"De Bonville","given":"Jérémy"},{"family":"Côté","given":"Ariane"},{"family":"Binning","given":"Sandra Ann"}],"issued":{"date-parts":[["2024"]]}}}],"schema":"https://github.com/citation-style-language/schema/raw/master/csl-citation.json"} </w:instrText>
      </w:r>
      <w:r w:rsidR="00332822">
        <w:rPr>
          <w:rFonts w:asciiTheme="majorHAnsi" w:hAnsiTheme="majorHAnsi" w:cstheme="majorHAnsi"/>
          <w:lang w:val="en-US"/>
        </w:rPr>
        <w:fldChar w:fldCharType="separate"/>
      </w:r>
      <w:r w:rsidR="00332822">
        <w:rPr>
          <w:rFonts w:asciiTheme="majorHAnsi" w:hAnsiTheme="majorHAnsi" w:cstheme="majorHAnsi"/>
          <w:noProof/>
          <w:lang w:val="en-US"/>
        </w:rPr>
        <w:t>(De Bonville et al., 2024)</w:t>
      </w:r>
      <w:r w:rsidR="00332822">
        <w:rPr>
          <w:rFonts w:asciiTheme="majorHAnsi" w:hAnsiTheme="majorHAnsi" w:cstheme="majorHAnsi"/>
          <w:lang w:val="en-US"/>
        </w:rPr>
        <w:fldChar w:fldCharType="end"/>
      </w:r>
      <w:r w:rsidRPr="004D3316">
        <w:rPr>
          <w:rFonts w:asciiTheme="majorHAnsi" w:hAnsiTheme="majorHAnsi" w:cstheme="majorHAnsi"/>
          <w:lang w:val="en-US"/>
        </w:rPr>
        <w:t>.</w:t>
      </w:r>
      <w:r w:rsidRPr="00A25569">
        <w:rPr>
          <w:rFonts w:asciiTheme="majorHAnsi" w:hAnsiTheme="majorHAnsi" w:cstheme="majorHAnsi"/>
          <w:lang w:val="en-US"/>
        </w:rPr>
        <w:t xml:space="preserve"> Juveniles and adults were </w:t>
      </w:r>
      <w:r>
        <w:rPr>
          <w:rFonts w:asciiTheme="majorHAnsi" w:hAnsiTheme="majorHAnsi" w:cstheme="majorHAnsi"/>
          <w:lang w:val="en-US"/>
        </w:rPr>
        <w:t>included</w:t>
      </w:r>
      <w:r w:rsidRPr="00A25569">
        <w:rPr>
          <w:rFonts w:asciiTheme="majorHAnsi" w:hAnsiTheme="majorHAnsi" w:cstheme="majorHAnsi"/>
          <w:lang w:val="en-US"/>
        </w:rPr>
        <w:t xml:space="preserve"> in this study as both life stages</w:t>
      </w:r>
      <w:r>
        <w:rPr>
          <w:rFonts w:asciiTheme="majorHAnsi" w:hAnsiTheme="majorHAnsi" w:cstheme="majorHAnsi"/>
          <w:lang w:val="en-US"/>
        </w:rPr>
        <w:t xml:space="preserve"> </w:t>
      </w:r>
      <w:r w:rsidRPr="00A25569">
        <w:rPr>
          <w:rFonts w:asciiTheme="majorHAnsi" w:hAnsiTheme="majorHAnsi" w:cstheme="majorHAnsi"/>
          <w:lang w:val="en-US"/>
        </w:rPr>
        <w:t>are vulnerable to black spot disease</w:t>
      </w:r>
      <w:r>
        <w:rPr>
          <w:rFonts w:asciiTheme="majorHAnsi" w:hAnsiTheme="majorHAnsi" w:cstheme="majorHAnsi"/>
          <w:lang w:val="en-US"/>
        </w:rPr>
        <w:t xml:space="preserve">. </w:t>
      </w:r>
    </w:p>
    <w:p w14:paraId="1DB3F7E0" w14:textId="77777777" w:rsidR="00F17B8A" w:rsidRPr="00A25569" w:rsidRDefault="00F17B8A" w:rsidP="00F17B8A">
      <w:pPr>
        <w:pStyle w:val="NormalWeb"/>
        <w:spacing w:line="360" w:lineRule="auto"/>
        <w:ind w:firstLine="708"/>
        <w:jc w:val="both"/>
        <w:rPr>
          <w:rFonts w:asciiTheme="majorHAnsi" w:hAnsiTheme="majorHAnsi" w:cstheme="majorHAnsi"/>
          <w:lang w:val="en-US"/>
        </w:rPr>
      </w:pPr>
      <w:r w:rsidRPr="00A25569">
        <w:rPr>
          <w:rFonts w:asciiTheme="majorHAnsi" w:hAnsiTheme="majorHAnsi" w:cstheme="majorHAnsi"/>
          <w:lang w:val="en-US"/>
        </w:rPr>
        <w:t xml:space="preserve">Fifty-meter snorkeling transects </w:t>
      </w:r>
      <w:r>
        <w:rPr>
          <w:rFonts w:asciiTheme="majorHAnsi" w:hAnsiTheme="majorHAnsi" w:cstheme="majorHAnsi"/>
          <w:lang w:val="en-US"/>
        </w:rPr>
        <w:t xml:space="preserve">positioned </w:t>
      </w:r>
      <w:r w:rsidRPr="00A25569">
        <w:rPr>
          <w:rFonts w:asciiTheme="majorHAnsi" w:hAnsiTheme="majorHAnsi" w:cstheme="majorHAnsi"/>
          <w:lang w:val="en-US"/>
        </w:rPr>
        <w:t xml:space="preserve">along the shore were conducted to assess black spot infection prevalence in the fish communities. We selected sites that were between approximately 0.5 and 3.0 m deep, not fully covered by macrophytes, not obstructed by docks and preferably with some vegetation, rock, or trunk refuges. The sites were selected and flagged every ten meters at the end-May 2022. The transects were performed simultaneously by two observers each monitoring one-meter field of view in front of them and moving forward at a pace of three minutes per ten meters. The fishes coming </w:t>
      </w:r>
      <w:r>
        <w:rPr>
          <w:rFonts w:asciiTheme="majorHAnsi" w:hAnsiTheme="majorHAnsi" w:cstheme="majorHAnsi"/>
          <w:lang w:val="en-US"/>
        </w:rPr>
        <w:t>for behind the observer were not counted to avoid recounting curious fishes that often follow the observers.</w:t>
      </w:r>
      <w:r w:rsidRPr="00A25569">
        <w:rPr>
          <w:rFonts w:asciiTheme="majorHAnsi" w:hAnsiTheme="majorHAnsi" w:cstheme="majorHAnsi"/>
          <w:lang w:val="en-US"/>
        </w:rPr>
        <w:t xml:space="preserve"> All the fishes were identified to the lowest taxonomic level possible and visible black spot infection was noted. All cyprinids were grouped into the same category</w:t>
      </w:r>
      <w:r>
        <w:rPr>
          <w:rFonts w:asciiTheme="majorHAnsi" w:hAnsiTheme="majorHAnsi" w:cstheme="majorHAnsi"/>
          <w:lang w:val="en-US"/>
        </w:rPr>
        <w:t xml:space="preserve"> due to the difficulty in accurately identifying fish to species level while swimming</w:t>
      </w:r>
      <w:r w:rsidRPr="00A25569">
        <w:rPr>
          <w:rFonts w:asciiTheme="majorHAnsi" w:hAnsiTheme="majorHAnsi" w:cstheme="majorHAnsi"/>
          <w:lang w:val="en-US"/>
        </w:rPr>
        <w:t xml:space="preserve">. </w:t>
      </w:r>
    </w:p>
    <w:p w14:paraId="493A6282" w14:textId="77777777" w:rsidR="00F17B8A" w:rsidRDefault="00F17B8A" w:rsidP="00F17B8A">
      <w:pPr>
        <w:spacing w:line="360" w:lineRule="auto"/>
        <w:ind w:firstLine="708"/>
        <w:jc w:val="both"/>
        <w:rPr>
          <w:rFonts w:cstheme="majorHAnsi"/>
          <w:lang w:val="en-US"/>
        </w:rPr>
      </w:pPr>
      <w:r w:rsidRPr="00A25569">
        <w:rPr>
          <w:rFonts w:cstheme="majorHAnsi"/>
          <w:lang w:val="en-US"/>
        </w:rPr>
        <w:t>Following the prevalence transect</w:t>
      </w:r>
      <w:r>
        <w:rPr>
          <w:rFonts w:cstheme="majorHAnsi"/>
          <w:lang w:val="en-US"/>
        </w:rPr>
        <w:t>s</w:t>
      </w:r>
      <w:r w:rsidRPr="00A25569">
        <w:rPr>
          <w:rFonts w:cstheme="majorHAnsi"/>
          <w:lang w:val="en-US"/>
        </w:rPr>
        <w:t xml:space="preserve">, we completed the habitat description. The percentage of </w:t>
      </w:r>
      <w:r>
        <w:rPr>
          <w:rFonts w:cstheme="majorHAnsi"/>
          <w:lang w:val="en-US"/>
        </w:rPr>
        <w:t xml:space="preserve">four </w:t>
      </w:r>
      <w:r w:rsidRPr="00A25569">
        <w:rPr>
          <w:rFonts w:cstheme="majorHAnsi"/>
          <w:lang w:val="en-US"/>
        </w:rPr>
        <w:t xml:space="preserve">substrate categories (silt, sand, </w:t>
      </w:r>
      <w:r>
        <w:rPr>
          <w:rFonts w:cstheme="majorHAnsi"/>
          <w:lang w:val="en-US"/>
        </w:rPr>
        <w:t>rock</w:t>
      </w:r>
      <w:r w:rsidRPr="00A25569">
        <w:rPr>
          <w:rFonts w:cstheme="majorHAnsi"/>
          <w:lang w:val="en-US"/>
        </w:rPr>
        <w:t>, and</w:t>
      </w:r>
      <w:r>
        <w:rPr>
          <w:rFonts w:cstheme="majorHAnsi"/>
          <w:lang w:val="en-US"/>
        </w:rPr>
        <w:t xml:space="preserve"> boulder</w:t>
      </w:r>
      <w:r w:rsidRPr="00A25569">
        <w:rPr>
          <w:rFonts w:cstheme="majorHAnsi"/>
          <w:lang w:val="en-US"/>
        </w:rPr>
        <w:t>), the macrophyte coverage, the number of trunks (or large branches), and the mean depth was estimated for each 10-meter transect section. The mean estimate of each category was then calculated for all variables at the transect-scale. Temperature, dissolved oxygen, conductivity</w:t>
      </w:r>
      <w:r>
        <w:rPr>
          <w:rFonts w:cstheme="majorHAnsi"/>
          <w:lang w:val="en-US"/>
        </w:rPr>
        <w:t xml:space="preserve">, </w:t>
      </w:r>
      <w:proofErr w:type="gramStart"/>
      <w:r>
        <w:rPr>
          <w:rFonts w:cstheme="majorHAnsi"/>
          <w:lang w:val="en-US"/>
        </w:rPr>
        <w:t>turbidity</w:t>
      </w:r>
      <w:proofErr w:type="gramEnd"/>
      <w:r>
        <w:rPr>
          <w:rFonts w:cstheme="majorHAnsi"/>
          <w:lang w:val="en-US"/>
        </w:rPr>
        <w:t xml:space="preserve"> </w:t>
      </w:r>
      <w:r w:rsidRPr="00A25569">
        <w:rPr>
          <w:rFonts w:cstheme="majorHAnsi"/>
          <w:lang w:val="en-US"/>
        </w:rPr>
        <w:t>and pH were measured at mid-depth</w:t>
      </w:r>
      <w:r>
        <w:rPr>
          <w:rFonts w:cstheme="majorHAnsi"/>
          <w:lang w:val="en-US"/>
        </w:rPr>
        <w:t xml:space="preserve"> (around 0.3 to 2 meters)</w:t>
      </w:r>
      <w:r w:rsidRPr="00A25569">
        <w:rPr>
          <w:rFonts w:cstheme="majorHAnsi"/>
          <w:lang w:val="en-US"/>
        </w:rPr>
        <w:t xml:space="preserve"> at the beginning of every transect with a YSI </w:t>
      </w:r>
      <w:proofErr w:type="spellStart"/>
      <w:r w:rsidRPr="00A25569">
        <w:rPr>
          <w:rFonts w:cstheme="majorHAnsi"/>
          <w:lang w:val="en-US"/>
        </w:rPr>
        <w:t>ProDSS</w:t>
      </w:r>
      <w:proofErr w:type="spellEnd"/>
      <w:r w:rsidRPr="00A25569">
        <w:rPr>
          <w:rFonts w:cstheme="majorHAnsi"/>
          <w:lang w:val="en-US"/>
        </w:rPr>
        <w:t xml:space="preserve"> Multi-Parameter Water Quality Meter. 1 L of unfiltered water was taken at mid-depth</w:t>
      </w:r>
      <w:r>
        <w:rPr>
          <w:rFonts w:cstheme="majorHAnsi"/>
          <w:lang w:val="en-US"/>
        </w:rPr>
        <w:t xml:space="preserve"> at each transects</w:t>
      </w:r>
      <w:r w:rsidRPr="00A25569">
        <w:rPr>
          <w:rFonts w:cstheme="majorHAnsi"/>
          <w:lang w:val="en-US"/>
        </w:rPr>
        <w:t xml:space="preserve"> in previously </w:t>
      </w:r>
      <w:r w:rsidRPr="00A25569">
        <w:rPr>
          <w:rFonts w:cstheme="majorHAnsi"/>
          <w:lang w:val="en-US"/>
        </w:rPr>
        <w:lastRenderedPageBreak/>
        <w:t>acid-washed HDPE bottle</w:t>
      </w:r>
      <w:r>
        <w:rPr>
          <w:rFonts w:cstheme="majorHAnsi"/>
          <w:lang w:val="en-US"/>
        </w:rPr>
        <w:t>s</w:t>
      </w:r>
      <w:r w:rsidRPr="00A25569">
        <w:rPr>
          <w:rFonts w:cstheme="majorHAnsi"/>
          <w:lang w:val="en-US"/>
        </w:rPr>
        <w:t xml:space="preserve"> for carbon and nutrient content analyses. The</w:t>
      </w:r>
      <w:r>
        <w:rPr>
          <w:rFonts w:cstheme="majorHAnsi"/>
          <w:lang w:val="en-US"/>
        </w:rPr>
        <w:t>re,</w:t>
      </w:r>
      <w:r w:rsidRPr="00A25569">
        <w:rPr>
          <w:rFonts w:cstheme="majorHAnsi"/>
          <w:lang w:val="en-US"/>
        </w:rPr>
        <w:t xml:space="preserve"> </w:t>
      </w:r>
      <w:r>
        <w:rPr>
          <w:rFonts w:cstheme="majorHAnsi"/>
          <w:lang w:val="en-US"/>
        </w:rPr>
        <w:t xml:space="preserve">each transect </w:t>
      </w:r>
      <w:r w:rsidRPr="00A25569">
        <w:rPr>
          <w:rFonts w:cstheme="majorHAnsi"/>
          <w:lang w:val="en-US"/>
        </w:rPr>
        <w:t xml:space="preserve">samples were placed </w:t>
      </w:r>
      <w:r>
        <w:rPr>
          <w:rFonts w:cstheme="majorHAnsi"/>
          <w:lang w:val="en-US"/>
        </w:rPr>
        <w:t xml:space="preserve">on ice </w:t>
      </w:r>
      <w:r w:rsidRPr="00A25569">
        <w:rPr>
          <w:rFonts w:cstheme="majorHAnsi"/>
          <w:lang w:val="en-US"/>
        </w:rPr>
        <w:t xml:space="preserve">in a dark cooler and transported </w:t>
      </w:r>
      <w:r>
        <w:rPr>
          <w:rFonts w:cstheme="majorHAnsi"/>
          <w:lang w:val="en-US"/>
        </w:rPr>
        <w:t xml:space="preserve">back </w:t>
      </w:r>
      <w:r w:rsidRPr="00A25569">
        <w:rPr>
          <w:rFonts w:cstheme="majorHAnsi"/>
          <w:lang w:val="en-US"/>
        </w:rPr>
        <w:t xml:space="preserve">to the </w:t>
      </w:r>
      <w:r>
        <w:rPr>
          <w:rFonts w:cstheme="majorHAnsi"/>
          <w:lang w:val="en-US"/>
        </w:rPr>
        <w:t xml:space="preserve">field station </w:t>
      </w:r>
      <w:r w:rsidRPr="00A25569">
        <w:rPr>
          <w:rFonts w:cstheme="majorHAnsi"/>
          <w:lang w:val="en-US"/>
        </w:rPr>
        <w:t xml:space="preserve">laboratory where the 1 L samples were separated in </w:t>
      </w:r>
      <w:r>
        <w:rPr>
          <w:rFonts w:cstheme="majorHAnsi"/>
          <w:lang w:val="en-US"/>
        </w:rPr>
        <w:t xml:space="preserve">one </w:t>
      </w:r>
      <w:r w:rsidRPr="00A25569">
        <w:rPr>
          <w:rFonts w:cstheme="majorHAnsi"/>
          <w:lang w:val="en-US"/>
        </w:rPr>
        <w:t xml:space="preserve">previously acid-washed 40 mL vials to measure total organic carbon (TOC), and </w:t>
      </w:r>
      <w:r>
        <w:rPr>
          <w:rFonts w:cstheme="majorHAnsi"/>
          <w:lang w:val="en-US"/>
        </w:rPr>
        <w:t xml:space="preserve">one </w:t>
      </w:r>
      <w:r w:rsidRPr="00A25569">
        <w:rPr>
          <w:rFonts w:cstheme="majorHAnsi"/>
          <w:lang w:val="en-US"/>
        </w:rPr>
        <w:t xml:space="preserve">500 mL HDPE bottle for total nitrogen (TN) and total phosphorus (TP). TOC samples were placed in a 4°C refrigerator and analyzed within the week while TN and TP samples were kept </w:t>
      </w:r>
      <w:r>
        <w:rPr>
          <w:rFonts w:cstheme="majorHAnsi"/>
          <w:lang w:val="en-US"/>
        </w:rPr>
        <w:t>frozen at</w:t>
      </w:r>
      <w:r w:rsidRPr="00A25569">
        <w:rPr>
          <w:rFonts w:cstheme="majorHAnsi"/>
          <w:lang w:val="en-US"/>
        </w:rPr>
        <w:t xml:space="preserve"> a -20°C until processing. </w:t>
      </w:r>
      <w:r>
        <w:rPr>
          <w:rFonts w:cstheme="majorHAnsi"/>
          <w:lang w:val="en-US"/>
        </w:rPr>
        <w:t>Every week, samples were brought back on ice at Université de Montréal (MIL</w:t>
      </w:r>
      <w:r w:rsidRPr="00957607">
        <w:rPr>
          <w:rFonts w:cstheme="majorHAnsi"/>
          <w:lang w:val="en-US"/>
        </w:rPr>
        <w:t xml:space="preserve"> </w:t>
      </w:r>
      <w:r>
        <w:rPr>
          <w:rFonts w:cstheme="majorHAnsi"/>
          <w:lang w:val="en-US"/>
        </w:rPr>
        <w:t xml:space="preserve">campus) for processing. </w:t>
      </w:r>
      <w:r w:rsidRPr="00A25569">
        <w:rPr>
          <w:rFonts w:cstheme="majorHAnsi"/>
          <w:lang w:val="en-US"/>
        </w:rPr>
        <w:t xml:space="preserve">TOC sample contents were measured on a </w:t>
      </w:r>
      <w:proofErr w:type="spellStart"/>
      <w:r w:rsidRPr="00A25569">
        <w:rPr>
          <w:rFonts w:cstheme="majorHAnsi"/>
          <w:lang w:val="en-US"/>
        </w:rPr>
        <w:t>Siervers</w:t>
      </w:r>
      <w:proofErr w:type="spellEnd"/>
      <w:r w:rsidRPr="00A25569">
        <w:rPr>
          <w:rFonts w:cstheme="majorHAnsi"/>
          <w:lang w:val="en-US"/>
        </w:rPr>
        <w:t xml:space="preserve"> M5310 C Laboratory Total </w:t>
      </w:r>
      <w:r>
        <w:rPr>
          <w:rFonts w:cstheme="majorHAnsi"/>
          <w:lang w:val="en-US"/>
        </w:rPr>
        <w:t>O</w:t>
      </w:r>
      <w:r w:rsidRPr="00A25569">
        <w:rPr>
          <w:rFonts w:cstheme="majorHAnsi"/>
          <w:lang w:val="en-US"/>
        </w:rPr>
        <w:t>rganic Carbon Analyzer</w:t>
      </w:r>
      <w:r>
        <w:rPr>
          <w:rFonts w:cstheme="majorHAnsi"/>
          <w:lang w:val="en-US"/>
        </w:rPr>
        <w:t xml:space="preserve">. </w:t>
      </w:r>
      <w:r w:rsidRPr="00A25569">
        <w:rPr>
          <w:rFonts w:cstheme="majorHAnsi"/>
          <w:lang w:val="en-US"/>
        </w:rPr>
        <w:t xml:space="preserve">TN and TP samples were oxidized with persulfate and autoclaved the day before analysis following EPA methods 353.2 and 365.3 respectively </w:t>
      </w:r>
      <w:r w:rsidRPr="00A25569">
        <w:rPr>
          <w:rFonts w:cstheme="majorHAnsi"/>
          <w:lang w:val="en-US"/>
        </w:rPr>
        <w:fldChar w:fldCharType="begin"/>
      </w:r>
      <w:r w:rsidRPr="00A25569">
        <w:rPr>
          <w:rFonts w:cstheme="majorHAnsi"/>
          <w:lang w:val="en-US"/>
        </w:rPr>
        <w:instrText xml:space="preserve"> ADDIN ZOTERO_ITEM CSL_CITATION {"citationID":"NcHVMpmF","properties":{"formattedCitation":"(US EPA, 1978, 1993)","plainCitation":"(US EPA, 1978, 1993)","noteIndex":0},"citationItems":[{"id":8675,"uris":["http://zotero.org/groups/2585270/items/9MIIK3TH"],"itemData":{"id":8675,"type":"document","title":"Method 365.3: Phosphorous, All Forms (Colorimetric, Ascorbic Acid, Two Reagent)","author":[{"family":"US EPA","given":""}],"issued":{"date-parts":[["1978"]]}}},{"id":8674,"uris":["http://zotero.org/groups/2585270/items/KD9WZD6M"],"itemData":{"id":8674,"type":"document","title":"Method 353.2, Revision 2.0: Determination of Nitrate-Nitrite Nitrogen by Automated Colorimetry","author":[{"family":"US EPA","given":""}],"issued":{"date-parts":[["1993"]]}}}],"schema":"https://github.com/citation-style-language/schema/raw/master/csl-citation.json"} </w:instrText>
      </w:r>
      <w:r w:rsidRPr="00A25569">
        <w:rPr>
          <w:rFonts w:cstheme="majorHAnsi"/>
          <w:lang w:val="en-US"/>
        </w:rPr>
        <w:fldChar w:fldCharType="separate"/>
      </w:r>
      <w:r w:rsidRPr="00A25569">
        <w:rPr>
          <w:rFonts w:cstheme="majorHAnsi"/>
          <w:noProof/>
          <w:lang w:val="en-US"/>
        </w:rPr>
        <w:t>(US EPA, 1978, 1993)</w:t>
      </w:r>
      <w:r w:rsidRPr="00A25569">
        <w:rPr>
          <w:rFonts w:cstheme="majorHAnsi"/>
          <w:lang w:val="en-US"/>
        </w:rPr>
        <w:fldChar w:fldCharType="end"/>
      </w:r>
      <w:r w:rsidRPr="00A25569">
        <w:rPr>
          <w:rFonts w:cstheme="majorHAnsi"/>
          <w:lang w:val="en-US"/>
        </w:rPr>
        <w:t xml:space="preserve">. TN concentrations were measured on a </w:t>
      </w:r>
      <w:proofErr w:type="spellStart"/>
      <w:r w:rsidRPr="00A25569">
        <w:rPr>
          <w:rFonts w:cstheme="majorHAnsi"/>
          <w:lang w:val="en-US"/>
        </w:rPr>
        <w:t>Lachat</w:t>
      </w:r>
      <w:proofErr w:type="spellEnd"/>
      <w:r w:rsidRPr="00A25569">
        <w:rPr>
          <w:rFonts w:cstheme="majorHAnsi"/>
          <w:lang w:val="en-US"/>
        </w:rPr>
        <w:t xml:space="preserve"> </w:t>
      </w:r>
      <w:proofErr w:type="spellStart"/>
      <w:r w:rsidRPr="00A25569">
        <w:rPr>
          <w:rFonts w:cstheme="majorHAnsi"/>
          <w:lang w:val="en-US"/>
        </w:rPr>
        <w:t>QuikChem</w:t>
      </w:r>
      <w:proofErr w:type="spellEnd"/>
      <w:r w:rsidRPr="00A25569">
        <w:rPr>
          <w:rFonts w:cstheme="majorHAnsi"/>
          <w:lang w:val="en-US"/>
        </w:rPr>
        <w:t xml:space="preserve"> 8500 analyzer and TP concentrations were analyzed on a </w:t>
      </w:r>
      <w:proofErr w:type="spellStart"/>
      <w:r w:rsidRPr="00A25569">
        <w:rPr>
          <w:rFonts w:cstheme="majorHAnsi"/>
          <w:lang w:val="en-US"/>
        </w:rPr>
        <w:t>Asoria</w:t>
      </w:r>
      <w:proofErr w:type="spellEnd"/>
      <w:r w:rsidRPr="00A25569">
        <w:rPr>
          <w:rFonts w:cstheme="majorHAnsi"/>
          <w:lang w:val="en-US"/>
        </w:rPr>
        <w:t>-Pacific Astoria2.</w:t>
      </w:r>
    </w:p>
    <w:p w14:paraId="336A7BB7" w14:textId="77777777" w:rsidR="00792A22" w:rsidRDefault="00792A22" w:rsidP="00792A22">
      <w:pPr>
        <w:rPr>
          <w:rFonts w:cstheme="majorHAnsi"/>
          <w:lang w:val="en-US"/>
        </w:rPr>
      </w:pPr>
    </w:p>
    <w:p w14:paraId="1718EC55" w14:textId="3B61C9BB" w:rsidR="00792A22" w:rsidRPr="00792A22" w:rsidRDefault="00792A22" w:rsidP="00792A22">
      <w:pPr>
        <w:pStyle w:val="Titre3"/>
        <w:rPr>
          <w:lang w:val="en-US"/>
        </w:rPr>
      </w:pPr>
      <w:bookmarkStart w:id="72" w:name="_Toc159491679"/>
      <w:r w:rsidRPr="00792A22">
        <w:rPr>
          <w:lang w:val="en-US"/>
        </w:rPr>
        <w:t>2.</w:t>
      </w:r>
      <w:r w:rsidR="004D4920">
        <w:rPr>
          <w:lang w:val="en-US"/>
        </w:rPr>
        <w:t>2.</w:t>
      </w:r>
      <w:r w:rsidRPr="00792A22">
        <w:rPr>
          <w:lang w:val="en-US"/>
        </w:rPr>
        <w:t>4. Statistical analyses</w:t>
      </w:r>
      <w:bookmarkEnd w:id="72"/>
      <w:r w:rsidRPr="00792A22">
        <w:rPr>
          <w:lang w:val="en-US"/>
        </w:rPr>
        <w:t xml:space="preserve"> </w:t>
      </w:r>
    </w:p>
    <w:p w14:paraId="322F2BFB" w14:textId="77777777" w:rsidR="00792A22" w:rsidRPr="00A25569" w:rsidRDefault="00792A22" w:rsidP="00792A22">
      <w:pPr>
        <w:spacing w:line="360" w:lineRule="auto"/>
        <w:jc w:val="both"/>
        <w:rPr>
          <w:rFonts w:cstheme="majorHAnsi"/>
          <w:lang w:val="en-US"/>
        </w:rPr>
      </w:pPr>
    </w:p>
    <w:p w14:paraId="16B2C61C" w14:textId="46E28C3E" w:rsidR="00F17B8A" w:rsidRPr="00A25569" w:rsidRDefault="00F17B8A" w:rsidP="00F17B8A">
      <w:pPr>
        <w:spacing w:line="360" w:lineRule="auto"/>
        <w:ind w:firstLine="708"/>
        <w:jc w:val="both"/>
        <w:rPr>
          <w:rFonts w:cstheme="majorHAnsi"/>
          <w:lang w:val="en-US"/>
        </w:rPr>
      </w:pPr>
      <w:r w:rsidRPr="00A25569">
        <w:rPr>
          <w:rFonts w:cstheme="majorHAnsi"/>
          <w:lang w:val="en-US"/>
        </w:rPr>
        <w:t>We describe</w:t>
      </w:r>
      <w:r>
        <w:rPr>
          <w:rFonts w:cstheme="majorHAnsi"/>
          <w:lang w:val="en-US"/>
        </w:rPr>
        <w:t>d</w:t>
      </w:r>
      <w:r w:rsidRPr="00A25569">
        <w:rPr>
          <w:rFonts w:cstheme="majorHAnsi"/>
          <w:lang w:val="en-US"/>
        </w:rPr>
        <w:t xml:space="preserve"> the black spot prevalence pattern</w:t>
      </w:r>
      <w:r>
        <w:rPr>
          <w:rFonts w:cstheme="majorHAnsi"/>
          <w:lang w:val="en-US"/>
        </w:rPr>
        <w:t>s</w:t>
      </w:r>
      <w:r w:rsidRPr="00A25569">
        <w:rPr>
          <w:rFonts w:cstheme="majorHAnsi"/>
          <w:lang w:val="en-US"/>
        </w:rPr>
        <w:t xml:space="preserve"> across multiple scales (landscape, </w:t>
      </w:r>
      <w:proofErr w:type="gramStart"/>
      <w:r w:rsidRPr="00A25569">
        <w:rPr>
          <w:rFonts w:cstheme="majorHAnsi"/>
          <w:lang w:val="en-US"/>
        </w:rPr>
        <w:t>lake</w:t>
      </w:r>
      <w:proofErr w:type="gramEnd"/>
      <w:r w:rsidRPr="00A25569">
        <w:rPr>
          <w:rFonts w:cstheme="majorHAnsi"/>
          <w:lang w:val="en-US"/>
        </w:rPr>
        <w:t xml:space="preserve"> and site). All data manipulations and analyses were conducted using R (version 4.2.3). Lake Tracy was excluded from the lake-scale analysis because of low fish abundance data </w:t>
      </w:r>
      <w:r>
        <w:rPr>
          <w:rFonts w:cstheme="majorHAnsi"/>
          <w:lang w:val="en-US"/>
        </w:rPr>
        <w:t xml:space="preserve">obtained with the fishing methods </w:t>
      </w:r>
      <w:r w:rsidRPr="00A25569">
        <w:rPr>
          <w:rFonts w:cstheme="majorHAnsi"/>
          <w:lang w:val="en-US"/>
        </w:rPr>
        <w:t>(N = 1 individual sampled).</w:t>
      </w:r>
      <w:r>
        <w:rPr>
          <w:rFonts w:cstheme="majorHAnsi"/>
          <w:lang w:val="en-US"/>
        </w:rPr>
        <w:t xml:space="preserve"> Prevalence distribution</w:t>
      </w:r>
      <w:r w:rsidR="005A35BD">
        <w:rPr>
          <w:rFonts w:cstheme="majorHAnsi"/>
          <w:lang w:val="en-US"/>
        </w:rPr>
        <w:t>s</w:t>
      </w:r>
      <w:r>
        <w:rPr>
          <w:rFonts w:cstheme="majorHAnsi"/>
          <w:lang w:val="en-US"/>
        </w:rPr>
        <w:t xml:space="preserve"> were compared between methods using a </w:t>
      </w:r>
      <w:proofErr w:type="spellStart"/>
      <w:r>
        <w:rPr>
          <w:rFonts w:cstheme="majorHAnsi"/>
          <w:lang w:val="en-US"/>
        </w:rPr>
        <w:t>dunn</w:t>
      </w:r>
      <w:proofErr w:type="spellEnd"/>
      <w:r>
        <w:rPr>
          <w:rFonts w:cstheme="majorHAnsi"/>
          <w:lang w:val="en-US"/>
        </w:rPr>
        <w:t xml:space="preserve"> test with a </w:t>
      </w:r>
      <w:proofErr w:type="spellStart"/>
      <w:r>
        <w:rPr>
          <w:rFonts w:cstheme="majorHAnsi"/>
          <w:lang w:val="en-US"/>
        </w:rPr>
        <w:t>Benjamini</w:t>
      </w:r>
      <w:proofErr w:type="spellEnd"/>
      <w:r>
        <w:rPr>
          <w:rFonts w:cstheme="majorHAnsi"/>
          <w:lang w:val="en-US"/>
        </w:rPr>
        <w:t>-Hochberg correction</w:t>
      </w:r>
      <w:r w:rsidR="00332822">
        <w:rPr>
          <w:rFonts w:cstheme="majorHAnsi"/>
          <w:lang w:val="en-US"/>
        </w:rPr>
        <w:t xml:space="preserve"> </w:t>
      </w:r>
      <w:r w:rsidR="00332822">
        <w:rPr>
          <w:rFonts w:cstheme="majorHAnsi"/>
          <w:lang w:val="en-US"/>
        </w:rPr>
        <w:fldChar w:fldCharType="begin"/>
      </w:r>
      <w:r w:rsidR="00332822">
        <w:rPr>
          <w:rFonts w:cstheme="majorHAnsi"/>
          <w:lang w:val="en-US"/>
        </w:rPr>
        <w:instrText xml:space="preserve"> ADDIN ZOTERO_ITEM CSL_CITATION {"citationID":"OtP9VgEr","properties":{"formattedCitation":"(Dinno, 2017)","plainCitation":"(Dinno, 2017)","noteIndex":0},"citationItems":[{"id":11320,"uris":["http://zotero.org/groups/2585270/items/ASVZ7UUD"],"itemData":{"id":11320,"type":"software","abstract":"Computes Dunn's test (1964) for stochastic dominance and reports the results among multiple pairwise comparisons after a Kruskal-Wallis test for stochastic dominance among k groups (Kruskal and Wallis, 1952). The interpretation of stochastic dominance requires an assumption that the CDF of one group does not cross the CDF of the other. 'dunn.test' makes k(k-1)/2 multiple pairwise comparisons based on Dunn's z-test-statistic approximations to the actual rank statistics. The null hypothesis for each pairwise comparison is that the probability of observing a randomly selected value from the first group that is larger than a randomly selected value from the second group equals one half; this null hypothesis corresponds to that of the Wilcoxon-Mann-Whitney rank-sum test. Like the rank-sum test, if the data can be assumed to be continuous, and the distributions are assumed identical except for a difference in location, Dunn's test may be understood as a test for median difference. 'dunn.test' accounts for tied ranks.","license":"GPL-2","source":"R-Packages","title":"dunn.test: Dunn's Test of Multiple Comparisons Using Rank Sums","title-short":"dunn.test","URL":"https://cran.r-project.org/web/packages/dunn.test/index.html","version":"1.3.5","author":[{"family":"Dinno","given":"Alexis"}],"accessed":{"date-parts":[["2024",4,5]]},"issued":{"date-parts":[["2017",10,27]]}}}],"schema":"https://github.com/citation-style-language/schema/raw/master/csl-citation.json"} </w:instrText>
      </w:r>
      <w:r w:rsidR="00332822">
        <w:rPr>
          <w:rFonts w:cstheme="majorHAnsi"/>
          <w:lang w:val="en-US"/>
        </w:rPr>
        <w:fldChar w:fldCharType="separate"/>
      </w:r>
      <w:r w:rsidR="00332822">
        <w:rPr>
          <w:rFonts w:cstheme="majorHAnsi"/>
          <w:noProof/>
          <w:lang w:val="en-US"/>
        </w:rPr>
        <w:t>(Dinno, 2017)</w:t>
      </w:r>
      <w:r w:rsidR="00332822">
        <w:rPr>
          <w:rFonts w:cstheme="majorHAnsi"/>
          <w:lang w:val="en-US"/>
        </w:rPr>
        <w:fldChar w:fldCharType="end"/>
      </w:r>
      <w:r>
        <w:rPr>
          <w:rFonts w:cstheme="majorHAnsi"/>
          <w:lang w:val="en-US"/>
        </w:rPr>
        <w:t>.</w:t>
      </w:r>
    </w:p>
    <w:p w14:paraId="48227DDF" w14:textId="77777777" w:rsidR="00792A22" w:rsidRPr="00A25569" w:rsidRDefault="00792A22" w:rsidP="00792A22">
      <w:pPr>
        <w:spacing w:line="360" w:lineRule="auto"/>
        <w:jc w:val="both"/>
        <w:rPr>
          <w:rFonts w:cstheme="majorHAnsi"/>
          <w:lang w:val="en-US"/>
        </w:rPr>
      </w:pPr>
    </w:p>
    <w:p w14:paraId="755D9356" w14:textId="7AC94301" w:rsidR="00F17B8A" w:rsidRPr="00A25569" w:rsidRDefault="00F17B8A" w:rsidP="00F17B8A">
      <w:pPr>
        <w:spacing w:line="360" w:lineRule="auto"/>
        <w:ind w:firstLine="708"/>
        <w:jc w:val="both"/>
        <w:rPr>
          <w:rFonts w:cstheme="majorHAnsi"/>
          <w:lang w:val="en-US"/>
        </w:rPr>
      </w:pPr>
      <w:r w:rsidRPr="00A25569">
        <w:rPr>
          <w:rFonts w:cstheme="majorHAnsi"/>
          <w:lang w:val="en-US"/>
        </w:rPr>
        <w:t xml:space="preserve">For the landscape-scale analysis, we looked at the effect of the sampling design (here sampling method and sampling effort) on the estimation of landscape </w:t>
      </w:r>
      <w:r>
        <w:rPr>
          <w:rFonts w:cstheme="majorHAnsi"/>
          <w:lang w:val="en-US"/>
        </w:rPr>
        <w:t xml:space="preserve">fish infection </w:t>
      </w:r>
      <w:r w:rsidRPr="00A25569">
        <w:rPr>
          <w:rFonts w:cstheme="majorHAnsi"/>
          <w:lang w:val="en-US"/>
        </w:rPr>
        <w:t xml:space="preserve">prevalence. We used a resampling approach on the data from the different sampling methods (minnow trap, seine net, transect, and all methods combined) to investigate how the infection prevalence estimate changes </w:t>
      </w:r>
      <w:r>
        <w:rPr>
          <w:rFonts w:cstheme="majorHAnsi"/>
          <w:lang w:val="en-US"/>
        </w:rPr>
        <w:t>along a gradient of</w:t>
      </w:r>
      <w:r w:rsidRPr="00A25569">
        <w:rPr>
          <w:rFonts w:cstheme="majorHAnsi"/>
          <w:lang w:val="en-US"/>
        </w:rPr>
        <w:t xml:space="preserve"> increasing sampling effort. The sampling effort </w:t>
      </w:r>
      <w:r>
        <w:rPr>
          <w:rFonts w:cstheme="majorHAnsi"/>
          <w:lang w:val="en-US"/>
        </w:rPr>
        <w:t xml:space="preserve">associated </w:t>
      </w:r>
      <w:r w:rsidRPr="00A25569">
        <w:rPr>
          <w:rFonts w:cstheme="majorHAnsi"/>
          <w:lang w:val="en-US"/>
        </w:rPr>
        <w:t>prevalence was calculated as the number of infected individuals divided by the total number of individuals regardless of the</w:t>
      </w:r>
      <w:r>
        <w:rPr>
          <w:rFonts w:cstheme="majorHAnsi"/>
          <w:lang w:val="en-US"/>
        </w:rPr>
        <w:t xml:space="preserve"> origin lake</w:t>
      </w:r>
      <w:r w:rsidRPr="00A25569">
        <w:rPr>
          <w:rFonts w:cstheme="majorHAnsi"/>
          <w:lang w:val="en-US"/>
        </w:rPr>
        <w:t xml:space="preserve">. For each sampling method, we randomly </w:t>
      </w:r>
      <w:r>
        <w:rPr>
          <w:rFonts w:cstheme="majorHAnsi"/>
          <w:lang w:val="en-US"/>
        </w:rPr>
        <w:t>selected</w:t>
      </w:r>
      <w:r w:rsidRPr="00A25569">
        <w:rPr>
          <w:rFonts w:cstheme="majorHAnsi"/>
          <w:lang w:val="en-US"/>
        </w:rPr>
        <w:t xml:space="preserve"> N number of samples from our data to estimate the landscape (weighted mean) prevalence. The operation was repeated 999 times for a sampling gradient</w:t>
      </w:r>
      <w:r w:rsidR="005032F1">
        <w:rPr>
          <w:rFonts w:cstheme="majorHAnsi"/>
          <w:lang w:val="en-US"/>
        </w:rPr>
        <w:t xml:space="preserve"> </w:t>
      </w:r>
      <w:ins w:id="73" w:author="Éric Harvey" w:date="2024-04-02T14:11:00Z">
        <w:r w:rsidR="005032F1">
          <w:rPr>
            <w:rFonts w:cstheme="majorHAnsi"/>
            <w:lang w:val="en-US"/>
          </w:rPr>
          <w:t>N</w:t>
        </w:r>
      </w:ins>
      <w:r w:rsidRPr="00A25569">
        <w:rPr>
          <w:rFonts w:cstheme="majorHAnsi"/>
          <w:lang w:val="en-US"/>
        </w:rPr>
        <w:t xml:space="preserve"> from 1 to 35 samples</w:t>
      </w:r>
      <w:r>
        <w:rPr>
          <w:rFonts w:cstheme="majorHAnsi"/>
          <w:lang w:val="en-US"/>
        </w:rPr>
        <w:t xml:space="preserve"> (</w:t>
      </w:r>
      <w:commentRangeStart w:id="74"/>
      <w:r>
        <w:rPr>
          <w:rFonts w:cstheme="majorHAnsi"/>
          <w:lang w:val="en-US"/>
        </w:rPr>
        <w:t>to keep a random component, we avoid resampling the entire data set</w:t>
      </w:r>
      <w:commentRangeEnd w:id="74"/>
      <w:r w:rsidR="005032F1">
        <w:rPr>
          <w:rStyle w:val="Marquedecommentaire"/>
        </w:rPr>
        <w:commentReference w:id="74"/>
      </w:r>
      <w:r>
        <w:rPr>
          <w:rFonts w:cstheme="majorHAnsi"/>
          <w:lang w:val="en-US"/>
        </w:rPr>
        <w:t xml:space="preserve"> and, </w:t>
      </w:r>
      <w:commentRangeStart w:id="75"/>
      <w:r>
        <w:rPr>
          <w:rFonts w:cstheme="majorHAnsi"/>
          <w:lang w:val="en-US"/>
        </w:rPr>
        <w:t xml:space="preserve">the smallest method data set included 39 sampling </w:t>
      </w:r>
      <w:r>
        <w:rPr>
          <w:rFonts w:cstheme="majorHAnsi"/>
          <w:lang w:val="en-US"/>
        </w:rPr>
        <w:lastRenderedPageBreak/>
        <w:t>efforts</w:t>
      </w:r>
      <w:commentRangeEnd w:id="75"/>
      <w:r w:rsidR="005032F1">
        <w:rPr>
          <w:rStyle w:val="Marquedecommentaire"/>
        </w:rPr>
        <w:commentReference w:id="75"/>
      </w:r>
      <w:r>
        <w:rPr>
          <w:rFonts w:cstheme="majorHAnsi"/>
          <w:lang w:val="en-US"/>
        </w:rPr>
        <w:t>)</w:t>
      </w:r>
      <w:r w:rsidRPr="00A25569">
        <w:rPr>
          <w:rFonts w:cstheme="majorHAnsi"/>
          <w:lang w:val="en-US"/>
        </w:rPr>
        <w:t>. A local regression</w:t>
      </w:r>
      <w:r>
        <w:rPr>
          <w:rFonts w:cstheme="majorHAnsi"/>
          <w:lang w:val="en-US"/>
        </w:rPr>
        <w:t xml:space="preserve"> (loess)</w:t>
      </w:r>
      <w:r w:rsidRPr="00A25569">
        <w:rPr>
          <w:rFonts w:cstheme="majorHAnsi"/>
          <w:lang w:val="en-US"/>
        </w:rPr>
        <w:t xml:space="preserve"> was then fitted to the landscape estimates generated by our simulation of each sampling effort value (N) for visualization of the t</w:t>
      </w:r>
      <w:r>
        <w:rPr>
          <w:rFonts w:cstheme="majorHAnsi"/>
          <w:lang w:val="en-US"/>
        </w:rPr>
        <w:t>rend of mean landscape prevalence</w:t>
      </w:r>
      <w:r w:rsidRPr="00A25569">
        <w:rPr>
          <w:rFonts w:cstheme="majorHAnsi"/>
          <w:lang w:val="en-US"/>
        </w:rPr>
        <w:t xml:space="preserve"> through the sampling gradient. We</w:t>
      </w:r>
      <w:r>
        <w:rPr>
          <w:rFonts w:cstheme="majorHAnsi"/>
          <w:lang w:val="en-US"/>
        </w:rPr>
        <w:t xml:space="preserve"> then compared for each method the observed prevalence (calculated with all samples) with resampled landscape prevalence at N = 5, 10, 15, 20, 25, 30 and 35 to see </w:t>
      </w:r>
      <w:commentRangeStart w:id="76"/>
      <w:r>
        <w:rPr>
          <w:rFonts w:cstheme="majorHAnsi"/>
          <w:lang w:val="en-US"/>
        </w:rPr>
        <w:t>when accurate prevalence is reached</w:t>
      </w:r>
      <w:commentRangeEnd w:id="76"/>
      <w:r>
        <w:rPr>
          <w:rStyle w:val="Marquedecommentaire"/>
        </w:rPr>
        <w:commentReference w:id="76"/>
      </w:r>
      <w:r w:rsidRPr="00A25569">
        <w:rPr>
          <w:rFonts w:cstheme="majorHAnsi"/>
          <w:lang w:val="en-US"/>
        </w:rPr>
        <w:t xml:space="preserve">. </w:t>
      </w:r>
    </w:p>
    <w:p w14:paraId="336BED26" w14:textId="77777777" w:rsidR="00792A22" w:rsidRPr="00A25569" w:rsidRDefault="00792A22" w:rsidP="00792A22">
      <w:pPr>
        <w:spacing w:line="360" w:lineRule="auto"/>
        <w:jc w:val="both"/>
        <w:rPr>
          <w:rFonts w:cstheme="majorHAnsi"/>
          <w:lang w:val="en-US"/>
        </w:rPr>
      </w:pPr>
    </w:p>
    <w:p w14:paraId="2068FA9E" w14:textId="77777777" w:rsidR="00F17B8A" w:rsidRPr="00A25569" w:rsidRDefault="00F17B8A" w:rsidP="00F17B8A">
      <w:pPr>
        <w:spacing w:line="360" w:lineRule="auto"/>
        <w:ind w:firstLine="708"/>
        <w:jc w:val="both"/>
        <w:rPr>
          <w:rFonts w:cstheme="majorHAnsi"/>
          <w:lang w:val="en-US"/>
        </w:rPr>
      </w:pPr>
      <w:r w:rsidRPr="00A25569">
        <w:rPr>
          <w:rFonts w:cstheme="majorHAnsi"/>
          <w:lang w:val="en-US"/>
        </w:rPr>
        <w:t xml:space="preserve">For the lake-scale analysis, we examined the frequency distribution of the </w:t>
      </w:r>
      <w:r>
        <w:rPr>
          <w:rFonts w:cstheme="majorHAnsi"/>
          <w:lang w:val="en-US"/>
        </w:rPr>
        <w:t>fish infection</w:t>
      </w:r>
      <w:r w:rsidRPr="00A25569">
        <w:rPr>
          <w:rFonts w:cstheme="majorHAnsi"/>
          <w:lang w:val="en-US"/>
        </w:rPr>
        <w:t xml:space="preserve"> prevalence according to the sampling method. The mean infection prevalence was previously calculated for each lake, and visualization was made with histograms set at </w:t>
      </w:r>
      <w:commentRangeStart w:id="77"/>
      <w:commentRangeStart w:id="78"/>
      <w:r w:rsidRPr="00A25569">
        <w:rPr>
          <w:rFonts w:cstheme="majorHAnsi"/>
          <w:lang w:val="en-US"/>
        </w:rPr>
        <w:t>six</w:t>
      </w:r>
      <w:commentRangeEnd w:id="77"/>
      <w:r>
        <w:rPr>
          <w:rStyle w:val="Marquedecommentaire"/>
        </w:rPr>
        <w:commentReference w:id="77"/>
      </w:r>
      <w:commentRangeEnd w:id="78"/>
      <w:r w:rsidR="001B0601">
        <w:rPr>
          <w:rStyle w:val="Marquedecommentaire"/>
        </w:rPr>
        <w:commentReference w:id="78"/>
      </w:r>
      <w:r w:rsidRPr="00A25569">
        <w:rPr>
          <w:rFonts w:cstheme="majorHAnsi"/>
          <w:lang w:val="en-US"/>
        </w:rPr>
        <w:t xml:space="preserve"> bins to avoid gaps. The distributions were then compared with the</w:t>
      </w:r>
      <w:r>
        <w:rPr>
          <w:rFonts w:cstheme="majorHAnsi"/>
          <w:lang w:val="en-US"/>
        </w:rPr>
        <w:t xml:space="preserve"> </w:t>
      </w:r>
      <w:r w:rsidRPr="00A25569">
        <w:rPr>
          <w:rFonts w:cstheme="majorHAnsi"/>
          <w:lang w:val="en-US"/>
        </w:rPr>
        <w:t>map</w:t>
      </w:r>
      <w:r>
        <w:rPr>
          <w:rFonts w:cstheme="majorHAnsi"/>
          <w:lang w:val="en-US"/>
        </w:rPr>
        <w:t xml:space="preserve">s </w:t>
      </w:r>
      <w:r w:rsidRPr="00A25569">
        <w:rPr>
          <w:rFonts w:cstheme="majorHAnsi"/>
          <w:lang w:val="en-US"/>
        </w:rPr>
        <w:t xml:space="preserve">of the study area </w:t>
      </w:r>
      <w:r>
        <w:rPr>
          <w:rFonts w:cstheme="majorHAnsi"/>
          <w:lang w:val="en-US"/>
        </w:rPr>
        <w:t xml:space="preserve">showing prevalence gradient </w:t>
      </w:r>
      <w:proofErr w:type="gramStart"/>
      <w:r>
        <w:rPr>
          <w:rFonts w:cstheme="majorHAnsi"/>
          <w:lang w:val="en-US"/>
        </w:rPr>
        <w:t>in order to</w:t>
      </w:r>
      <w:proofErr w:type="gramEnd"/>
      <w:r>
        <w:rPr>
          <w:rFonts w:cstheme="majorHAnsi"/>
          <w:lang w:val="en-US"/>
        </w:rPr>
        <w:t xml:space="preserve"> look </w:t>
      </w:r>
      <w:r w:rsidRPr="00A25569">
        <w:rPr>
          <w:rFonts w:cstheme="majorHAnsi"/>
          <w:lang w:val="en-US"/>
        </w:rPr>
        <w:t>for spatial patterns.</w:t>
      </w:r>
    </w:p>
    <w:p w14:paraId="76634681" w14:textId="77777777" w:rsidR="00F17B8A" w:rsidRPr="00A25569" w:rsidRDefault="00F17B8A" w:rsidP="00F17B8A">
      <w:pPr>
        <w:spacing w:line="360" w:lineRule="auto"/>
        <w:jc w:val="both"/>
        <w:rPr>
          <w:rFonts w:cstheme="majorHAnsi"/>
          <w:lang w:val="en-US"/>
        </w:rPr>
      </w:pPr>
    </w:p>
    <w:p w14:paraId="5AA4E147" w14:textId="68BBB17C" w:rsidR="008E27E4" w:rsidRDefault="00F17B8A" w:rsidP="00F17B8A">
      <w:pPr>
        <w:spacing w:line="360" w:lineRule="auto"/>
        <w:ind w:firstLine="708"/>
        <w:jc w:val="both"/>
        <w:rPr>
          <w:rFonts w:cstheme="majorHAnsi"/>
          <w:lang w:val="en-US"/>
        </w:rPr>
      </w:pPr>
      <w:r w:rsidRPr="00A25569">
        <w:rPr>
          <w:rFonts w:cstheme="majorHAnsi"/>
          <w:lang w:val="en-US"/>
        </w:rPr>
        <w:t>For the site-scale analysis, we modeled the relationships between environmental drivers and the community infection prevalence on a transect level. We used the prevalence data from the transect method because it is the only method that allows an accurate association of infection prevalence with all environmental variables (including those measured at the site-scale), thus can best reveal the key drivers of infection prevalence. Prior to analysis, we explored the data for outliers in both the response and explanatory variables,</w:t>
      </w:r>
      <w:r>
        <w:rPr>
          <w:rFonts w:cstheme="majorHAnsi"/>
          <w:lang w:val="en-US"/>
        </w:rPr>
        <w:t xml:space="preserve"> </w:t>
      </w:r>
      <w:r w:rsidRPr="00A25569">
        <w:rPr>
          <w:rFonts w:cstheme="majorHAnsi"/>
          <w:lang w:val="en-US"/>
        </w:rPr>
        <w:t xml:space="preserve">for collinearity between explanatory variables, and for </w:t>
      </w:r>
      <w:r>
        <w:rPr>
          <w:rFonts w:cstheme="majorHAnsi"/>
          <w:lang w:val="en-US"/>
        </w:rPr>
        <w:t>non-linearity in the</w:t>
      </w:r>
      <w:r w:rsidRPr="00A25569">
        <w:rPr>
          <w:rFonts w:cstheme="majorHAnsi"/>
          <w:lang w:val="en-US"/>
        </w:rPr>
        <w:t xml:space="preserve"> relationships between the response and the explanatory variables following recommendations by </w:t>
      </w:r>
      <w:r w:rsidRPr="00A25569">
        <w:rPr>
          <w:rFonts w:cstheme="majorHAnsi"/>
          <w:lang w:val="en-US"/>
        </w:rPr>
        <w:fldChar w:fldCharType="begin"/>
      </w:r>
      <w:r w:rsidRPr="00A25569">
        <w:rPr>
          <w:rFonts w:cstheme="majorHAnsi"/>
          <w:lang w:val="en-US"/>
        </w:rPr>
        <w:instrText xml:space="preserve"> ADDIN ZOTERO_ITEM CSL_CITATION {"citationID":"SbHmwghM","properties":{"formattedCitation":"(Zuur et al., 2009)","plainCitation":"(Zuur et al., 2009)","dontUpdate":true,"noteIndex":0},"citationItems":[{"id":8033,"uris":["http://zotero.org/groups/2585270/items/ZGJJRBU4"],"itemData":{"id":8033,"type":"book","collection-title":"Statistics for Biology and Health","event-place":"New York, NY","ISBN":"978-0-387-87457-9","language":"en","note":"DOI: 10.1007/978-0-387-87458-6","publisher":"Springer","publisher-place":"New York, NY","source":"DOI.org (Crossref)","title":"Mixed effects models and extensions in ecology with R","URL":"http://link.springer.com/10.1007/978-0-387-87458-6","author":[{"family":"Zuur","given":"Alain F."},{"family":"Ieno","given":"Elena N."},{"family":"Walker","given":"Neil"},{"family":"Saveliev","given":"Anatoly A."},{"family":"Smith","given":"Graham M."}],"accessed":{"date-parts":[["2023",10,16]]},"issued":{"date-parts":[["2009"]]}}}],"schema":"https://github.com/citation-style-language/schema/raw/master/csl-citation.json"} </w:instrText>
      </w:r>
      <w:r w:rsidRPr="00A25569">
        <w:rPr>
          <w:rFonts w:cstheme="majorHAnsi"/>
          <w:lang w:val="en-US"/>
        </w:rPr>
        <w:fldChar w:fldCharType="separate"/>
      </w:r>
      <w:r w:rsidRPr="00A25569">
        <w:rPr>
          <w:rFonts w:cstheme="majorHAnsi"/>
          <w:noProof/>
          <w:lang w:val="en-US"/>
        </w:rPr>
        <w:t>Zuur et al. (2009)</w:t>
      </w:r>
      <w:r w:rsidRPr="00A25569">
        <w:rPr>
          <w:rFonts w:cstheme="majorHAnsi"/>
          <w:lang w:val="en-US"/>
        </w:rPr>
        <w:fldChar w:fldCharType="end"/>
      </w:r>
      <w:r w:rsidRPr="00A25569">
        <w:rPr>
          <w:rFonts w:cstheme="majorHAnsi"/>
          <w:lang w:val="en-US"/>
        </w:rPr>
        <w:t xml:space="preserve">. </w:t>
      </w:r>
      <w:r>
        <w:rPr>
          <w:rFonts w:cstheme="majorHAnsi"/>
          <w:lang w:val="en-US"/>
        </w:rPr>
        <w:t>Since o</w:t>
      </w:r>
      <w:r w:rsidRPr="00A25569">
        <w:rPr>
          <w:rFonts w:cstheme="majorHAnsi"/>
          <w:lang w:val="en-US"/>
        </w:rPr>
        <w:t>ur data showed some non-linear patterns</w:t>
      </w:r>
      <w:r>
        <w:rPr>
          <w:rFonts w:cstheme="majorHAnsi"/>
          <w:lang w:val="en-US"/>
        </w:rPr>
        <w:t>,</w:t>
      </w:r>
      <w:r w:rsidRPr="00A25569">
        <w:rPr>
          <w:rFonts w:cstheme="majorHAnsi"/>
          <w:lang w:val="en-US"/>
        </w:rPr>
        <w:t xml:space="preserve"> we used generalized additive models in a mixed-model framework (GAMMs)</w:t>
      </w:r>
      <w:r>
        <w:rPr>
          <w:rFonts w:cstheme="majorHAnsi"/>
          <w:lang w:val="en-US"/>
        </w:rPr>
        <w:t>. GAMMs were</w:t>
      </w:r>
      <w:r w:rsidRPr="00A25569">
        <w:rPr>
          <w:rFonts w:cstheme="majorHAnsi"/>
          <w:lang w:val="en-US"/>
        </w:rPr>
        <w:t xml:space="preserve"> fitted using m</w:t>
      </w:r>
      <w:r>
        <w:rPr>
          <w:rFonts w:cstheme="majorHAnsi"/>
          <w:lang w:val="en-US"/>
        </w:rPr>
        <w:t>aximum</w:t>
      </w:r>
      <w:r w:rsidRPr="00A25569">
        <w:rPr>
          <w:rFonts w:cstheme="majorHAnsi"/>
          <w:lang w:val="en-US"/>
        </w:rPr>
        <w:t xml:space="preserve"> likelihood (ML) estimation to account for spatial clustering of sites from the same lakes. We used a quasi-binomial family distribution because our response variable (infection prevalence) is a proportion constrained between 0 and 1 and, to account for overdispersion in the data. The optimal amount of smoothing (</w:t>
      </w:r>
      <w:r w:rsidRPr="00A25569">
        <w:rPr>
          <w:rFonts w:cstheme="majorHAnsi"/>
          <w:lang w:val="en-US"/>
        </w:rPr>
        <w:sym w:font="Symbol" w:char="F06C"/>
      </w:r>
      <w:r w:rsidRPr="00A25569">
        <w:rPr>
          <w:rFonts w:cstheme="majorHAnsi"/>
          <w:lang w:val="en-US"/>
        </w:rPr>
        <w:t xml:space="preserve">) was internally determined by the modeling function from the </w:t>
      </w:r>
      <w:proofErr w:type="spellStart"/>
      <w:r w:rsidRPr="00A25569">
        <w:rPr>
          <w:rFonts w:cstheme="majorHAnsi"/>
          <w:i/>
          <w:iCs/>
          <w:lang w:val="en-US"/>
        </w:rPr>
        <w:t>mgcv</w:t>
      </w:r>
      <w:proofErr w:type="spellEnd"/>
      <w:r w:rsidRPr="00A25569">
        <w:rPr>
          <w:rFonts w:cstheme="majorHAnsi"/>
          <w:lang w:val="en-US"/>
        </w:rPr>
        <w:t xml:space="preserve"> package </w:t>
      </w:r>
      <w:r w:rsidRPr="00A25569">
        <w:rPr>
          <w:rFonts w:cstheme="majorHAnsi"/>
          <w:lang w:val="en-US"/>
        </w:rPr>
        <w:fldChar w:fldCharType="begin"/>
      </w:r>
      <w:r w:rsidRPr="00A25569">
        <w:rPr>
          <w:rFonts w:cstheme="majorHAnsi"/>
          <w:lang w:val="en-US"/>
        </w:rPr>
        <w:instrText xml:space="preserve"> ADDIN ZOTERO_ITEM CSL_CITATION {"citationID":"nWN6BNDT","properties":{"formattedCitation":"(Wood, 2017)","plainCitation":"(Wood, 2017)","noteIndex":0},"citationItems":[{"id":8041,"uris":["http://zotero.org/groups/2585270/items/WP7TKBQQ"],"itemData":{"id":8041,"type":"book","abstract":"The first edition of this book has established itself as one of the leading references on generalized additive models (GAMs), and the only book on the topic to be introductory in nature with a wealth of practical examples and software implementation. It is self-contained, providing the necessary background in linear models, linear mixed models, and generalized linear models (GLMs), before presenting a balanced treatment of the theory and applications of GAMs and related models. \n\nThe author bases his approach on a framework of penalized regression splines, and while firmly focused on the practical aspects of GAMs, discussions include fairly full explanations of the theory underlying the methods. Use of R software helps explain the theory and illustrates the practical application of the methodology. Each chapter contains an extensive set of exercises, with solutions in an appendix or in the book’s R data package gamair, to enable use as a course text or for self-study.","edition":"2","event-place":"Boca Raton","ISBN":"978-1-315-37027-9","note":"DOI: 10.1201/9781315370279","number-of-pages":"496","publisher":"Chapman and Hall/CRC","publisher-place":"Boca Raton","title":"Generalized Additive Models: An Introduction with R, Second Edition","title-short":"Generalized Additive Models","author":[{"family":"Wood","given":"Simon N."}],"issued":{"date-parts":[["2017",5,2]]}}}],"schema":"https://github.com/citation-style-language/schema/raw/master/csl-citation.json"} </w:instrText>
      </w:r>
      <w:r w:rsidRPr="00A25569">
        <w:rPr>
          <w:rFonts w:cstheme="majorHAnsi"/>
          <w:lang w:val="en-US"/>
        </w:rPr>
        <w:fldChar w:fldCharType="separate"/>
      </w:r>
      <w:r w:rsidRPr="00A25569">
        <w:rPr>
          <w:rFonts w:cstheme="majorHAnsi"/>
          <w:noProof/>
          <w:lang w:val="en-US"/>
        </w:rPr>
        <w:t>(Wood, 2017)</w:t>
      </w:r>
      <w:r w:rsidRPr="00A25569">
        <w:rPr>
          <w:rFonts w:cstheme="majorHAnsi"/>
          <w:lang w:val="en-US"/>
        </w:rPr>
        <w:fldChar w:fldCharType="end"/>
      </w:r>
      <w:r w:rsidRPr="00A25569">
        <w:rPr>
          <w:rFonts w:cstheme="majorHAnsi"/>
          <w:lang w:val="en-US"/>
        </w:rPr>
        <w:t>. Since we had a small sample size for the transect method (N = 39), we modeled one environmental variable a</w:t>
      </w:r>
      <w:r>
        <w:rPr>
          <w:rFonts w:cstheme="majorHAnsi"/>
          <w:lang w:val="en-US"/>
        </w:rPr>
        <w:t>t a</w:t>
      </w:r>
      <w:r w:rsidRPr="00A25569">
        <w:rPr>
          <w:rFonts w:cstheme="majorHAnsi"/>
          <w:lang w:val="en-US"/>
        </w:rPr>
        <w:t xml:space="preserve"> time with a cubic spline and a random effect on the lake variable to save degrees of freedom. The deviance explained (D</w:t>
      </w:r>
      <w:r w:rsidRPr="00A25569">
        <w:rPr>
          <w:rFonts w:cstheme="majorHAnsi"/>
          <w:vertAlign w:val="superscript"/>
          <w:lang w:val="en-US"/>
        </w:rPr>
        <w:t>2</w:t>
      </w:r>
      <w:r w:rsidRPr="00A25569">
        <w:rPr>
          <w:rFonts w:cstheme="majorHAnsi"/>
          <w:lang w:val="en-US"/>
        </w:rPr>
        <w:t xml:space="preserve">) was used as a measure of the model fit. The model validations were conducted with </w:t>
      </w:r>
      <w:r w:rsidRPr="00A25569">
        <w:rPr>
          <w:rFonts w:cstheme="majorHAnsi"/>
          <w:i/>
          <w:iCs/>
          <w:lang w:val="en-US"/>
        </w:rPr>
        <w:t>gratia</w:t>
      </w:r>
      <w:r w:rsidRPr="00A25569">
        <w:rPr>
          <w:rFonts w:cstheme="majorHAnsi"/>
          <w:lang w:val="en-US"/>
        </w:rPr>
        <w:t xml:space="preserve"> package </w:t>
      </w:r>
      <w:r w:rsidRPr="00A25569">
        <w:rPr>
          <w:rFonts w:cstheme="majorHAnsi"/>
          <w:lang w:val="en-US"/>
        </w:rPr>
        <w:lastRenderedPageBreak/>
        <w:fldChar w:fldCharType="begin"/>
      </w:r>
      <w:r w:rsidRPr="00A25569">
        <w:rPr>
          <w:rFonts w:cstheme="majorHAnsi"/>
          <w:lang w:val="en-US"/>
        </w:rPr>
        <w:instrText xml:space="preserve"> ADDIN ZOTERO_ITEM CSL_CITATION {"citationID":"SqyIxQ9v","properties":{"formattedCitation":"(Simpson,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Pr>
          <w:rFonts w:cstheme="majorHAnsi"/>
          <w:lang w:val="en-US"/>
        </w:rPr>
        <w:t xml:space="preserve"> and</w:t>
      </w:r>
      <w:r w:rsidRPr="00A25569">
        <w:rPr>
          <w:rFonts w:cstheme="majorHAnsi"/>
          <w:lang w:val="en-US"/>
        </w:rPr>
        <w:t xml:space="preserve"> visualization of the partial effects was made with </w:t>
      </w:r>
      <w:r w:rsidRPr="00A25569">
        <w:rPr>
          <w:rFonts w:cstheme="majorHAnsi"/>
          <w:i/>
          <w:iCs/>
          <w:lang w:val="en-US"/>
        </w:rPr>
        <w:t>gratia</w:t>
      </w:r>
      <w:r w:rsidRPr="00A25569">
        <w:rPr>
          <w:rFonts w:cstheme="majorHAnsi"/>
          <w:lang w:val="en-US"/>
        </w:rPr>
        <w:t xml:space="preserve"> </w:t>
      </w:r>
      <w:r w:rsidRPr="00A25569">
        <w:rPr>
          <w:rFonts w:cstheme="majorHAnsi"/>
          <w:lang w:val="en-US"/>
        </w:rPr>
        <w:fldChar w:fldCharType="begin"/>
      </w:r>
      <w:r w:rsidRPr="00A25569">
        <w:rPr>
          <w:rFonts w:cstheme="majorHAnsi"/>
          <w:lang w:val="en-US"/>
        </w:rPr>
        <w:instrText xml:space="preserve"> ADDIN ZOTERO_ITEM CSL_CITATION {"citationID":"zu8olJc3","properties":{"formattedCitation":"(Simpson, 2023)","plainCitation":"(Simpson, 2023)","noteIndex":0},"citationItems":[{"id":8042,"uris":["http://zotero.org/groups/2585270/items/DM63MX7B"],"itemData":{"id":8042,"type":"software","title":"gratia: Graceful ggplot-Based Graphics and Other Functions for GAMs Fitted using mgcv.","URL":"https://gavinsimpson.github.io/gratia/","version":"R package version 0.8.1.42","author":[{"family":"Simpson","given":"Gavin"}],"issued":{"date-parts":[["2023"]]}}}],"schema":"https://github.com/citation-style-language/schema/raw/master/csl-citation.json"} </w:instrText>
      </w:r>
      <w:r w:rsidRPr="00A25569">
        <w:rPr>
          <w:rFonts w:cstheme="majorHAnsi"/>
          <w:lang w:val="en-US"/>
        </w:rPr>
        <w:fldChar w:fldCharType="separate"/>
      </w:r>
      <w:r w:rsidRPr="00A25569">
        <w:rPr>
          <w:rFonts w:cstheme="majorHAnsi"/>
          <w:noProof/>
          <w:lang w:val="en-US"/>
        </w:rPr>
        <w:t>(Simpson, 2023)</w:t>
      </w:r>
      <w:r w:rsidRPr="00A25569">
        <w:rPr>
          <w:rFonts w:cstheme="majorHAnsi"/>
          <w:lang w:val="en-US"/>
        </w:rPr>
        <w:fldChar w:fldCharType="end"/>
      </w:r>
      <w:r w:rsidRPr="00A25569">
        <w:rPr>
          <w:rFonts w:cstheme="majorHAnsi"/>
          <w:lang w:val="en-US"/>
        </w:rPr>
        <w:t xml:space="preserve"> and </w:t>
      </w:r>
      <w:r w:rsidRPr="00A25569">
        <w:rPr>
          <w:rFonts w:cstheme="majorHAnsi"/>
          <w:i/>
          <w:iCs/>
          <w:lang w:val="en-US"/>
        </w:rPr>
        <w:t>ggplot</w:t>
      </w:r>
      <w:r w:rsidRPr="00A25569">
        <w:rPr>
          <w:rFonts w:cstheme="majorHAnsi"/>
          <w:lang w:val="en-US"/>
        </w:rPr>
        <w:t xml:space="preserve">2 </w:t>
      </w:r>
      <w:r w:rsidRPr="00A25569">
        <w:rPr>
          <w:rFonts w:cstheme="majorHAnsi"/>
          <w:lang w:val="en-US"/>
        </w:rPr>
        <w:fldChar w:fldCharType="begin"/>
      </w:r>
      <w:r w:rsidRPr="00A25569">
        <w:rPr>
          <w:rFonts w:cstheme="majorHAnsi"/>
          <w:lang w:val="en-US"/>
        </w:rPr>
        <w:instrText xml:space="preserve"> ADDIN ZOTERO_ITEM CSL_CITATION {"citationID":"8QXriNpK","properties":{"formattedCitation":"(Wickham, 2016)","plainCitation":"(Wickham, 2016)","noteIndex":0},"citationItems":[{"id":8043,"uris":["http://zotero.org/groups/2585270/items/NCDVWD4Y"],"itemData":{"id":8043,"type":"software","publisher":"Springer-Verlag New York","title":"ggplot2: Elegant Graphics for Data Analysis.","author":[{"family":"Wickham","given":"H."}],"issued":{"date-parts":[["2016"]]}}}],"schema":"https://github.com/citation-style-language/schema/raw/master/csl-citation.json"} </w:instrText>
      </w:r>
      <w:r w:rsidRPr="00A25569">
        <w:rPr>
          <w:rFonts w:cstheme="majorHAnsi"/>
          <w:lang w:val="en-US"/>
        </w:rPr>
        <w:fldChar w:fldCharType="separate"/>
      </w:r>
      <w:r w:rsidRPr="00A25569">
        <w:rPr>
          <w:rFonts w:cstheme="majorHAnsi"/>
          <w:noProof/>
          <w:lang w:val="en-US"/>
        </w:rPr>
        <w:t>(Wickham, 2016)</w:t>
      </w:r>
      <w:r w:rsidRPr="00A25569">
        <w:rPr>
          <w:rFonts w:cstheme="majorHAnsi"/>
          <w:lang w:val="en-US"/>
        </w:rPr>
        <w:fldChar w:fldCharType="end"/>
      </w:r>
      <w:r w:rsidRPr="00A25569">
        <w:rPr>
          <w:rFonts w:cstheme="majorHAnsi"/>
          <w:lang w:val="en-US"/>
        </w:rPr>
        <w:t xml:space="preserve"> </w:t>
      </w:r>
      <w:commentRangeStart w:id="79"/>
      <w:commentRangeStart w:id="80"/>
      <w:r w:rsidRPr="00A25569">
        <w:rPr>
          <w:rFonts w:cstheme="majorHAnsi"/>
          <w:lang w:val="en-US"/>
        </w:rPr>
        <w:t>pa</w:t>
      </w:r>
      <w:r>
        <w:rPr>
          <w:rFonts w:cstheme="majorHAnsi"/>
          <w:lang w:val="en-US"/>
        </w:rPr>
        <w:t>ckages.</w:t>
      </w:r>
      <w:commentRangeEnd w:id="79"/>
      <w:r>
        <w:rPr>
          <w:rStyle w:val="Marquedecommentaire"/>
        </w:rPr>
        <w:commentReference w:id="79"/>
      </w:r>
      <w:commentRangeEnd w:id="80"/>
      <w:r>
        <w:rPr>
          <w:rStyle w:val="Marquedecommentaire"/>
        </w:rPr>
        <w:commentReference w:id="80"/>
      </w:r>
      <w:bookmarkStart w:id="81" w:name="_Toc159491680"/>
    </w:p>
    <w:p w14:paraId="198F902C" w14:textId="77777777" w:rsidR="00F17B8A" w:rsidRPr="00F17B8A" w:rsidRDefault="00F17B8A" w:rsidP="00F17B8A">
      <w:pPr>
        <w:spacing w:line="360" w:lineRule="auto"/>
        <w:ind w:firstLine="708"/>
        <w:jc w:val="both"/>
        <w:rPr>
          <w:rFonts w:cstheme="majorHAnsi"/>
          <w:lang w:val="en-US"/>
        </w:rPr>
      </w:pPr>
    </w:p>
    <w:p w14:paraId="5287EEC0" w14:textId="2998814B" w:rsidR="00772216" w:rsidRPr="00821DFA" w:rsidRDefault="004D4920" w:rsidP="0095088B">
      <w:pPr>
        <w:pStyle w:val="Titre2"/>
        <w:rPr>
          <w:lang w:val="en-US"/>
        </w:rPr>
      </w:pPr>
      <w:r w:rsidRPr="00821DFA">
        <w:rPr>
          <w:lang w:val="en-US"/>
        </w:rPr>
        <w:t>2.3.</w:t>
      </w:r>
      <w:r w:rsidR="00772216" w:rsidRPr="00821DFA">
        <w:rPr>
          <w:lang w:val="en-US"/>
        </w:rPr>
        <w:t xml:space="preserve"> Results</w:t>
      </w:r>
      <w:bookmarkEnd w:id="81"/>
    </w:p>
    <w:p w14:paraId="43DF1A4F" w14:textId="77777777" w:rsidR="00772216" w:rsidRDefault="00772216" w:rsidP="00772216">
      <w:pPr>
        <w:spacing w:line="360" w:lineRule="auto"/>
        <w:jc w:val="both"/>
        <w:rPr>
          <w:rFonts w:cstheme="majorHAnsi"/>
          <w:lang w:val="en-US"/>
        </w:rPr>
      </w:pPr>
    </w:p>
    <w:p w14:paraId="73EAD88A" w14:textId="77777777" w:rsidR="00F17B8A" w:rsidRDefault="00F17B8A" w:rsidP="00F17B8A">
      <w:pPr>
        <w:spacing w:line="360" w:lineRule="auto"/>
        <w:ind w:firstLine="708"/>
        <w:jc w:val="both"/>
        <w:rPr>
          <w:rFonts w:cstheme="majorHAnsi"/>
          <w:lang w:val="en-US"/>
        </w:rPr>
      </w:pPr>
      <w:r w:rsidRPr="00C6450D">
        <w:rPr>
          <w:rFonts w:cstheme="majorHAnsi"/>
          <w:kern w:val="0"/>
          <w:lang w:val="en-US"/>
        </w:rPr>
        <w:t xml:space="preserve">Our </w:t>
      </w:r>
      <w:r>
        <w:rPr>
          <w:rFonts w:cstheme="majorHAnsi"/>
          <w:kern w:val="0"/>
          <w:lang w:val="en-US"/>
        </w:rPr>
        <w:t xml:space="preserve">main </w:t>
      </w:r>
      <w:r w:rsidRPr="00C6450D">
        <w:rPr>
          <w:rFonts w:cstheme="majorHAnsi"/>
          <w:kern w:val="0"/>
          <w:lang w:val="en-US"/>
        </w:rPr>
        <w:t xml:space="preserve">goal here </w:t>
      </w:r>
      <w:r>
        <w:rPr>
          <w:rFonts w:cstheme="majorHAnsi"/>
          <w:kern w:val="0"/>
          <w:lang w:val="en-US"/>
        </w:rPr>
        <w:t>was</w:t>
      </w:r>
      <w:r w:rsidRPr="00C6450D">
        <w:rPr>
          <w:rFonts w:cstheme="majorHAnsi"/>
          <w:kern w:val="0"/>
          <w:lang w:val="en-US"/>
        </w:rPr>
        <w:t xml:space="preserve"> to </w:t>
      </w:r>
      <w:r>
        <w:rPr>
          <w:rFonts w:cstheme="majorHAnsi"/>
          <w:lang w:val="en-US"/>
        </w:rPr>
        <w:t>investigate</w:t>
      </w:r>
      <w:r w:rsidRPr="001601F4">
        <w:rPr>
          <w:rFonts w:cstheme="majorHAnsi"/>
          <w:lang w:val="en-US"/>
        </w:rPr>
        <w:t xml:space="preserve"> </w:t>
      </w:r>
      <w:r>
        <w:rPr>
          <w:rFonts w:cstheme="majorHAnsi"/>
          <w:lang w:val="en-US"/>
        </w:rPr>
        <w:t xml:space="preserve">how prevalence of black spot disease in fish communities is perceived across three scale levels (landscape, lake, site) and assess context-dependencies. </w:t>
      </w:r>
      <w:r>
        <w:rPr>
          <w:rFonts w:cstheme="majorHAnsi"/>
          <w:kern w:val="0"/>
          <w:lang w:val="en-US"/>
        </w:rPr>
        <w:t xml:space="preserve">First, we built landscape-level infection prevalence accumulation curves, then we </w:t>
      </w:r>
      <w:r>
        <w:rPr>
          <w:rFonts w:cstheme="majorHAnsi"/>
          <w:lang w:val="en-US"/>
        </w:rPr>
        <w:t xml:space="preserve">compared the frequency distribution of the lake’s prevalence for each sampling method, and lastly, we identified predictors of site-scale prevalence patterns. </w:t>
      </w:r>
    </w:p>
    <w:p w14:paraId="68824C14" w14:textId="77777777" w:rsidR="00422433" w:rsidRPr="00A25569" w:rsidRDefault="00422433" w:rsidP="00F17B8A">
      <w:pPr>
        <w:spacing w:line="360" w:lineRule="auto"/>
        <w:jc w:val="both"/>
        <w:rPr>
          <w:rFonts w:cstheme="majorHAnsi"/>
          <w:lang w:val="en-US"/>
        </w:rPr>
      </w:pPr>
    </w:p>
    <w:p w14:paraId="3F2920FE" w14:textId="77777777" w:rsidR="00F17B8A" w:rsidRPr="00A25569" w:rsidRDefault="00F17B8A" w:rsidP="00F17B8A">
      <w:pPr>
        <w:spacing w:line="360" w:lineRule="auto"/>
        <w:ind w:firstLine="708"/>
        <w:jc w:val="both"/>
        <w:rPr>
          <w:rFonts w:cstheme="majorHAnsi"/>
          <w:lang w:val="en-US"/>
        </w:rPr>
      </w:pPr>
      <w:r w:rsidRPr="00A25569">
        <w:rPr>
          <w:rFonts w:cstheme="majorHAnsi"/>
          <w:lang w:val="en-US"/>
        </w:rPr>
        <w:t>We recorded a total of 11</w:t>
      </w:r>
      <w:r>
        <w:rPr>
          <w:rFonts w:cstheme="majorHAnsi"/>
          <w:lang w:val="en-US"/>
        </w:rPr>
        <w:t xml:space="preserve"> </w:t>
      </w:r>
      <w:r w:rsidRPr="00A25569">
        <w:rPr>
          <w:rFonts w:cstheme="majorHAnsi"/>
          <w:lang w:val="en-US"/>
        </w:rPr>
        <w:t>297 individual fishes belonging to 15 species</w:t>
      </w:r>
      <w:r>
        <w:rPr>
          <w:rFonts w:cstheme="majorHAnsi"/>
          <w:lang w:val="en-US"/>
        </w:rPr>
        <w:t xml:space="preserve"> and 8 families</w:t>
      </w:r>
      <w:r w:rsidRPr="00A25569">
        <w:rPr>
          <w:rFonts w:cstheme="majorHAnsi"/>
          <w:lang w:val="en-US"/>
        </w:rPr>
        <w:t xml:space="preserve"> for this study (</w:t>
      </w:r>
      <w:r w:rsidRPr="005A35BD">
        <w:rPr>
          <w:rFonts w:cstheme="majorHAnsi"/>
          <w:color w:val="000000" w:themeColor="text1"/>
          <w:highlight w:val="green"/>
          <w:lang w:val="en-US"/>
        </w:rPr>
        <w:t>Table S4</w:t>
      </w:r>
      <w:r w:rsidRPr="00A25569">
        <w:rPr>
          <w:rFonts w:cstheme="majorHAnsi"/>
          <w:lang w:val="en-US"/>
        </w:rPr>
        <w:t>). The minnow traps caught 1906 individuals from 10 species while seine nets caught 2427 individuals from 14 species (</w:t>
      </w:r>
      <w:r w:rsidRPr="005A35BD">
        <w:rPr>
          <w:rFonts w:cstheme="majorHAnsi"/>
          <w:color w:val="000000" w:themeColor="text1"/>
          <w:highlight w:val="green"/>
          <w:lang w:val="en-US"/>
        </w:rPr>
        <w:t>Table S5 and S6</w:t>
      </w:r>
      <w:r w:rsidRPr="006F534F">
        <w:rPr>
          <w:rFonts w:cstheme="majorHAnsi"/>
          <w:lang w:val="en-US"/>
        </w:rPr>
        <w:t>).</w:t>
      </w:r>
      <w:r w:rsidRPr="00A25569">
        <w:rPr>
          <w:rFonts w:cstheme="majorHAnsi"/>
          <w:lang w:val="en-US"/>
        </w:rPr>
        <w:t xml:space="preserve"> 6964 individuals belonging to five taxonomic groups</w:t>
      </w:r>
      <w:r>
        <w:rPr>
          <w:rFonts w:cstheme="majorHAnsi"/>
          <w:lang w:val="en-US"/>
        </w:rPr>
        <w:t xml:space="preserve"> including four species and one separate family </w:t>
      </w:r>
      <w:r w:rsidRPr="00A25569">
        <w:rPr>
          <w:rFonts w:cstheme="majorHAnsi"/>
          <w:lang w:val="en-US"/>
        </w:rPr>
        <w:t xml:space="preserve">were observed in the snorkeling transects </w:t>
      </w:r>
      <w:r w:rsidRPr="006F534F">
        <w:rPr>
          <w:rFonts w:cstheme="majorHAnsi"/>
          <w:lang w:val="en-US"/>
        </w:rPr>
        <w:t>(</w:t>
      </w:r>
      <w:r w:rsidRPr="005A35BD">
        <w:rPr>
          <w:rFonts w:cstheme="majorHAnsi"/>
          <w:color w:val="000000" w:themeColor="text1"/>
          <w:highlight w:val="green"/>
          <w:lang w:val="en-US"/>
        </w:rPr>
        <w:t>Table S7</w:t>
      </w:r>
      <w:r w:rsidRPr="006F534F">
        <w:rPr>
          <w:rFonts w:cstheme="majorHAnsi"/>
          <w:lang w:val="en-US"/>
        </w:rPr>
        <w:t>).</w:t>
      </w:r>
      <w:r w:rsidRPr="00A25569">
        <w:rPr>
          <w:rFonts w:cstheme="majorHAnsi"/>
          <w:lang w:val="en-US"/>
        </w:rPr>
        <w:t xml:space="preserve"> The mean length of all fish captured through fishing methods was 5.59 </w:t>
      </w:r>
      <w:r w:rsidRPr="00A25569">
        <w:rPr>
          <w:rFonts w:cstheme="majorHAnsi"/>
        </w:rPr>
        <w:sym w:font="Symbol" w:char="F0B1"/>
      </w:r>
      <w:r w:rsidRPr="00A25569">
        <w:rPr>
          <w:rFonts w:cstheme="majorHAnsi"/>
          <w:lang w:val="en-US"/>
        </w:rPr>
        <w:t xml:space="preserve"> 2.96 cm (N = 4333</w:t>
      </w:r>
      <w:r>
        <w:rPr>
          <w:rFonts w:cstheme="majorHAnsi"/>
          <w:lang w:val="en-US"/>
        </w:rPr>
        <w:t xml:space="preserve">, see </w:t>
      </w:r>
      <w:r w:rsidRPr="0007514B">
        <w:rPr>
          <w:rFonts w:cstheme="majorHAnsi"/>
          <w:highlight w:val="green"/>
          <w:lang w:val="en-US"/>
        </w:rPr>
        <w:t>Table S8</w:t>
      </w:r>
      <w:r>
        <w:rPr>
          <w:rFonts w:cstheme="majorHAnsi"/>
          <w:lang w:val="en-US"/>
        </w:rPr>
        <w:t xml:space="preserve"> for mean length data according to both fishing methods</w:t>
      </w:r>
      <w:r w:rsidRPr="00A25569">
        <w:rPr>
          <w:rFonts w:cstheme="majorHAnsi"/>
          <w:lang w:val="en-US"/>
        </w:rPr>
        <w:t xml:space="preserve">). The mean length </w:t>
      </w:r>
      <w:r>
        <w:rPr>
          <w:rFonts w:cstheme="majorHAnsi"/>
          <w:lang w:val="en-US"/>
        </w:rPr>
        <w:t xml:space="preserve">of lake-scale fish communities is presented in </w:t>
      </w:r>
      <w:r w:rsidRPr="0007514B">
        <w:rPr>
          <w:rFonts w:cstheme="majorHAnsi"/>
          <w:highlight w:val="green"/>
          <w:lang w:val="en-US"/>
        </w:rPr>
        <w:t>Table S9</w:t>
      </w:r>
      <w:r>
        <w:rPr>
          <w:rFonts w:cstheme="majorHAnsi"/>
          <w:lang w:val="en-US"/>
        </w:rPr>
        <w:t xml:space="preserve"> by fishing method.</w:t>
      </w:r>
    </w:p>
    <w:p w14:paraId="1319B03A" w14:textId="77777777" w:rsidR="00772216" w:rsidRPr="00A25569" w:rsidRDefault="00772216" w:rsidP="00772216">
      <w:pPr>
        <w:spacing w:line="360" w:lineRule="auto"/>
        <w:jc w:val="both"/>
        <w:rPr>
          <w:rFonts w:cstheme="majorHAnsi"/>
          <w:lang w:val="en-US"/>
        </w:rPr>
      </w:pPr>
    </w:p>
    <w:p w14:paraId="34D6C629" w14:textId="77777777" w:rsidR="00F17B8A" w:rsidRPr="005C08E1" w:rsidRDefault="00F17B8A" w:rsidP="00F17B8A">
      <w:pPr>
        <w:spacing w:line="360" w:lineRule="auto"/>
        <w:ind w:firstLine="708"/>
        <w:jc w:val="both"/>
        <w:rPr>
          <w:rFonts w:cstheme="majorHAnsi"/>
          <w:color w:val="000000" w:themeColor="text1"/>
          <w:lang w:val="en-US"/>
        </w:rPr>
      </w:pPr>
      <w:r>
        <w:rPr>
          <w:rFonts w:cstheme="majorHAnsi"/>
          <w:lang w:val="en-US"/>
        </w:rPr>
        <w:t xml:space="preserve">Scientific literature support black spot disease susceptibility in all fish species sampled except for </w:t>
      </w:r>
      <w:r w:rsidRPr="00A25569">
        <w:rPr>
          <w:rFonts w:cstheme="majorHAnsi"/>
          <w:i/>
          <w:iCs/>
          <w:lang w:val="en-US"/>
        </w:rPr>
        <w:t>Ameiurus nebulosus</w:t>
      </w:r>
      <w:r w:rsidRPr="00A25569">
        <w:rPr>
          <w:rFonts w:cstheme="majorHAnsi"/>
          <w:lang w:val="en-US"/>
        </w:rPr>
        <w:t xml:space="preserve"> and </w:t>
      </w:r>
      <w:r w:rsidRPr="00A25569">
        <w:rPr>
          <w:rFonts w:cstheme="majorHAnsi"/>
          <w:i/>
          <w:iCs/>
          <w:lang w:val="en-US"/>
        </w:rPr>
        <w:t>Esox masquinongy</w:t>
      </w:r>
      <w:r>
        <w:rPr>
          <w:rFonts w:cstheme="majorHAnsi"/>
          <w:lang w:val="en-US"/>
        </w:rPr>
        <w:t xml:space="preserve"> </w:t>
      </w:r>
      <w:r w:rsidRPr="00A25569">
        <w:rPr>
          <w:rFonts w:cstheme="majorHAnsi"/>
          <w:lang w:val="en-US"/>
        </w:rPr>
        <w:t xml:space="preserve">(see </w:t>
      </w:r>
      <w:r w:rsidRPr="0007514B">
        <w:rPr>
          <w:rFonts w:cstheme="majorHAnsi"/>
          <w:color w:val="000000" w:themeColor="text1"/>
          <w:highlight w:val="green"/>
          <w:lang w:val="en-US"/>
        </w:rPr>
        <w:t>Table S10</w:t>
      </w:r>
      <w:r w:rsidRPr="006F534F">
        <w:rPr>
          <w:rFonts w:cstheme="majorHAnsi"/>
          <w:lang w:val="en-US"/>
        </w:rPr>
        <w:t>).</w:t>
      </w:r>
      <w:r>
        <w:rPr>
          <w:rFonts w:cstheme="majorHAnsi"/>
          <w:lang w:val="en-US"/>
        </w:rPr>
        <w:t xml:space="preserve"> However, o</w:t>
      </w:r>
      <w:r w:rsidRPr="00A25569">
        <w:rPr>
          <w:rFonts w:cstheme="majorHAnsi"/>
          <w:lang w:val="en-US"/>
        </w:rPr>
        <w:t xml:space="preserve">ur survey </w:t>
      </w:r>
      <w:r>
        <w:rPr>
          <w:rFonts w:cstheme="majorHAnsi"/>
          <w:lang w:val="en-US"/>
        </w:rPr>
        <w:t xml:space="preserve">only </w:t>
      </w:r>
      <w:r w:rsidRPr="00A25569">
        <w:rPr>
          <w:rFonts w:cstheme="majorHAnsi"/>
          <w:lang w:val="en-US"/>
        </w:rPr>
        <w:t>found evidence of black spot infection in pumpkinseed sunfish (</w:t>
      </w:r>
      <w:r w:rsidRPr="00A25569">
        <w:rPr>
          <w:rFonts w:cstheme="majorHAnsi"/>
          <w:i/>
          <w:iCs/>
          <w:lang w:val="en-US"/>
        </w:rPr>
        <w:t>Lepomis gibbosus</w:t>
      </w:r>
      <w:r w:rsidRPr="00A25569">
        <w:rPr>
          <w:rFonts w:cstheme="majorHAnsi"/>
          <w:lang w:val="en-US"/>
        </w:rPr>
        <w:t>), rock bass (</w:t>
      </w:r>
      <w:proofErr w:type="spellStart"/>
      <w:r w:rsidRPr="00A25569">
        <w:rPr>
          <w:rFonts w:cstheme="majorHAnsi"/>
          <w:i/>
          <w:iCs/>
          <w:lang w:val="en-US"/>
        </w:rPr>
        <w:t>Ambloplites</w:t>
      </w:r>
      <w:proofErr w:type="spellEnd"/>
      <w:r w:rsidRPr="00A25569">
        <w:rPr>
          <w:rFonts w:cstheme="majorHAnsi"/>
          <w:i/>
          <w:iCs/>
          <w:lang w:val="en-US"/>
        </w:rPr>
        <w:t xml:space="preserve"> </w:t>
      </w:r>
      <w:proofErr w:type="spellStart"/>
      <w:r w:rsidRPr="00A25569">
        <w:rPr>
          <w:rFonts w:cstheme="majorHAnsi"/>
          <w:i/>
          <w:iCs/>
          <w:lang w:val="en-US"/>
        </w:rPr>
        <w:t>rupestris</w:t>
      </w:r>
      <w:proofErr w:type="spellEnd"/>
      <w:r w:rsidRPr="00A25569">
        <w:rPr>
          <w:rFonts w:cstheme="majorHAnsi"/>
          <w:lang w:val="en-US"/>
        </w:rPr>
        <w:t>), yellow perch (</w:t>
      </w:r>
      <w:proofErr w:type="spellStart"/>
      <w:r w:rsidRPr="00A25569">
        <w:rPr>
          <w:rFonts w:cstheme="majorHAnsi"/>
          <w:i/>
          <w:iCs/>
          <w:lang w:val="en-US"/>
        </w:rPr>
        <w:t>Perca</w:t>
      </w:r>
      <w:proofErr w:type="spellEnd"/>
      <w:r w:rsidRPr="00A25569">
        <w:rPr>
          <w:rFonts w:cstheme="majorHAnsi"/>
          <w:i/>
          <w:iCs/>
          <w:lang w:val="en-US"/>
        </w:rPr>
        <w:t xml:space="preserve"> </w:t>
      </w:r>
      <w:proofErr w:type="spellStart"/>
      <w:r w:rsidRPr="00A25569">
        <w:rPr>
          <w:rFonts w:cstheme="majorHAnsi"/>
          <w:i/>
          <w:iCs/>
          <w:lang w:val="en-US"/>
        </w:rPr>
        <w:t>flavescens</w:t>
      </w:r>
      <w:proofErr w:type="spellEnd"/>
      <w:r w:rsidRPr="00A25569">
        <w:rPr>
          <w:rFonts w:cstheme="majorHAnsi"/>
          <w:lang w:val="en-US"/>
        </w:rPr>
        <w:t>), smallmouth bass (</w:t>
      </w:r>
      <w:r w:rsidRPr="00A25569">
        <w:rPr>
          <w:rFonts w:cstheme="majorHAnsi"/>
          <w:i/>
          <w:iCs/>
          <w:lang w:val="en-US"/>
        </w:rPr>
        <w:t xml:space="preserve">Micropterus </w:t>
      </w:r>
      <w:proofErr w:type="spellStart"/>
      <w:r w:rsidRPr="00A25569">
        <w:rPr>
          <w:rFonts w:cstheme="majorHAnsi"/>
          <w:i/>
          <w:iCs/>
          <w:lang w:val="en-US"/>
        </w:rPr>
        <w:t>dolomieu</w:t>
      </w:r>
      <w:proofErr w:type="spellEnd"/>
      <w:r w:rsidRPr="00A25569">
        <w:rPr>
          <w:rFonts w:cstheme="majorHAnsi"/>
          <w:lang w:val="en-US"/>
        </w:rPr>
        <w:t>), creek chub (</w:t>
      </w:r>
      <w:proofErr w:type="spellStart"/>
      <w:r w:rsidRPr="00A25569">
        <w:rPr>
          <w:rFonts w:cstheme="majorHAnsi"/>
          <w:i/>
          <w:iCs/>
          <w:lang w:val="en-US"/>
        </w:rPr>
        <w:t>Semotilus</w:t>
      </w:r>
      <w:proofErr w:type="spellEnd"/>
      <w:r w:rsidRPr="00A25569">
        <w:rPr>
          <w:rFonts w:cstheme="majorHAnsi"/>
          <w:i/>
          <w:iCs/>
          <w:lang w:val="en-US"/>
        </w:rPr>
        <w:t xml:space="preserve"> </w:t>
      </w:r>
      <w:proofErr w:type="spellStart"/>
      <w:r w:rsidRPr="00A25569">
        <w:rPr>
          <w:rFonts w:cstheme="majorHAnsi"/>
          <w:i/>
          <w:iCs/>
          <w:lang w:val="en-US"/>
        </w:rPr>
        <w:t>atromaculatus</w:t>
      </w:r>
      <w:proofErr w:type="spellEnd"/>
      <w:r w:rsidRPr="00A25569">
        <w:rPr>
          <w:rFonts w:cstheme="majorHAnsi"/>
          <w:lang w:val="en-US"/>
        </w:rPr>
        <w:t>) and fathead minnow (</w:t>
      </w:r>
      <w:proofErr w:type="spellStart"/>
      <w:r w:rsidRPr="00A25569">
        <w:rPr>
          <w:rFonts w:cstheme="majorHAnsi"/>
          <w:i/>
          <w:iCs/>
          <w:lang w:val="en-US"/>
        </w:rPr>
        <w:t>Pimephales</w:t>
      </w:r>
      <w:proofErr w:type="spellEnd"/>
      <w:r w:rsidRPr="00A25569">
        <w:rPr>
          <w:rFonts w:cstheme="majorHAnsi"/>
          <w:i/>
          <w:iCs/>
          <w:lang w:val="en-US"/>
        </w:rPr>
        <w:t xml:space="preserve"> </w:t>
      </w:r>
      <w:proofErr w:type="spellStart"/>
      <w:r w:rsidRPr="00A25569">
        <w:rPr>
          <w:rFonts w:cstheme="majorHAnsi"/>
          <w:i/>
          <w:iCs/>
          <w:lang w:val="en-US"/>
        </w:rPr>
        <w:t>promelas</w:t>
      </w:r>
      <w:proofErr w:type="spellEnd"/>
      <w:r w:rsidRPr="00A25569">
        <w:rPr>
          <w:rFonts w:cstheme="majorHAnsi"/>
          <w:lang w:val="en-US"/>
        </w:rPr>
        <w:t xml:space="preserve">). </w:t>
      </w:r>
      <w:r>
        <w:rPr>
          <w:rFonts w:cstheme="majorHAnsi"/>
          <w:lang w:val="en-US"/>
        </w:rPr>
        <w:t xml:space="preserve">Details on infection prevalence of fish communities are presented for every sampling method in </w:t>
      </w:r>
      <w:r w:rsidRPr="0007514B">
        <w:rPr>
          <w:rFonts w:cstheme="majorHAnsi"/>
          <w:color w:val="000000" w:themeColor="text1"/>
          <w:highlight w:val="green"/>
          <w:lang w:val="en-US"/>
        </w:rPr>
        <w:t>Table S11</w:t>
      </w:r>
      <w:r w:rsidRPr="005C08E1">
        <w:rPr>
          <w:rFonts w:cstheme="majorHAnsi"/>
          <w:color w:val="000000" w:themeColor="text1"/>
          <w:lang w:val="en-US"/>
        </w:rPr>
        <w:t xml:space="preserve"> (landscape-scale), </w:t>
      </w:r>
      <w:r w:rsidRPr="0007514B">
        <w:rPr>
          <w:rFonts w:cstheme="majorHAnsi"/>
          <w:color w:val="000000" w:themeColor="text1"/>
          <w:highlight w:val="green"/>
          <w:lang w:val="en-US"/>
        </w:rPr>
        <w:t>Table S12</w:t>
      </w:r>
      <w:r w:rsidRPr="005C08E1">
        <w:rPr>
          <w:rFonts w:cstheme="majorHAnsi"/>
          <w:color w:val="000000" w:themeColor="text1"/>
          <w:lang w:val="en-US"/>
        </w:rPr>
        <w:t xml:space="preserve"> (lake-scale) and </w:t>
      </w:r>
      <w:r w:rsidRPr="0007514B">
        <w:rPr>
          <w:rFonts w:cstheme="majorHAnsi"/>
          <w:color w:val="000000" w:themeColor="text1"/>
          <w:highlight w:val="green"/>
          <w:lang w:val="en-US"/>
        </w:rPr>
        <w:t>Table S13</w:t>
      </w:r>
      <w:r w:rsidRPr="005C08E1">
        <w:rPr>
          <w:rFonts w:cstheme="majorHAnsi"/>
          <w:color w:val="000000" w:themeColor="text1"/>
          <w:lang w:val="en-US"/>
        </w:rPr>
        <w:t xml:space="preserve"> (site-scale).</w:t>
      </w:r>
    </w:p>
    <w:p w14:paraId="69094994" w14:textId="77777777" w:rsidR="00F17B8A" w:rsidRDefault="00F17B8A" w:rsidP="00BE095F">
      <w:pPr>
        <w:spacing w:line="360" w:lineRule="auto"/>
        <w:ind w:firstLine="708"/>
        <w:jc w:val="both"/>
        <w:rPr>
          <w:rFonts w:cstheme="majorHAnsi"/>
          <w:lang w:val="en-US"/>
        </w:rPr>
      </w:pPr>
    </w:p>
    <w:p w14:paraId="4DE3F0EC" w14:textId="77777777" w:rsidR="00F17B8A" w:rsidRDefault="00F17B8A" w:rsidP="00BE095F">
      <w:pPr>
        <w:spacing w:line="360" w:lineRule="auto"/>
        <w:ind w:firstLine="708"/>
        <w:jc w:val="both"/>
        <w:rPr>
          <w:rFonts w:cstheme="majorHAnsi"/>
          <w:lang w:val="en-US"/>
        </w:rPr>
      </w:pPr>
    </w:p>
    <w:p w14:paraId="20E265E7" w14:textId="3AEDF983" w:rsidR="00772216" w:rsidRPr="00792A22" w:rsidRDefault="004D4920" w:rsidP="00772216">
      <w:pPr>
        <w:pStyle w:val="Titre3"/>
        <w:rPr>
          <w:lang w:val="en-US"/>
        </w:rPr>
      </w:pPr>
      <w:bookmarkStart w:id="82" w:name="_Toc159491681"/>
      <w:r>
        <w:rPr>
          <w:lang w:val="en-US"/>
        </w:rPr>
        <w:lastRenderedPageBreak/>
        <w:t>2.</w:t>
      </w:r>
      <w:r w:rsidR="00772216" w:rsidRPr="00792A22">
        <w:rPr>
          <w:lang w:val="en-US"/>
        </w:rPr>
        <w:t>3.1. Landscape-</w:t>
      </w:r>
      <w:proofErr w:type="gramStart"/>
      <w:r w:rsidR="00772216" w:rsidRPr="00792A22">
        <w:rPr>
          <w:lang w:val="en-US"/>
        </w:rPr>
        <w:t>scale</w:t>
      </w:r>
      <w:bookmarkEnd w:id="82"/>
      <w:proofErr w:type="gramEnd"/>
    </w:p>
    <w:p w14:paraId="286C0099" w14:textId="77777777" w:rsidR="00772216" w:rsidRDefault="00772216" w:rsidP="00772216">
      <w:pPr>
        <w:spacing w:line="360" w:lineRule="auto"/>
        <w:jc w:val="both"/>
        <w:rPr>
          <w:rFonts w:cstheme="majorHAnsi"/>
          <w:b/>
          <w:bCs/>
          <w:i/>
          <w:iCs/>
          <w:lang w:val="en-US"/>
        </w:rPr>
      </w:pPr>
    </w:p>
    <w:p w14:paraId="407E2144" w14:textId="2247EF5F" w:rsidR="00F17B8A" w:rsidRDefault="00F17B8A" w:rsidP="00D8069D">
      <w:pPr>
        <w:spacing w:line="360" w:lineRule="auto"/>
        <w:ind w:firstLine="708"/>
        <w:jc w:val="both"/>
        <w:rPr>
          <w:rFonts w:cstheme="majorHAnsi"/>
          <w:lang w:val="en-US"/>
        </w:rPr>
      </w:pPr>
      <w:r>
        <w:rPr>
          <w:rFonts w:cstheme="majorHAnsi"/>
          <w:lang w:val="en-US"/>
        </w:rPr>
        <w:t>We used a resampling approach to compare how different sampling methods change the mean prevalence estimate through an increasing sampling effort across the landscape (</w:t>
      </w:r>
      <w:r w:rsidRPr="0007514B">
        <w:rPr>
          <w:rFonts w:cstheme="majorHAnsi"/>
          <w:color w:val="000000" w:themeColor="text1"/>
          <w:highlight w:val="yellow"/>
          <w:lang w:val="en-US"/>
        </w:rPr>
        <w:t>Figure 7</w:t>
      </w:r>
      <w:r w:rsidRPr="0007514B">
        <w:rPr>
          <w:rFonts w:cstheme="majorHAnsi"/>
          <w:highlight w:val="yellow"/>
          <w:lang w:val="en-US"/>
        </w:rPr>
        <w:t>).</w:t>
      </w:r>
    </w:p>
    <w:p w14:paraId="1C3F0965" w14:textId="77777777" w:rsidR="00D8069D" w:rsidRDefault="00D8069D" w:rsidP="00D8069D">
      <w:pPr>
        <w:spacing w:line="360" w:lineRule="auto"/>
        <w:ind w:firstLine="708"/>
        <w:jc w:val="both"/>
        <w:rPr>
          <w:rFonts w:cstheme="majorHAnsi"/>
          <w:lang w:val="en-US"/>
        </w:rPr>
      </w:pPr>
    </w:p>
    <w:p w14:paraId="08A8DC5C" w14:textId="65E79A60" w:rsidR="00D8069D" w:rsidRDefault="00D8069D" w:rsidP="00D8069D">
      <w:pPr>
        <w:spacing w:line="360" w:lineRule="auto"/>
        <w:ind w:firstLine="708"/>
        <w:jc w:val="both"/>
        <w:rPr>
          <w:rFonts w:cstheme="majorHAnsi"/>
          <w:lang w:val="en-US"/>
        </w:rPr>
      </w:pPr>
      <w:r>
        <w:rPr>
          <w:rFonts w:cstheme="majorHAnsi"/>
          <w:lang w:val="en-US"/>
        </w:rPr>
        <w:t>Accumulation curves built for each sampling method tended to overestimate the mean prevalence of infection at low N values (number of samples). The estimate of landscape prevalence differed between the sampling methods, varying between 21% and 36% (</w:t>
      </w:r>
      <w:commentRangeStart w:id="83"/>
      <w:r w:rsidRPr="00883824">
        <w:rPr>
          <w:rFonts w:cstheme="majorHAnsi"/>
          <w:lang w:val="en-US"/>
        </w:rPr>
        <w:t>Kruskal-</w:t>
      </w:r>
      <w:proofErr w:type="gramStart"/>
      <w:r w:rsidRPr="00883824">
        <w:rPr>
          <w:rFonts w:cstheme="majorHAnsi"/>
          <w:lang w:val="en-US"/>
        </w:rPr>
        <w:t>Wallis</w:t>
      </w:r>
      <w:proofErr w:type="gramEnd"/>
      <w:r w:rsidRPr="00883824">
        <w:rPr>
          <w:rFonts w:cstheme="majorHAnsi"/>
          <w:lang w:val="en-US"/>
        </w:rPr>
        <w:t xml:space="preserve"> chi-squared = 1198.009</w:t>
      </w:r>
      <w:r>
        <w:rPr>
          <w:rFonts w:cstheme="majorHAnsi"/>
          <w:lang w:val="en-US"/>
        </w:rPr>
        <w:t>, p-value = 0)</w:t>
      </w:r>
      <w:r w:rsidRPr="00883824">
        <w:rPr>
          <w:rFonts w:cstheme="majorHAnsi"/>
          <w:lang w:val="en-US"/>
        </w:rPr>
        <w:t xml:space="preserve"> </w:t>
      </w:r>
      <w:r>
        <w:rPr>
          <w:rFonts w:cstheme="majorHAnsi"/>
          <w:lang w:val="en-US"/>
        </w:rPr>
        <w:t xml:space="preserve">(see </w:t>
      </w:r>
      <w:r w:rsidRPr="0007514B">
        <w:rPr>
          <w:rFonts w:cstheme="majorHAnsi"/>
          <w:color w:val="000000" w:themeColor="text1"/>
          <w:highlight w:val="green"/>
          <w:lang w:val="en-US"/>
        </w:rPr>
        <w:t>Table S14 and Table SX</w:t>
      </w:r>
      <w:commentRangeEnd w:id="83"/>
      <w:r w:rsidRPr="0007514B">
        <w:rPr>
          <w:rStyle w:val="Marquedecommentaire"/>
          <w:highlight w:val="green"/>
        </w:rPr>
        <w:commentReference w:id="83"/>
      </w:r>
      <w:r w:rsidRPr="005C08E1">
        <w:rPr>
          <w:rFonts w:cstheme="majorHAnsi"/>
          <w:color w:val="000000" w:themeColor="text1"/>
          <w:lang w:val="en-US"/>
        </w:rPr>
        <w:t xml:space="preserve">). </w:t>
      </w:r>
      <w:r>
        <w:rPr>
          <w:rFonts w:cstheme="majorHAnsi"/>
          <w:lang w:val="en-US"/>
        </w:rPr>
        <w:t>After 35 samples, the transect method generated the highest mean prevalence (36 %) followed by the methods combination (31 %), the minnow trap method (24 %) and the seine method (21 %). However, the minnow trap curve did not stabilize after the 35 random samples s</w:t>
      </w:r>
      <w:commentRangeStart w:id="84"/>
      <w:r>
        <w:rPr>
          <w:rFonts w:cstheme="majorHAnsi"/>
          <w:lang w:val="en-US"/>
        </w:rPr>
        <w:t xml:space="preserve">uggesting </w:t>
      </w:r>
      <w:commentRangeEnd w:id="84"/>
      <w:r w:rsidR="001B0601">
        <w:rPr>
          <w:rStyle w:val="Marquedecommentaire"/>
        </w:rPr>
        <w:commentReference w:id="84"/>
      </w:r>
      <w:r>
        <w:rPr>
          <w:rFonts w:cstheme="majorHAnsi"/>
          <w:lang w:val="en-US"/>
        </w:rPr>
        <w:t>that the prevalence value obtained is higher than the actual estimate (</w:t>
      </w:r>
      <w:ins w:id="85" w:author="Éric Harvey" w:date="2024-04-02T14:27:00Z">
        <w:r w:rsidR="00652406">
          <w:rPr>
            <w:rFonts w:cstheme="majorHAnsi"/>
            <w:lang w:val="en-US"/>
          </w:rPr>
          <w:t>for minnow trap we have N</w:t>
        </w:r>
      </w:ins>
      <w:ins w:id="86" w:author="Éric Harvey" w:date="2024-04-02T14:28:00Z">
        <w:r w:rsidR="00652406">
          <w:rPr>
            <w:rFonts w:cstheme="majorHAnsi"/>
            <w:lang w:val="en-US"/>
          </w:rPr>
          <w:t>=XX samples in total for an actual prevalence of</w:t>
        </w:r>
      </w:ins>
      <w:del w:id="87" w:author="Éric Harvey" w:date="2024-04-02T14:28:00Z">
        <w:r w:rsidDel="00652406">
          <w:rPr>
            <w:rFonts w:cstheme="majorHAnsi"/>
            <w:lang w:val="en-US"/>
          </w:rPr>
          <w:delText>landscape infection prevalence measured by the minnow trap is</w:delText>
        </w:r>
      </w:del>
      <w:r>
        <w:rPr>
          <w:rFonts w:cstheme="majorHAnsi"/>
          <w:lang w:val="en-US"/>
        </w:rPr>
        <w:t xml:space="preserve"> 19%, see </w:t>
      </w:r>
      <w:r w:rsidRPr="0007514B">
        <w:rPr>
          <w:rFonts w:cstheme="majorHAnsi"/>
          <w:color w:val="000000" w:themeColor="text1"/>
          <w:highlight w:val="green"/>
          <w:lang w:val="en-US"/>
        </w:rPr>
        <w:t>Table S13).</w:t>
      </w:r>
      <w:r w:rsidRPr="005C08E1">
        <w:rPr>
          <w:rFonts w:cstheme="majorHAnsi"/>
          <w:color w:val="000000" w:themeColor="text1"/>
          <w:lang w:val="en-US"/>
        </w:rPr>
        <w:t xml:space="preserve"> </w:t>
      </w:r>
      <w:r>
        <w:rPr>
          <w:rFonts w:cstheme="majorHAnsi"/>
          <w:lang w:val="en-US"/>
        </w:rPr>
        <w:t>However, relatively few random samples are necessary to estimate a landscape prevalence for the transect method (approximately 10 samples) while an accurate prevalence estimate only occurs after 30 samples for the seine method. Even if the method combination curve (in gray) stabilizes around 20 samples, it nevertheless displays some variation around the curve because of the variability among the different methods used.</w:t>
      </w:r>
    </w:p>
    <w:p w14:paraId="051A5C80" w14:textId="77777777" w:rsidR="008E27E4" w:rsidRDefault="008E27E4" w:rsidP="00792A22">
      <w:pPr>
        <w:spacing w:line="360" w:lineRule="auto"/>
        <w:jc w:val="both"/>
        <w:rPr>
          <w:rFonts w:cstheme="majorHAnsi"/>
          <w:lang w:val="en-US"/>
        </w:rPr>
        <w:sectPr w:rsidR="008E27E4" w:rsidSect="00CD49F0">
          <w:type w:val="continuous"/>
          <w:pgSz w:w="12240" w:h="15840"/>
          <w:pgMar w:top="1418" w:right="1418" w:bottom="1418" w:left="1418" w:header="709" w:footer="709" w:gutter="0"/>
          <w:lnNumType w:countBy="1" w:restart="continuous"/>
          <w:cols w:space="708"/>
          <w:docGrid w:linePitch="360"/>
        </w:sectPr>
      </w:pPr>
    </w:p>
    <w:p w14:paraId="10878613" w14:textId="2718FCA3" w:rsidR="008E27E4" w:rsidRDefault="008E27E4" w:rsidP="00821DFA">
      <w:pPr>
        <w:pStyle w:val="Titre3"/>
        <w:rPr>
          <w:lang w:val="en-US"/>
        </w:rPr>
      </w:pPr>
      <w:bookmarkStart w:id="88" w:name="_Toc159491682"/>
    </w:p>
    <w:p w14:paraId="2755DBFE" w14:textId="4BE7A3E6" w:rsidR="00792A22" w:rsidRPr="00821DFA" w:rsidRDefault="004D4920" w:rsidP="00821DFA">
      <w:pPr>
        <w:pStyle w:val="Titre3"/>
        <w:rPr>
          <w:lang w:val="en-US"/>
        </w:rPr>
      </w:pPr>
      <w:r>
        <w:rPr>
          <w:lang w:val="en-US"/>
        </w:rPr>
        <w:t>2.</w:t>
      </w:r>
      <w:r w:rsidR="00792A22" w:rsidRPr="00792A22">
        <w:rPr>
          <w:lang w:val="en-US"/>
        </w:rPr>
        <w:t>3.2. Lake-scale</w:t>
      </w:r>
      <w:bookmarkEnd w:id="88"/>
    </w:p>
    <w:p w14:paraId="23E560B0" w14:textId="6E7DF92A" w:rsidR="00792A22" w:rsidRPr="00EF45CC" w:rsidRDefault="00792A22" w:rsidP="00792A22">
      <w:pPr>
        <w:spacing w:line="360" w:lineRule="auto"/>
        <w:jc w:val="both"/>
        <w:rPr>
          <w:rFonts w:cstheme="majorHAnsi"/>
          <w:lang w:val="en-US"/>
        </w:rPr>
      </w:pPr>
    </w:p>
    <w:p w14:paraId="03682612" w14:textId="199B30F1" w:rsidR="00D8069D" w:rsidRDefault="00D8069D" w:rsidP="00D8069D">
      <w:pPr>
        <w:spacing w:line="360" w:lineRule="auto"/>
        <w:ind w:firstLine="708"/>
        <w:jc w:val="both"/>
        <w:rPr>
          <w:rFonts w:cstheme="majorHAnsi"/>
          <w:color w:val="000000" w:themeColor="text1"/>
          <w:lang w:val="en-US"/>
        </w:rPr>
      </w:pPr>
      <w:r>
        <w:rPr>
          <w:rFonts w:cstheme="majorHAnsi"/>
          <w:lang w:val="en-US"/>
        </w:rPr>
        <w:t>We compared the frequency distribution of the lake’s prevalence for each sampling method to see how the landscape prevalence is distributed among lakes and in their geographical context to identify spatial patterns (</w:t>
      </w:r>
      <w:r w:rsidRPr="0007514B">
        <w:rPr>
          <w:rFonts w:cstheme="majorHAnsi"/>
          <w:color w:val="000000" w:themeColor="text1"/>
          <w:highlight w:val="yellow"/>
          <w:lang w:val="en-US"/>
        </w:rPr>
        <w:t>Figure 6</w:t>
      </w:r>
      <w:r w:rsidRPr="005C08E1">
        <w:rPr>
          <w:rFonts w:cstheme="majorHAnsi"/>
          <w:color w:val="000000" w:themeColor="text1"/>
          <w:lang w:val="en-US"/>
        </w:rPr>
        <w:t>).</w:t>
      </w:r>
    </w:p>
    <w:p w14:paraId="2263EABA" w14:textId="77777777" w:rsidR="00D8069D" w:rsidRPr="00FC2D35" w:rsidRDefault="00D8069D" w:rsidP="00D8069D">
      <w:pPr>
        <w:spacing w:line="360" w:lineRule="auto"/>
        <w:ind w:firstLine="708"/>
        <w:jc w:val="both"/>
        <w:rPr>
          <w:rFonts w:cstheme="majorHAnsi"/>
          <w:color w:val="000000" w:themeColor="text1"/>
          <w:lang w:val="en-US"/>
        </w:rPr>
      </w:pPr>
    </w:p>
    <w:p w14:paraId="490965E7" w14:textId="77777777" w:rsidR="00D8069D" w:rsidRDefault="00D8069D" w:rsidP="00D8069D">
      <w:pPr>
        <w:spacing w:line="360" w:lineRule="auto"/>
        <w:ind w:firstLine="708"/>
        <w:jc w:val="both"/>
        <w:rPr>
          <w:rFonts w:cstheme="majorHAnsi"/>
          <w:lang w:val="en-US"/>
        </w:rPr>
      </w:pPr>
      <w:r>
        <w:rPr>
          <w:rFonts w:cstheme="majorHAnsi"/>
          <w:lang w:val="en-US"/>
        </w:rPr>
        <w:t>Fish community infection prevalence estimates measured at the lake level are not constant across the landscape. Both f</w:t>
      </w:r>
      <w:r w:rsidRPr="0076048F">
        <w:rPr>
          <w:rFonts w:cstheme="majorHAnsi"/>
          <w:lang w:val="en-US"/>
        </w:rPr>
        <w:t xml:space="preserve">requency distributions and </w:t>
      </w:r>
      <w:r>
        <w:rPr>
          <w:rFonts w:cstheme="majorHAnsi"/>
          <w:lang w:val="en-US"/>
        </w:rPr>
        <w:t xml:space="preserve">prevalence </w:t>
      </w:r>
      <w:r w:rsidRPr="0076048F">
        <w:rPr>
          <w:rFonts w:cstheme="majorHAnsi"/>
          <w:lang w:val="en-US"/>
        </w:rPr>
        <w:t>maps support a difference between methods</w:t>
      </w:r>
      <w:r>
        <w:rPr>
          <w:rFonts w:cstheme="majorHAnsi"/>
          <w:lang w:val="en-US"/>
        </w:rPr>
        <w:t xml:space="preserve"> leading to biases in infection estimates. The lake prevalence frequency distributions for the combined methods and for the transect method showed a bimodal distribution, with the landscape composed of many low-prevalence and high-prevalence lakes. </w:t>
      </w:r>
      <w:r>
        <w:rPr>
          <w:rFonts w:cstheme="majorHAnsi"/>
          <w:lang w:val="en-US"/>
        </w:rPr>
        <w:lastRenderedPageBreak/>
        <w:t xml:space="preserve">However, neither method yielded prevalence estimates over 80%. The distribution patterns for the two fishing methods (seine net and minnow trap) are less clear. These methods show a right-skew distribution representing more low-prevalence lakes. Accordingly, seine and minnow traps captured very similar prevalence estimates at the landscape-scale (20.4% and 19.2% respectively). Heavily infected and less infected lakes do not appear to be clustered in space at the regional scale (see maps </w:t>
      </w:r>
      <w:r w:rsidRPr="005C08E1">
        <w:rPr>
          <w:rFonts w:cstheme="majorHAnsi"/>
          <w:color w:val="000000" w:themeColor="text1"/>
          <w:lang w:val="en-US"/>
        </w:rPr>
        <w:t>in Figure 3</w:t>
      </w:r>
      <w:r>
        <w:rPr>
          <w:rFonts w:cstheme="majorHAnsi"/>
          <w:lang w:val="en-US"/>
        </w:rPr>
        <w:t xml:space="preserve">). Moreover, </w:t>
      </w:r>
      <w:proofErr w:type="gramStart"/>
      <w:r>
        <w:rPr>
          <w:rFonts w:cstheme="majorHAnsi"/>
          <w:lang w:val="en-US"/>
        </w:rPr>
        <w:t>close</w:t>
      </w:r>
      <w:proofErr w:type="gramEnd"/>
      <w:r>
        <w:rPr>
          <w:rFonts w:cstheme="majorHAnsi"/>
          <w:lang w:val="en-US"/>
        </w:rPr>
        <w:t xml:space="preserve"> and connected lakes do not appear to follow a spatial infection gradient. Nevertheless, lake-scale geographic patterns were not statistically tested. </w:t>
      </w:r>
    </w:p>
    <w:p w14:paraId="1566E619" w14:textId="77777777" w:rsidR="00D8069D" w:rsidRDefault="00D8069D" w:rsidP="00792A22">
      <w:pPr>
        <w:spacing w:line="360" w:lineRule="auto"/>
        <w:ind w:firstLine="708"/>
        <w:jc w:val="both"/>
        <w:rPr>
          <w:rFonts w:cstheme="majorHAnsi"/>
          <w:lang w:val="en-US"/>
        </w:rPr>
      </w:pPr>
    </w:p>
    <w:p w14:paraId="6066A6F3" w14:textId="77777777" w:rsidR="00D8069D" w:rsidRDefault="00D8069D" w:rsidP="00792A22">
      <w:pPr>
        <w:spacing w:line="360" w:lineRule="auto"/>
        <w:ind w:firstLine="708"/>
        <w:jc w:val="both"/>
        <w:rPr>
          <w:rFonts w:cstheme="majorHAnsi"/>
          <w:lang w:val="en-US"/>
        </w:rPr>
      </w:pPr>
    </w:p>
    <w:p w14:paraId="4CB20792" w14:textId="1A1F2F32" w:rsidR="00D8069D" w:rsidRDefault="00D8069D" w:rsidP="00792A22">
      <w:pPr>
        <w:spacing w:line="360" w:lineRule="auto"/>
        <w:ind w:firstLine="708"/>
        <w:jc w:val="both"/>
        <w:rPr>
          <w:rFonts w:cstheme="majorHAnsi"/>
          <w:lang w:val="en-US"/>
        </w:rPr>
      </w:pPr>
      <w:r>
        <w:rPr>
          <w:noProof/>
        </w:rPr>
        <mc:AlternateContent>
          <mc:Choice Requires="wpg">
            <w:drawing>
              <wp:anchor distT="0" distB="0" distL="114300" distR="114300" simplePos="0" relativeHeight="251720704" behindDoc="0" locked="0" layoutInCell="1" allowOverlap="1" wp14:anchorId="396253C7" wp14:editId="0C34BF21">
                <wp:simplePos x="0" y="0"/>
                <wp:positionH relativeFrom="column">
                  <wp:posOffset>0</wp:posOffset>
                </wp:positionH>
                <wp:positionV relativeFrom="paragraph">
                  <wp:posOffset>-635</wp:posOffset>
                </wp:positionV>
                <wp:extent cx="6165850" cy="5068570"/>
                <wp:effectExtent l="0" t="0" r="6350" b="0"/>
                <wp:wrapNone/>
                <wp:docPr id="1059985509" name="Groupe 3"/>
                <wp:cNvGraphicFramePr/>
                <a:graphic xmlns:a="http://schemas.openxmlformats.org/drawingml/2006/main">
                  <a:graphicData uri="http://schemas.microsoft.com/office/word/2010/wordprocessingGroup">
                    <wpg:wgp>
                      <wpg:cNvGrpSpPr/>
                      <wpg:grpSpPr>
                        <a:xfrm>
                          <a:off x="0" y="0"/>
                          <a:ext cx="6165850" cy="5068570"/>
                          <a:chOff x="1" y="300132"/>
                          <a:chExt cx="6165850" cy="5068583"/>
                        </a:xfrm>
                      </wpg:grpSpPr>
                      <pic:pic xmlns:pic="http://schemas.openxmlformats.org/drawingml/2006/picture">
                        <pic:nvPicPr>
                          <pic:cNvPr id="1982765622" name="Imag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 y="300132"/>
                            <a:ext cx="6051550" cy="4034220"/>
                          </a:xfrm>
                          <a:prstGeom prst="rect">
                            <a:avLst/>
                          </a:prstGeom>
                        </pic:spPr>
                      </pic:pic>
                      <wps:wsp>
                        <wps:cNvPr id="232680600" name="Zone de texte 1"/>
                        <wps:cNvSpPr txBox="1"/>
                        <wps:spPr>
                          <a:xfrm>
                            <a:off x="8891" y="4334300"/>
                            <a:ext cx="6156960" cy="1034415"/>
                          </a:xfrm>
                          <a:prstGeom prst="rect">
                            <a:avLst/>
                          </a:prstGeom>
                          <a:solidFill>
                            <a:schemeClr val="lt1"/>
                          </a:solidFill>
                          <a:ln w="6350">
                            <a:noFill/>
                          </a:ln>
                        </wps:spPr>
                        <wps:txbx>
                          <w:txbxContent>
                            <w:p w14:paraId="5A481374" w14:textId="77777777" w:rsidR="00D8069D" w:rsidRPr="00994282" w:rsidRDefault="00D8069D" w:rsidP="00D8069D">
                              <w:pPr>
                                <w:pStyle w:val="Style1"/>
                                <w:ind w:left="12" w:hanging="12"/>
                              </w:pPr>
                              <w:r>
                                <w:t xml:space="preserve">Figure 7.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253C7" id="_x0000_s1041" style="position:absolute;left:0;text-align:left;margin-left:0;margin-top:-.05pt;width:485.5pt;height:399.1pt;z-index:251720704;mso-width-relative:margin;mso-height-relative:margin" coordorigin=",3001" coordsize="61658,50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">
                <v:shape id="Image 1" o:spid="_x0000_s1042" type="#_x0000_t75" style="position:absolute;top:3001;width:60515;height:40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">
                  <v:imagedata r:id="rId23" o:title=""/>
                </v:shape>
                <v:shape id="_x0000_s1043" type="#_x0000_t202" style="position:absolute;left:88;top:43343;width:61570;height:10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" fillcolor="white [3201]" stroked="f" strokeweight=".5pt">
                  <v:textbox>
                    <w:txbxContent>
                      <w:p w14:paraId="5A481374" w14:textId="77777777" w:rsidR="00D8069D" w:rsidRPr="00994282" w:rsidRDefault="00D8069D" w:rsidP="00D8069D">
                        <w:pPr>
                          <w:pStyle w:val="Style1"/>
                          <w:ind w:left="12" w:hanging="12"/>
                        </w:pPr>
                        <w:r>
                          <w:t xml:space="preserve">Figure 7. Method comparison of landscape prevalence estimates </w:t>
                        </w:r>
                        <w:r w:rsidRPr="00994282">
                          <w:t xml:space="preserve">through an increasing </w:t>
                        </w:r>
                        <w:r>
                          <w:t xml:space="preserve">random </w:t>
                        </w:r>
                        <w:r w:rsidRPr="00104431">
                          <w:t xml:space="preserve">sampling </w:t>
                        </w:r>
                        <w:r>
                          <w:t>effort</w:t>
                        </w:r>
                        <w:r w:rsidRPr="00994282">
                          <w:t xml:space="preserve">. </w:t>
                        </w:r>
                        <w:r w:rsidRPr="00BE095F">
                          <w:t>The data points indicate the mean prevalence for a given number of samples (N) randomly selected. The shadings indicate the 95% confidence interval on the loess smooth. The pool data used for the resampling with the minnow traps, the seine nets, the transects and all methods combined respectively contained 225, 75, 39 and 339 samples.</w:t>
                        </w:r>
                      </w:p>
                    </w:txbxContent>
                  </v:textbox>
                </v:shape>
              </v:group>
            </w:pict>
          </mc:Fallback>
        </mc:AlternateContent>
      </w:r>
    </w:p>
    <w:p w14:paraId="697D5ADF" w14:textId="77777777" w:rsidR="00D8069D" w:rsidRDefault="00D8069D" w:rsidP="00792A22">
      <w:pPr>
        <w:spacing w:line="360" w:lineRule="auto"/>
        <w:ind w:firstLine="708"/>
        <w:jc w:val="both"/>
        <w:rPr>
          <w:rFonts w:cstheme="majorHAnsi"/>
          <w:lang w:val="en-US"/>
        </w:rPr>
      </w:pPr>
    </w:p>
    <w:p w14:paraId="47C7229C" w14:textId="77777777" w:rsidR="00D8069D" w:rsidRDefault="00D8069D" w:rsidP="00792A22">
      <w:pPr>
        <w:spacing w:line="360" w:lineRule="auto"/>
        <w:ind w:firstLine="708"/>
        <w:jc w:val="both"/>
        <w:rPr>
          <w:rFonts w:cstheme="majorHAnsi"/>
          <w:lang w:val="en-US"/>
        </w:rPr>
      </w:pPr>
    </w:p>
    <w:p w14:paraId="598BBD64" w14:textId="77777777" w:rsidR="00D8069D" w:rsidRDefault="00D8069D" w:rsidP="00792A22">
      <w:pPr>
        <w:spacing w:line="360" w:lineRule="auto"/>
        <w:ind w:firstLine="708"/>
        <w:jc w:val="both"/>
        <w:rPr>
          <w:rFonts w:cstheme="majorHAnsi"/>
          <w:lang w:val="en-US"/>
        </w:rPr>
      </w:pPr>
    </w:p>
    <w:p w14:paraId="186B25C2" w14:textId="77777777" w:rsidR="00D8069D" w:rsidRDefault="00D8069D" w:rsidP="00792A22">
      <w:pPr>
        <w:spacing w:line="360" w:lineRule="auto"/>
        <w:ind w:firstLine="708"/>
        <w:jc w:val="both"/>
        <w:rPr>
          <w:rFonts w:cstheme="majorHAnsi"/>
          <w:lang w:val="en-US"/>
        </w:rPr>
      </w:pPr>
    </w:p>
    <w:p w14:paraId="4A664164" w14:textId="77777777" w:rsidR="00D8069D" w:rsidRDefault="00D8069D" w:rsidP="00792A22">
      <w:pPr>
        <w:spacing w:line="360" w:lineRule="auto"/>
        <w:ind w:firstLine="708"/>
        <w:jc w:val="both"/>
        <w:rPr>
          <w:rFonts w:cstheme="majorHAnsi"/>
          <w:lang w:val="en-US"/>
        </w:rPr>
      </w:pPr>
    </w:p>
    <w:p w14:paraId="284CAE8F" w14:textId="77777777" w:rsidR="00D8069D" w:rsidRDefault="00D8069D" w:rsidP="00792A22">
      <w:pPr>
        <w:spacing w:line="360" w:lineRule="auto"/>
        <w:ind w:firstLine="708"/>
        <w:jc w:val="both"/>
        <w:rPr>
          <w:rFonts w:cstheme="majorHAnsi"/>
          <w:lang w:val="en-US"/>
        </w:rPr>
      </w:pPr>
    </w:p>
    <w:p w14:paraId="29B334E2" w14:textId="77777777" w:rsidR="00D8069D" w:rsidRDefault="00D8069D" w:rsidP="00792A22">
      <w:pPr>
        <w:spacing w:line="360" w:lineRule="auto"/>
        <w:ind w:firstLine="708"/>
        <w:jc w:val="both"/>
        <w:rPr>
          <w:rFonts w:cstheme="majorHAnsi"/>
          <w:lang w:val="en-US"/>
        </w:rPr>
      </w:pPr>
    </w:p>
    <w:p w14:paraId="2003D3CE" w14:textId="77777777" w:rsidR="00D8069D" w:rsidRDefault="00D8069D" w:rsidP="00792A22">
      <w:pPr>
        <w:spacing w:line="360" w:lineRule="auto"/>
        <w:ind w:firstLine="708"/>
        <w:jc w:val="both"/>
        <w:rPr>
          <w:rFonts w:cstheme="majorHAnsi"/>
          <w:lang w:val="en-US"/>
        </w:rPr>
      </w:pPr>
    </w:p>
    <w:p w14:paraId="092AA400" w14:textId="77777777" w:rsidR="00D8069D" w:rsidRDefault="00D8069D" w:rsidP="00792A22">
      <w:pPr>
        <w:spacing w:line="360" w:lineRule="auto"/>
        <w:ind w:firstLine="708"/>
        <w:jc w:val="both"/>
        <w:rPr>
          <w:rFonts w:cstheme="majorHAnsi"/>
          <w:lang w:val="en-US"/>
        </w:rPr>
      </w:pPr>
    </w:p>
    <w:p w14:paraId="354FE3CE" w14:textId="77777777" w:rsidR="00D8069D" w:rsidRDefault="00D8069D" w:rsidP="00792A22">
      <w:pPr>
        <w:spacing w:line="360" w:lineRule="auto"/>
        <w:ind w:firstLine="708"/>
        <w:jc w:val="both"/>
        <w:rPr>
          <w:rFonts w:cstheme="majorHAnsi"/>
          <w:lang w:val="en-US"/>
        </w:rPr>
      </w:pPr>
    </w:p>
    <w:p w14:paraId="6EAD22F2" w14:textId="77777777" w:rsidR="00D8069D" w:rsidRDefault="00D8069D" w:rsidP="00792A22">
      <w:pPr>
        <w:spacing w:line="360" w:lineRule="auto"/>
        <w:ind w:firstLine="708"/>
        <w:jc w:val="both"/>
        <w:rPr>
          <w:rFonts w:cstheme="majorHAnsi"/>
          <w:lang w:val="en-US"/>
        </w:rPr>
      </w:pPr>
    </w:p>
    <w:p w14:paraId="27513CFE" w14:textId="77777777" w:rsidR="00D8069D" w:rsidRDefault="00D8069D" w:rsidP="00792A22">
      <w:pPr>
        <w:spacing w:line="360" w:lineRule="auto"/>
        <w:ind w:firstLine="708"/>
        <w:jc w:val="both"/>
        <w:rPr>
          <w:rFonts w:cstheme="majorHAnsi"/>
          <w:lang w:val="en-US"/>
        </w:rPr>
      </w:pPr>
    </w:p>
    <w:p w14:paraId="77A7E568" w14:textId="77777777" w:rsidR="00D8069D" w:rsidRDefault="00D8069D" w:rsidP="00792A22">
      <w:pPr>
        <w:spacing w:line="360" w:lineRule="auto"/>
        <w:ind w:firstLine="708"/>
        <w:jc w:val="both"/>
        <w:rPr>
          <w:rFonts w:cstheme="majorHAnsi"/>
          <w:lang w:val="en-US"/>
        </w:rPr>
      </w:pPr>
    </w:p>
    <w:p w14:paraId="18969FCE" w14:textId="77777777" w:rsidR="00D8069D" w:rsidRDefault="00D8069D" w:rsidP="00792A22">
      <w:pPr>
        <w:spacing w:line="360" w:lineRule="auto"/>
        <w:ind w:firstLine="708"/>
        <w:jc w:val="both"/>
        <w:rPr>
          <w:rFonts w:cstheme="majorHAnsi"/>
          <w:lang w:val="en-US"/>
        </w:rPr>
      </w:pPr>
    </w:p>
    <w:p w14:paraId="3901B32F" w14:textId="77777777" w:rsidR="00D8069D" w:rsidRDefault="00D8069D" w:rsidP="00792A22">
      <w:pPr>
        <w:spacing w:line="360" w:lineRule="auto"/>
        <w:ind w:firstLine="708"/>
        <w:jc w:val="both"/>
        <w:rPr>
          <w:rFonts w:cstheme="majorHAnsi"/>
          <w:lang w:val="en-US"/>
        </w:rPr>
      </w:pPr>
    </w:p>
    <w:p w14:paraId="75A173B8" w14:textId="77777777" w:rsidR="00D8069D" w:rsidRDefault="00D8069D" w:rsidP="00792A22">
      <w:pPr>
        <w:spacing w:line="360" w:lineRule="auto"/>
        <w:ind w:firstLine="708"/>
        <w:jc w:val="both"/>
        <w:rPr>
          <w:rFonts w:cstheme="majorHAnsi"/>
          <w:lang w:val="en-US"/>
        </w:rPr>
      </w:pPr>
    </w:p>
    <w:p w14:paraId="4A3E1DA4" w14:textId="77777777" w:rsidR="00D8069D" w:rsidRDefault="00D8069D" w:rsidP="00792A22">
      <w:pPr>
        <w:spacing w:line="360" w:lineRule="auto"/>
        <w:ind w:firstLine="708"/>
        <w:jc w:val="both"/>
        <w:rPr>
          <w:rFonts w:cstheme="majorHAnsi"/>
          <w:lang w:val="en-US"/>
        </w:rPr>
      </w:pPr>
    </w:p>
    <w:p w14:paraId="060918BD" w14:textId="77777777" w:rsidR="00D8069D" w:rsidRDefault="00D8069D" w:rsidP="00792A22">
      <w:pPr>
        <w:spacing w:line="360" w:lineRule="auto"/>
        <w:ind w:firstLine="708"/>
        <w:jc w:val="both"/>
        <w:rPr>
          <w:rFonts w:cstheme="majorHAnsi"/>
          <w:lang w:val="en-US"/>
        </w:rPr>
      </w:pPr>
    </w:p>
    <w:p w14:paraId="591C97DC" w14:textId="77777777" w:rsidR="00D8069D" w:rsidRDefault="00D8069D" w:rsidP="00792A22">
      <w:pPr>
        <w:spacing w:line="360" w:lineRule="auto"/>
        <w:ind w:firstLine="708"/>
        <w:jc w:val="both"/>
        <w:rPr>
          <w:rFonts w:cstheme="majorHAnsi"/>
          <w:lang w:val="en-US"/>
        </w:rPr>
      </w:pPr>
    </w:p>
    <w:p w14:paraId="5C1A9B5B" w14:textId="1435BFC9" w:rsidR="008E27E4" w:rsidRDefault="00D8069D" w:rsidP="00792A22">
      <w:pPr>
        <w:rPr>
          <w:rFonts w:cstheme="majorHAnsi"/>
          <w:b/>
          <w:bCs/>
          <w:i/>
          <w:iCs/>
          <w:lang w:val="en-US"/>
        </w:rPr>
      </w:pPr>
      <w:r>
        <w:rPr>
          <w:rFonts w:cstheme="majorHAnsi"/>
          <w:noProof/>
          <w:lang w:val="en-US"/>
        </w:rPr>
        <w:lastRenderedPageBreak/>
        <mc:AlternateContent>
          <mc:Choice Requires="wpg">
            <w:drawing>
              <wp:anchor distT="0" distB="0" distL="114300" distR="114300" simplePos="0" relativeHeight="251722752" behindDoc="0" locked="0" layoutInCell="1" allowOverlap="1" wp14:anchorId="1B739463" wp14:editId="3DED3B97">
                <wp:simplePos x="0" y="0"/>
                <wp:positionH relativeFrom="column">
                  <wp:posOffset>-908685</wp:posOffset>
                </wp:positionH>
                <wp:positionV relativeFrom="paragraph">
                  <wp:posOffset>-230100</wp:posOffset>
                </wp:positionV>
                <wp:extent cx="7065584" cy="8792798"/>
                <wp:effectExtent l="0" t="0" r="0" b="0"/>
                <wp:wrapNone/>
                <wp:docPr id="925703931" name="Groupe 2"/>
                <wp:cNvGraphicFramePr/>
                <a:graphic xmlns:a="http://schemas.openxmlformats.org/drawingml/2006/main">
                  <a:graphicData uri="http://schemas.microsoft.com/office/word/2010/wordprocessingGroup">
                    <wpg:wgp>
                      <wpg:cNvGrpSpPr/>
                      <wpg:grpSpPr>
                        <a:xfrm>
                          <a:off x="0" y="0"/>
                          <a:ext cx="7065584" cy="8792798"/>
                          <a:chOff x="0" y="0"/>
                          <a:chExt cx="6434455" cy="7721847"/>
                        </a:xfrm>
                      </wpg:grpSpPr>
                      <wps:wsp>
                        <wps:cNvPr id="996069322" name="Zone de texte 1"/>
                        <wps:cNvSpPr txBox="1"/>
                        <wps:spPr>
                          <a:xfrm>
                            <a:off x="809167" y="6505371"/>
                            <a:ext cx="5625157" cy="1216476"/>
                          </a:xfrm>
                          <a:prstGeom prst="rect">
                            <a:avLst/>
                          </a:prstGeom>
                          <a:solidFill>
                            <a:schemeClr val="lt1"/>
                          </a:solidFill>
                          <a:ln w="6350">
                            <a:noFill/>
                          </a:ln>
                        </wps:spPr>
                        <wps:txbx>
                          <w:txbxContent>
                            <w:p w14:paraId="7BC74958" w14:textId="77777777" w:rsidR="00D8069D" w:rsidRPr="00BE095F" w:rsidRDefault="00D8069D" w:rsidP="00D8069D">
                              <w:pPr>
                                <w:pStyle w:val="Style1"/>
                                <w:ind w:left="12" w:hanging="12"/>
                              </w:pPr>
                              <w:bookmarkStart w:id="89" w:name="_Toc159488134"/>
                              <w:r w:rsidRPr="003514BA">
                                <w:t>Figure 6.</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89"/>
                              <w:r w:rsidRPr="00BE095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184952" name="Imag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4455" cy="6434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739463" id="_x0000_s1044" style="position:absolute;margin-left:-71.55pt;margin-top:-18.1pt;width:556.35pt;height:692.35pt;z-index:251722752;mso-width-relative:margin;mso-height-relative:margin" coordsize="64344,77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">
                <v:shape id="_x0000_s1045" type="#_x0000_t202" style="position:absolute;left:8091;top:65053;width:56252;height:12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" fillcolor="white [3201]" stroked="f" strokeweight=".5pt">
                  <v:textbox>
                    <w:txbxContent>
                      <w:p w14:paraId="7BC74958" w14:textId="77777777" w:rsidR="00D8069D" w:rsidRPr="00BE095F" w:rsidRDefault="00D8069D" w:rsidP="00D8069D">
                        <w:pPr>
                          <w:pStyle w:val="Style1"/>
                          <w:ind w:left="12" w:hanging="12"/>
                        </w:pPr>
                        <w:bookmarkStart w:id="82" w:name="_Toc159488134"/>
                        <w:r w:rsidRPr="003514BA">
                          <w:t>Figure 6.</w:t>
                        </w:r>
                        <w:r>
                          <w:t xml:space="preserve"> Method c</w:t>
                        </w:r>
                        <w:r w:rsidRPr="00994282">
                          <w:t xml:space="preserve">omparison of the </w:t>
                        </w:r>
                        <w:r>
                          <w:t xml:space="preserve">lakes’ local community prevalence estimates across the landscape. </w:t>
                        </w:r>
                        <w:r w:rsidRPr="00BE095F">
                          <w:t>Frequency distributions are given in the top right corner of each map. Lakes in grey were not sampled except for lake Tracy that was excluded because of insufficient data (one fish sampled through all methods). (A) All the sampling methods combined (weighted mean regional prevalence is 29.55 %). (B) The transect method (weighted mean regional prevalence is 35.55 %). (C) The seine nets (weighted mean regional prevalence is 20.44 %). (D) The minnow traps (weighted mean regional prevalence is 19.20 %).</w:t>
                        </w:r>
                        <w:bookmarkEnd w:id="82"/>
                        <w:r w:rsidRPr="00BE095F">
                          <w:t xml:space="preserve"> </w:t>
                        </w:r>
                      </w:p>
                    </w:txbxContent>
                  </v:textbox>
                </v:shape>
                <v:shape id="Image 1" o:spid="_x0000_s1046" type="#_x0000_t75" style="position:absolute;width:64344;height:6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">
                  <v:imagedata r:id="rId25" o:title=""/>
                </v:shape>
              </v:group>
            </w:pict>
          </mc:Fallback>
        </mc:AlternateContent>
      </w:r>
      <w:r>
        <w:rPr>
          <w:rFonts w:cstheme="majorHAnsi"/>
          <w:b/>
          <w:bCs/>
          <w:i/>
          <w:iCs/>
          <w:lang w:val="en-US"/>
        </w:rPr>
        <w:br w:type="page"/>
      </w:r>
    </w:p>
    <w:p w14:paraId="40B972E1" w14:textId="77777777" w:rsidR="008E27E4" w:rsidRPr="00792A22" w:rsidRDefault="008E27E4" w:rsidP="008E27E4">
      <w:pPr>
        <w:pStyle w:val="Titre3"/>
        <w:rPr>
          <w:lang w:val="en-US"/>
        </w:rPr>
      </w:pPr>
      <w:r>
        <w:rPr>
          <w:lang w:val="en-US"/>
        </w:rPr>
        <w:lastRenderedPageBreak/>
        <w:t>2.</w:t>
      </w:r>
      <w:r w:rsidRPr="00792A22">
        <w:rPr>
          <w:lang w:val="en-US"/>
        </w:rPr>
        <w:t>3.</w:t>
      </w:r>
      <w:r>
        <w:rPr>
          <w:lang w:val="en-US"/>
        </w:rPr>
        <w:t>3</w:t>
      </w:r>
      <w:r w:rsidRPr="00792A22">
        <w:rPr>
          <w:lang w:val="en-US"/>
        </w:rPr>
        <w:t>. Site-scale</w:t>
      </w:r>
    </w:p>
    <w:p w14:paraId="2578E819" w14:textId="77777777" w:rsidR="008E27E4" w:rsidRDefault="008E27E4" w:rsidP="008E27E4">
      <w:pPr>
        <w:spacing w:line="360" w:lineRule="auto"/>
        <w:jc w:val="both"/>
        <w:rPr>
          <w:rFonts w:cstheme="majorHAnsi"/>
          <w:lang w:val="en-US"/>
        </w:rPr>
      </w:pPr>
    </w:p>
    <w:p w14:paraId="7EB8EBA1" w14:textId="77777777" w:rsidR="00D8069D" w:rsidRDefault="00D8069D" w:rsidP="00D8069D">
      <w:pPr>
        <w:spacing w:line="360" w:lineRule="auto"/>
        <w:ind w:firstLine="708"/>
        <w:jc w:val="both"/>
        <w:rPr>
          <w:rFonts w:cstheme="majorHAnsi"/>
          <w:color w:val="000000" w:themeColor="text1"/>
          <w:lang w:val="en-US"/>
        </w:rPr>
      </w:pPr>
      <w:r>
        <w:rPr>
          <w:rFonts w:cstheme="majorHAnsi"/>
          <w:lang w:val="en-US"/>
        </w:rPr>
        <w:t>The relationships between the potential predictors and the site-scale infection prevalence (transect-level prevalence) were assessed with generalized additive mixed effects models (</w:t>
      </w:r>
      <w:r w:rsidRPr="005C08E1">
        <w:rPr>
          <w:rFonts w:cstheme="majorHAnsi"/>
          <w:color w:val="000000" w:themeColor="text1"/>
          <w:lang w:val="en-US"/>
        </w:rPr>
        <w:t xml:space="preserve">see </w:t>
      </w:r>
      <w:r w:rsidRPr="0007514B">
        <w:rPr>
          <w:rFonts w:cstheme="majorHAnsi"/>
          <w:color w:val="000000" w:themeColor="text1"/>
          <w:highlight w:val="green"/>
          <w:lang w:val="en-US"/>
        </w:rPr>
        <w:t>Table S15</w:t>
      </w:r>
      <w:r w:rsidRPr="005C08E1">
        <w:rPr>
          <w:rFonts w:cstheme="majorHAnsi"/>
          <w:color w:val="000000" w:themeColor="text1"/>
          <w:lang w:val="en-US"/>
        </w:rPr>
        <w:t xml:space="preserve"> for </w:t>
      </w:r>
      <w:r>
        <w:rPr>
          <w:rFonts w:cstheme="majorHAnsi"/>
          <w:lang w:val="en-US"/>
        </w:rPr>
        <w:t xml:space="preserve">models’ estimates). The environmental characteristics of transect sites used as model predictors are </w:t>
      </w:r>
      <w:r w:rsidRPr="005C08E1">
        <w:rPr>
          <w:rFonts w:cstheme="majorHAnsi"/>
          <w:color w:val="000000" w:themeColor="text1"/>
          <w:lang w:val="en-US"/>
        </w:rPr>
        <w:t xml:space="preserve">presented in </w:t>
      </w:r>
      <w:r w:rsidRPr="0007514B">
        <w:rPr>
          <w:rFonts w:cstheme="majorHAnsi"/>
          <w:color w:val="000000" w:themeColor="text1"/>
          <w:highlight w:val="green"/>
          <w:lang w:val="en-US"/>
        </w:rPr>
        <w:t>Table S16</w:t>
      </w:r>
      <w:r w:rsidRPr="005C08E1">
        <w:rPr>
          <w:rFonts w:cstheme="majorHAnsi"/>
          <w:color w:val="000000" w:themeColor="text1"/>
          <w:lang w:val="en-US"/>
        </w:rPr>
        <w:t>.</w:t>
      </w:r>
    </w:p>
    <w:p w14:paraId="2513C502" w14:textId="77777777" w:rsidR="00D8069D" w:rsidRDefault="00D8069D" w:rsidP="00D8069D">
      <w:pPr>
        <w:spacing w:line="360" w:lineRule="auto"/>
        <w:ind w:firstLine="708"/>
        <w:jc w:val="both"/>
        <w:rPr>
          <w:rFonts w:cstheme="majorHAnsi"/>
          <w:color w:val="000000" w:themeColor="text1"/>
          <w:lang w:val="en-US"/>
        </w:rPr>
      </w:pPr>
    </w:p>
    <w:p w14:paraId="3315D365" w14:textId="53F4D398" w:rsidR="00D8069D" w:rsidRPr="00D8069D" w:rsidRDefault="00D8069D" w:rsidP="00D8069D">
      <w:pPr>
        <w:spacing w:line="360" w:lineRule="auto"/>
        <w:ind w:firstLine="360"/>
        <w:jc w:val="both"/>
        <w:rPr>
          <w:rFonts w:cstheme="majorHAnsi"/>
          <w:lang w:val="en-US"/>
        </w:rPr>
      </w:pPr>
      <w:r w:rsidRPr="00241F20">
        <w:rPr>
          <w:rFonts w:cstheme="majorHAnsi"/>
          <w:lang w:val="en-US"/>
        </w:rPr>
        <w:t xml:space="preserve">The models for TN, TP, TOC, type de substrate (silt, sand, </w:t>
      </w:r>
      <w:proofErr w:type="gramStart"/>
      <w:r w:rsidRPr="00241F20">
        <w:rPr>
          <w:rFonts w:cstheme="majorHAnsi"/>
          <w:lang w:val="en-US"/>
        </w:rPr>
        <w:t>rock</w:t>
      </w:r>
      <w:proofErr w:type="gramEnd"/>
      <w:r w:rsidRPr="00241F20">
        <w:rPr>
          <w:rFonts w:cstheme="majorHAnsi"/>
          <w:lang w:val="en-US"/>
        </w:rPr>
        <w:t xml:space="preserve"> and boulder), mean transect depth, number of trunks, lake surface area, lake maximum depth, lake mean depth, water residence time, drainage area, lake elevation, distance to the nearest lake and species richness were not significant (</w:t>
      </w:r>
      <w:r w:rsidRPr="00241F20">
        <w:rPr>
          <w:rFonts w:cstheme="majorHAnsi"/>
          <w:color w:val="000000" w:themeColor="text1"/>
          <w:lang w:val="en-US"/>
        </w:rPr>
        <w:t xml:space="preserve">see </w:t>
      </w:r>
      <w:r w:rsidRPr="0007514B">
        <w:rPr>
          <w:rFonts w:cstheme="majorHAnsi"/>
          <w:color w:val="000000" w:themeColor="text1"/>
          <w:highlight w:val="green"/>
          <w:lang w:val="en-US"/>
        </w:rPr>
        <w:t>Table S17).</w:t>
      </w:r>
      <w:r w:rsidRPr="00241F20">
        <w:rPr>
          <w:rFonts w:cstheme="majorHAnsi"/>
          <w:color w:val="000000" w:themeColor="text1"/>
          <w:lang w:val="en-US"/>
        </w:rPr>
        <w:t xml:space="preserve"> </w:t>
      </w:r>
      <w:r w:rsidRPr="00241F20">
        <w:rPr>
          <w:rFonts w:cstheme="majorHAnsi"/>
          <w:lang w:val="en-US"/>
        </w:rPr>
        <w:t xml:space="preserve">We did not find any relationships between black spot prevalence and any spatial attributes of the lakes. However, water </w:t>
      </w:r>
      <w:proofErr w:type="spellStart"/>
      <w:r w:rsidRPr="00241F20">
        <w:rPr>
          <w:rFonts w:cstheme="majorHAnsi"/>
          <w:lang w:val="en-US"/>
        </w:rPr>
        <w:t>physico</w:t>
      </w:r>
      <w:proofErr w:type="spellEnd"/>
      <w:r w:rsidRPr="00241F20">
        <w:rPr>
          <w:rFonts w:cstheme="majorHAnsi"/>
          <w:lang w:val="en-US"/>
        </w:rPr>
        <w:t>-chemistry and community metrics were good predictors of infection prevalence of fish communities in our site.</w:t>
      </w:r>
    </w:p>
    <w:p w14:paraId="77EE2F59" w14:textId="77777777" w:rsidR="008E27E4" w:rsidRDefault="008E27E4" w:rsidP="008E27E4">
      <w:pPr>
        <w:spacing w:line="360" w:lineRule="auto"/>
        <w:ind w:firstLine="708"/>
        <w:jc w:val="both"/>
        <w:rPr>
          <w:rFonts w:cstheme="majorHAnsi"/>
          <w:lang w:val="en-US"/>
        </w:rPr>
      </w:pPr>
    </w:p>
    <w:p w14:paraId="1AE12169" w14:textId="78639AA4" w:rsidR="00D8069D" w:rsidRDefault="00D8069D" w:rsidP="00D8069D">
      <w:pPr>
        <w:spacing w:line="360" w:lineRule="auto"/>
        <w:ind w:firstLine="360"/>
        <w:jc w:val="both"/>
        <w:rPr>
          <w:rFonts w:cstheme="majorHAnsi"/>
          <w:lang w:val="en-US"/>
        </w:rPr>
      </w:pPr>
      <w:r>
        <w:rPr>
          <w:rFonts w:cstheme="majorHAnsi"/>
          <w:lang w:val="en-US"/>
        </w:rPr>
        <w:t xml:space="preserve">The partial effects of environmental variables on infection prevalence are shown for all significant models in </w:t>
      </w:r>
      <w:r w:rsidRPr="0007514B">
        <w:rPr>
          <w:rFonts w:cstheme="majorHAnsi"/>
          <w:color w:val="000000" w:themeColor="text1"/>
          <w:highlight w:val="yellow"/>
          <w:lang w:val="en-US"/>
        </w:rPr>
        <w:t>Figure 8</w:t>
      </w:r>
      <w:r w:rsidRPr="005C08E1">
        <w:rPr>
          <w:rFonts w:cstheme="majorHAnsi"/>
          <w:color w:val="000000" w:themeColor="text1"/>
          <w:lang w:val="en-US"/>
        </w:rPr>
        <w:t xml:space="preserve">. </w:t>
      </w:r>
      <w:r>
        <w:rPr>
          <w:rFonts w:cstheme="majorHAnsi"/>
          <w:lang w:val="en-US"/>
        </w:rPr>
        <w:t>The turbidity model had the best fit (D</w:t>
      </w:r>
      <w:r>
        <w:rPr>
          <w:rFonts w:cstheme="majorHAnsi"/>
          <w:vertAlign w:val="superscript"/>
          <w:lang w:val="en-US"/>
        </w:rPr>
        <w:t>2</w:t>
      </w:r>
      <w:r>
        <w:rPr>
          <w:rFonts w:cstheme="majorHAnsi"/>
          <w:lang w:val="en-US"/>
        </w:rPr>
        <w:t xml:space="preserve"> = 88,71%) and is mostly non-linear. The relation revealed a plateau where maximum prevalence saturation is reached for turbidity values above 2.5 NTU. Infection prevalence increased proportionally with both water temperature and pH with prevalence being highest in warmer, more alkaline lakes. has an increasingly proportional relationship with infection prevalence. The prevalence estimates also increased proportionally with pH, so that prevalence increases in more alkaline lakes. The conductivity and prevalence had a non-linear, unimodal relationship peaking around 80 </w:t>
      </w:r>
      <w:r w:rsidRPr="00461FB9">
        <w:rPr>
          <w:rFonts w:cstheme="majorHAnsi"/>
          <w:lang w:val="en-US"/>
        </w:rPr>
        <w:t>(</w:t>
      </w:r>
      <w:r w:rsidRPr="00461FB9">
        <w:rPr>
          <w:rFonts w:cstheme="majorHAnsi"/>
          <w:lang w:val="en-US"/>
        </w:rPr>
        <w:sym w:font="Symbol" w:char="F06D"/>
      </w:r>
      <w:r>
        <w:rPr>
          <w:rFonts w:cstheme="majorHAnsi"/>
          <w:lang w:val="en-US"/>
        </w:rPr>
        <w:t xml:space="preserve">S/cm). Prevalence values increased almost proportionally with dissolved oxygen concentration in the water. The relationship between TN:TP ratio and prevalence is unimodal but highly non-linear. For the macrophyte coverage, we found a decreasing relationship between the amount of macrophyte cover and the prevalence of infection, meaning that low macrophyte cover correlates with high infection prevalence in site-scale fish communities. A parabolic curve is observed in the </w:t>
      </w:r>
      <w:proofErr w:type="spellStart"/>
      <w:proofErr w:type="gramStart"/>
      <w:r>
        <w:rPr>
          <w:rFonts w:cstheme="majorHAnsi"/>
          <w:lang w:val="en-US"/>
        </w:rPr>
        <w:t>Area:Perimeter</w:t>
      </w:r>
      <w:proofErr w:type="spellEnd"/>
      <w:proofErr w:type="gramEnd"/>
      <w:r>
        <w:rPr>
          <w:rFonts w:cstheme="majorHAnsi"/>
          <w:lang w:val="en-US"/>
        </w:rPr>
        <w:t xml:space="preserve"> model although the variation interval increases at high ratio values. The perimeter model is highly non-linear with two distinctive peaks and a large confidence interval at higher perimeter values. Total fish abundance and non-host abundance (here abundance of cyprinids) </w:t>
      </w:r>
      <w:r>
        <w:rPr>
          <w:rFonts w:cstheme="majorHAnsi"/>
          <w:lang w:val="en-US"/>
        </w:rPr>
        <w:lastRenderedPageBreak/>
        <w:t xml:space="preserve">both showed a negative relationship with prevalence suggesting that sites with more fishes and/or non-host individuals have a lower prevalence of infection. The relationship between the prevalence and the species diversity index shows a decreasing trend. At the site-scale, fish communities are slightly to moderately diverse (Gini-Simpson’s diversity index between 0 and 0.64) indicating the dominance of some species, namely cyprinids and </w:t>
      </w:r>
      <w:r w:rsidRPr="008A73E7">
        <w:rPr>
          <w:rFonts w:cstheme="majorHAnsi"/>
          <w:i/>
          <w:iCs/>
          <w:lang w:val="en-US"/>
        </w:rPr>
        <w:t>L gibbosus</w:t>
      </w:r>
      <w:r>
        <w:rPr>
          <w:rFonts w:cstheme="majorHAnsi"/>
          <w:lang w:val="en-US"/>
        </w:rPr>
        <w:t>.</w:t>
      </w:r>
    </w:p>
    <w:p w14:paraId="2D8AF639" w14:textId="77777777" w:rsidR="00792A22" w:rsidRDefault="00792A22" w:rsidP="00792A22">
      <w:pPr>
        <w:spacing w:line="360" w:lineRule="auto"/>
        <w:jc w:val="both"/>
        <w:rPr>
          <w:rFonts w:cstheme="majorHAnsi"/>
          <w:lang w:val="en-US"/>
        </w:rPr>
      </w:pPr>
    </w:p>
    <w:p w14:paraId="7BC12043" w14:textId="77777777" w:rsidR="00D8069D" w:rsidRDefault="00D8069D" w:rsidP="00792A22">
      <w:pPr>
        <w:spacing w:line="360" w:lineRule="auto"/>
        <w:jc w:val="both"/>
        <w:rPr>
          <w:rFonts w:cstheme="majorHAnsi"/>
          <w:lang w:val="en-US"/>
        </w:rPr>
      </w:pPr>
    </w:p>
    <w:p w14:paraId="39ACDADB" w14:textId="77777777" w:rsidR="00D8069D" w:rsidRDefault="00D8069D" w:rsidP="00792A22">
      <w:pPr>
        <w:spacing w:line="360" w:lineRule="auto"/>
        <w:jc w:val="both"/>
        <w:rPr>
          <w:rFonts w:cstheme="majorHAnsi"/>
          <w:b/>
          <w:bCs/>
          <w:i/>
          <w:iCs/>
          <w:lang w:val="en-US"/>
        </w:rPr>
        <w:sectPr w:rsidR="00D8069D" w:rsidSect="00CD49F0">
          <w:type w:val="continuous"/>
          <w:pgSz w:w="12240" w:h="15840"/>
          <w:pgMar w:top="1418" w:right="1418" w:bottom="1418" w:left="1418" w:header="709" w:footer="709" w:gutter="0"/>
          <w:lnNumType w:countBy="1" w:restart="continuous"/>
          <w:cols w:space="708"/>
          <w:docGrid w:linePitch="360"/>
        </w:sectPr>
      </w:pPr>
    </w:p>
    <w:p w14:paraId="5BD0B82F" w14:textId="106C9AF7" w:rsidR="00792A22" w:rsidRDefault="00792A22" w:rsidP="00D8069D">
      <w:pPr>
        <w:spacing w:line="360" w:lineRule="auto"/>
        <w:jc w:val="both"/>
        <w:rPr>
          <w:rFonts w:cstheme="majorHAnsi"/>
          <w:color w:val="000000" w:themeColor="text1"/>
          <w:lang w:val="en-US"/>
        </w:rPr>
      </w:pPr>
    </w:p>
    <w:p w14:paraId="7136D616" w14:textId="4891CC75" w:rsidR="00792A22" w:rsidRDefault="008E27E4" w:rsidP="00792A22">
      <w:pPr>
        <w:spacing w:line="360" w:lineRule="auto"/>
        <w:ind w:firstLine="708"/>
        <w:jc w:val="both"/>
        <w:rPr>
          <w:rFonts w:cstheme="majorHAnsi"/>
          <w:color w:val="000000" w:themeColor="text1"/>
          <w:lang w:val="en-US"/>
        </w:rPr>
      </w:pPr>
      <w:r>
        <w:rPr>
          <w:rFonts w:cstheme="majorHAnsi"/>
          <w:noProof/>
          <w:lang w:val="en-US"/>
        </w:rPr>
        <mc:AlternateContent>
          <mc:Choice Requires="wpg">
            <w:drawing>
              <wp:anchor distT="0" distB="0" distL="114300" distR="114300" simplePos="0" relativeHeight="251712512" behindDoc="0" locked="0" layoutInCell="1" allowOverlap="1" wp14:anchorId="1617D6C0" wp14:editId="22BDE7FD">
                <wp:simplePos x="0" y="0"/>
                <wp:positionH relativeFrom="column">
                  <wp:posOffset>-108585</wp:posOffset>
                </wp:positionH>
                <wp:positionV relativeFrom="paragraph">
                  <wp:posOffset>6985</wp:posOffset>
                </wp:positionV>
                <wp:extent cx="6148070" cy="5715000"/>
                <wp:effectExtent l="0" t="0" r="0" b="0"/>
                <wp:wrapNone/>
                <wp:docPr id="1517244554" name="Groupe 4"/>
                <wp:cNvGraphicFramePr/>
                <a:graphic xmlns:a="http://schemas.openxmlformats.org/drawingml/2006/main">
                  <a:graphicData uri="http://schemas.microsoft.com/office/word/2010/wordprocessingGroup">
                    <wpg:wgp>
                      <wpg:cNvGrpSpPr/>
                      <wpg:grpSpPr>
                        <a:xfrm>
                          <a:off x="0" y="0"/>
                          <a:ext cx="6148070" cy="5715000"/>
                          <a:chOff x="369913" y="-398608"/>
                          <a:chExt cx="6149283" cy="5716010"/>
                        </a:xfrm>
                      </wpg:grpSpPr>
                      <wps:wsp>
                        <wps:cNvPr id="284427213" name="Zone de texte 1"/>
                        <wps:cNvSpPr txBox="1"/>
                        <wps:spPr>
                          <a:xfrm>
                            <a:off x="369913" y="3602902"/>
                            <a:ext cx="6148808" cy="1714500"/>
                          </a:xfrm>
                          <a:prstGeom prst="rect">
                            <a:avLst/>
                          </a:prstGeom>
                          <a:solidFill>
                            <a:schemeClr val="lt1"/>
                          </a:solidFill>
                          <a:ln w="6350">
                            <a:noFill/>
                          </a:ln>
                        </wps:spPr>
                        <wps:txbx>
                          <w:txbxContent>
                            <w:p w14:paraId="347CE314" w14:textId="77777777" w:rsidR="00792A22" w:rsidRPr="003F5A8F" w:rsidRDefault="00792A22" w:rsidP="003F5A8F">
                              <w:pPr>
                                <w:pStyle w:val="Style1"/>
                                <w:ind w:left="12" w:hanging="12"/>
                              </w:pPr>
                              <w:bookmarkStart w:id="90" w:name="_Toc159488135"/>
                              <w:r w:rsidRPr="003F5A8F">
                                <w:t xml:space="preserve">Figure 8.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w:t>
                              </w:r>
                              <w:proofErr w:type="spellStart"/>
                              <w:r w:rsidRPr="003F5A8F">
                                <w:t>pH.</w:t>
                              </w:r>
                              <w:proofErr w:type="spellEnd"/>
                              <w:r w:rsidRPr="003F5A8F">
                                <w:t xml:space="preserve"> (D) Conductivity. (E) Dissolved oxygen. (F) TN:TP ratio. (G) Macrophyte coverage. (H) </w:t>
                              </w:r>
                              <w:proofErr w:type="spellStart"/>
                              <w:r w:rsidRPr="003F5A8F">
                                <w:t>Area:Perimeter</w:t>
                              </w:r>
                              <w:proofErr w:type="spellEnd"/>
                              <w:r w:rsidRPr="003F5A8F">
                                <w:t xml:space="preserve"> ratio. (I) Perimeter. (J) Fish abundance. (K) Non-host abundance. (L) Simpson’s Diversity Index. </w:t>
                              </w:r>
                              <w:proofErr w:type="spellStart"/>
                              <w:proofErr w:type="gramStart"/>
                              <w:r w:rsidRPr="003F5A8F">
                                <w:t>Area:Perimeter</w:t>
                              </w:r>
                              <w:proofErr w:type="spellEnd"/>
                              <w:proofErr w:type="gramEnd"/>
                              <w:r w:rsidRPr="003F5A8F">
                                <w:t xml:space="preserve"> ration and Perimeter are lake attributes while other parameter are site-scale measurements.</w:t>
                              </w:r>
                              <w:bookmarkEnd w:id="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7820016" name="Imag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2463" y="-398608"/>
                            <a:ext cx="6106733" cy="37995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17D6C0" id="Groupe 4" o:spid="_x0000_s1047" style="position:absolute;left:0;text-align:left;margin-left:-8.55pt;margin-top:.55pt;width:484.1pt;height:450pt;z-index:251712512;mso-width-relative:margin;mso-height-relative:margin" coordorigin="3699,-3986" coordsize="61492,5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">
                <v:shape id="_x0000_s1048" type="#_x0000_t202" style="position:absolute;left:3699;top:36029;width:61488;height:17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" fillcolor="white [3201]" stroked="f" strokeweight=".5pt">
                  <v:textbox>
                    <w:txbxContent>
                      <w:p w14:paraId="347CE314" w14:textId="77777777" w:rsidR="00792A22" w:rsidRPr="003F5A8F" w:rsidRDefault="00792A22" w:rsidP="003F5A8F">
                        <w:pPr>
                          <w:pStyle w:val="Style1"/>
                          <w:ind w:left="12" w:hanging="12"/>
                        </w:pPr>
                        <w:bookmarkStart w:id="77" w:name="_Toc159488135"/>
                        <w:r w:rsidRPr="003F5A8F">
                          <w:t xml:space="preserve">Figure 8. Relationships between the site-scale community infection prevalence and selected environmental drivers. All the models presented are univariate binomial generalized additive mixed models with the lake as a random effect on the intercept. The partial effects of the environmental variables on the prevalence are presented for the significant models. The ticks on the x-axes indicate a data point. (A) Turbidity. (B) Temperature. (C) </w:t>
                        </w:r>
                        <w:proofErr w:type="spellStart"/>
                        <w:r w:rsidRPr="003F5A8F">
                          <w:t>pH.</w:t>
                        </w:r>
                        <w:proofErr w:type="spellEnd"/>
                        <w:r w:rsidRPr="003F5A8F">
                          <w:t xml:space="preserve"> (D) Conductivity. (E) Dissolved oxygen. (F) TN:TP ratio. (G) Macrophyte coverage. (H) </w:t>
                        </w:r>
                        <w:proofErr w:type="spellStart"/>
                        <w:r w:rsidRPr="003F5A8F">
                          <w:t>Area:Perimeter</w:t>
                        </w:r>
                        <w:proofErr w:type="spellEnd"/>
                        <w:r w:rsidRPr="003F5A8F">
                          <w:t xml:space="preserve"> ratio. (I) Perimeter. (J) Fish abundance. (K) Non-host abundance. (L) Simpson’s Diversity Index. </w:t>
                        </w:r>
                        <w:proofErr w:type="spellStart"/>
                        <w:proofErr w:type="gramStart"/>
                        <w:r w:rsidRPr="003F5A8F">
                          <w:t>Area:Perimeter</w:t>
                        </w:r>
                        <w:proofErr w:type="spellEnd"/>
                        <w:proofErr w:type="gramEnd"/>
                        <w:r w:rsidRPr="003F5A8F">
                          <w:t xml:space="preserve"> ration and Perimeter are lake attributes while other parameter are site-scale measurements.</w:t>
                        </w:r>
                        <w:bookmarkEnd w:id="77"/>
                      </w:p>
                    </w:txbxContent>
                  </v:textbox>
                </v:shape>
                <v:shape id="Image 1" o:spid="_x0000_s1049" type="#_x0000_t75" style="position:absolute;left:4124;top:-3986;width:61067;height:3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">
                  <v:imagedata r:id="rId27" o:title=""/>
                </v:shape>
              </v:group>
            </w:pict>
          </mc:Fallback>
        </mc:AlternateContent>
      </w:r>
    </w:p>
    <w:p w14:paraId="5FC00339" w14:textId="4F448FCE" w:rsidR="00792A22" w:rsidRDefault="00792A22" w:rsidP="00792A22">
      <w:pPr>
        <w:spacing w:line="360" w:lineRule="auto"/>
        <w:ind w:firstLine="708"/>
        <w:jc w:val="both"/>
        <w:rPr>
          <w:rFonts w:cstheme="majorHAnsi"/>
          <w:color w:val="000000" w:themeColor="text1"/>
          <w:lang w:val="en-US"/>
        </w:rPr>
      </w:pPr>
    </w:p>
    <w:p w14:paraId="64489DDC" w14:textId="77777777" w:rsidR="00792A22" w:rsidRDefault="00792A22" w:rsidP="00792A22">
      <w:pPr>
        <w:spacing w:line="360" w:lineRule="auto"/>
        <w:ind w:firstLine="708"/>
        <w:jc w:val="both"/>
        <w:rPr>
          <w:rFonts w:cstheme="majorHAnsi"/>
          <w:color w:val="000000" w:themeColor="text1"/>
          <w:lang w:val="en-US"/>
        </w:rPr>
      </w:pPr>
    </w:p>
    <w:p w14:paraId="50DD004D" w14:textId="77777777" w:rsidR="00792A22" w:rsidRDefault="00792A22" w:rsidP="00792A22">
      <w:pPr>
        <w:spacing w:line="360" w:lineRule="auto"/>
        <w:ind w:firstLine="708"/>
        <w:jc w:val="both"/>
        <w:rPr>
          <w:rFonts w:cstheme="majorHAnsi"/>
          <w:color w:val="000000" w:themeColor="text1"/>
          <w:lang w:val="en-US"/>
        </w:rPr>
      </w:pPr>
    </w:p>
    <w:p w14:paraId="49615BB8" w14:textId="77777777" w:rsidR="00792A22" w:rsidRDefault="00792A22" w:rsidP="00792A22">
      <w:pPr>
        <w:spacing w:line="360" w:lineRule="auto"/>
        <w:ind w:firstLine="708"/>
        <w:jc w:val="both"/>
        <w:rPr>
          <w:rFonts w:cstheme="majorHAnsi"/>
          <w:color w:val="000000" w:themeColor="text1"/>
          <w:lang w:val="en-US"/>
        </w:rPr>
      </w:pPr>
    </w:p>
    <w:p w14:paraId="37088234" w14:textId="77777777" w:rsidR="00792A22" w:rsidRDefault="00792A22" w:rsidP="00792A22">
      <w:pPr>
        <w:spacing w:line="360" w:lineRule="auto"/>
        <w:ind w:firstLine="708"/>
        <w:jc w:val="both"/>
        <w:rPr>
          <w:rFonts w:cstheme="majorHAnsi"/>
          <w:color w:val="000000" w:themeColor="text1"/>
          <w:lang w:val="en-US"/>
        </w:rPr>
      </w:pPr>
    </w:p>
    <w:p w14:paraId="5C77CEFE" w14:textId="77777777" w:rsidR="00792A22" w:rsidRDefault="00792A22" w:rsidP="00792A22">
      <w:pPr>
        <w:spacing w:line="360" w:lineRule="auto"/>
        <w:ind w:firstLine="708"/>
        <w:jc w:val="both"/>
        <w:rPr>
          <w:rFonts w:cstheme="majorHAnsi"/>
          <w:color w:val="000000" w:themeColor="text1"/>
          <w:lang w:val="en-US"/>
        </w:rPr>
      </w:pPr>
    </w:p>
    <w:p w14:paraId="7B4CD8C3" w14:textId="77777777" w:rsidR="00792A22" w:rsidRDefault="00792A22" w:rsidP="00792A22">
      <w:pPr>
        <w:spacing w:line="360" w:lineRule="auto"/>
        <w:ind w:firstLine="708"/>
        <w:jc w:val="both"/>
        <w:rPr>
          <w:rFonts w:cstheme="majorHAnsi"/>
          <w:color w:val="000000" w:themeColor="text1"/>
          <w:lang w:val="en-US"/>
        </w:rPr>
      </w:pPr>
    </w:p>
    <w:p w14:paraId="4E249FA9" w14:textId="77777777" w:rsidR="00792A22" w:rsidRDefault="00792A22" w:rsidP="00792A22">
      <w:pPr>
        <w:spacing w:line="360" w:lineRule="auto"/>
        <w:ind w:firstLine="708"/>
        <w:jc w:val="both"/>
        <w:rPr>
          <w:rFonts w:cstheme="majorHAnsi"/>
          <w:color w:val="000000" w:themeColor="text1"/>
          <w:lang w:val="en-US"/>
        </w:rPr>
      </w:pPr>
    </w:p>
    <w:p w14:paraId="6E0DE2BE" w14:textId="77777777" w:rsidR="00792A22" w:rsidRDefault="00792A22" w:rsidP="00792A22">
      <w:pPr>
        <w:spacing w:line="360" w:lineRule="auto"/>
        <w:ind w:firstLine="708"/>
        <w:jc w:val="both"/>
        <w:rPr>
          <w:rFonts w:cstheme="majorHAnsi"/>
          <w:color w:val="000000" w:themeColor="text1"/>
          <w:lang w:val="en-US"/>
        </w:rPr>
      </w:pPr>
    </w:p>
    <w:p w14:paraId="25C096C0" w14:textId="77777777" w:rsidR="00792A22" w:rsidRDefault="00792A22" w:rsidP="00792A22">
      <w:pPr>
        <w:spacing w:line="360" w:lineRule="auto"/>
        <w:ind w:firstLine="708"/>
        <w:jc w:val="both"/>
        <w:rPr>
          <w:rFonts w:cstheme="majorHAnsi"/>
          <w:color w:val="000000" w:themeColor="text1"/>
          <w:lang w:val="en-US"/>
        </w:rPr>
      </w:pPr>
    </w:p>
    <w:p w14:paraId="686403A9" w14:textId="77777777" w:rsidR="00792A22" w:rsidRDefault="00792A22" w:rsidP="00792A22">
      <w:pPr>
        <w:spacing w:line="360" w:lineRule="auto"/>
        <w:ind w:firstLine="708"/>
        <w:jc w:val="both"/>
        <w:rPr>
          <w:rFonts w:cstheme="majorHAnsi"/>
          <w:color w:val="000000" w:themeColor="text1"/>
          <w:lang w:val="en-US"/>
        </w:rPr>
      </w:pPr>
    </w:p>
    <w:p w14:paraId="5FED6846" w14:textId="77777777" w:rsidR="00792A22" w:rsidRDefault="00792A22" w:rsidP="00792A22">
      <w:pPr>
        <w:spacing w:line="360" w:lineRule="auto"/>
        <w:ind w:firstLine="708"/>
        <w:jc w:val="both"/>
        <w:rPr>
          <w:rFonts w:cstheme="majorHAnsi"/>
          <w:color w:val="000000" w:themeColor="text1"/>
          <w:lang w:val="en-US"/>
        </w:rPr>
      </w:pPr>
    </w:p>
    <w:p w14:paraId="31C62544" w14:textId="77777777" w:rsidR="00792A22" w:rsidRDefault="00792A22" w:rsidP="00792A22">
      <w:pPr>
        <w:spacing w:line="360" w:lineRule="auto"/>
        <w:ind w:firstLine="708"/>
        <w:jc w:val="both"/>
        <w:rPr>
          <w:rFonts w:cstheme="majorHAnsi"/>
          <w:color w:val="000000" w:themeColor="text1"/>
          <w:lang w:val="en-US"/>
        </w:rPr>
      </w:pPr>
    </w:p>
    <w:p w14:paraId="19906165" w14:textId="77777777" w:rsidR="00792A22" w:rsidRDefault="00792A22" w:rsidP="00792A22">
      <w:pPr>
        <w:spacing w:line="360" w:lineRule="auto"/>
        <w:ind w:firstLine="708"/>
        <w:jc w:val="both"/>
        <w:rPr>
          <w:rFonts w:cstheme="majorHAnsi"/>
          <w:color w:val="000000" w:themeColor="text1"/>
          <w:lang w:val="en-US"/>
        </w:rPr>
      </w:pPr>
    </w:p>
    <w:p w14:paraId="52F5224D" w14:textId="77777777" w:rsidR="00792A22" w:rsidRDefault="00792A22" w:rsidP="00792A22">
      <w:pPr>
        <w:spacing w:line="360" w:lineRule="auto"/>
        <w:ind w:firstLine="708"/>
        <w:jc w:val="both"/>
        <w:rPr>
          <w:rFonts w:cstheme="majorHAnsi"/>
          <w:color w:val="000000" w:themeColor="text1"/>
          <w:lang w:val="en-US"/>
        </w:rPr>
      </w:pPr>
    </w:p>
    <w:p w14:paraId="2131D02C" w14:textId="77777777" w:rsidR="00792A22" w:rsidRDefault="00792A22" w:rsidP="00792A22">
      <w:pPr>
        <w:spacing w:line="360" w:lineRule="auto"/>
        <w:ind w:firstLine="708"/>
        <w:jc w:val="both"/>
        <w:rPr>
          <w:rFonts w:cstheme="majorHAnsi"/>
          <w:color w:val="000000" w:themeColor="text1"/>
          <w:lang w:val="en-US"/>
        </w:rPr>
      </w:pPr>
    </w:p>
    <w:p w14:paraId="0F0BE68E" w14:textId="77777777" w:rsidR="00792A22" w:rsidRDefault="00792A22" w:rsidP="00792A22">
      <w:pPr>
        <w:spacing w:line="360" w:lineRule="auto"/>
        <w:ind w:firstLine="708"/>
        <w:jc w:val="both"/>
        <w:rPr>
          <w:rFonts w:cstheme="majorHAnsi"/>
          <w:color w:val="000000" w:themeColor="text1"/>
          <w:lang w:val="en-US"/>
        </w:rPr>
      </w:pPr>
    </w:p>
    <w:p w14:paraId="44B290C8" w14:textId="77777777" w:rsidR="00792A22" w:rsidRDefault="00792A22" w:rsidP="00792A22">
      <w:pPr>
        <w:rPr>
          <w:rFonts w:cstheme="majorHAnsi"/>
          <w:lang w:val="en-US"/>
        </w:rPr>
      </w:pPr>
    </w:p>
    <w:p w14:paraId="1624A7F6" w14:textId="77777777" w:rsidR="008E27E4" w:rsidRDefault="008E27E4" w:rsidP="00792A22">
      <w:pPr>
        <w:rPr>
          <w:rFonts w:cstheme="majorHAnsi"/>
          <w:lang w:val="en-US"/>
        </w:rPr>
      </w:pPr>
    </w:p>
    <w:p w14:paraId="61CBE8B5" w14:textId="77777777" w:rsidR="008E27E4" w:rsidRDefault="008E27E4" w:rsidP="00792A22">
      <w:pPr>
        <w:rPr>
          <w:rFonts w:cstheme="majorHAnsi"/>
          <w:lang w:val="en-US"/>
        </w:rPr>
      </w:pPr>
    </w:p>
    <w:p w14:paraId="161D7D8B" w14:textId="77777777" w:rsidR="008E27E4" w:rsidRDefault="008E27E4" w:rsidP="00792A22">
      <w:pPr>
        <w:rPr>
          <w:rFonts w:cstheme="majorHAnsi"/>
          <w:lang w:val="en-US"/>
        </w:rPr>
      </w:pPr>
    </w:p>
    <w:p w14:paraId="54CEFE28" w14:textId="77777777" w:rsidR="008E27E4" w:rsidRDefault="008E27E4" w:rsidP="00792A22">
      <w:pPr>
        <w:rPr>
          <w:rFonts w:cstheme="majorHAnsi"/>
          <w:lang w:val="en-US"/>
        </w:rPr>
      </w:pPr>
    </w:p>
    <w:p w14:paraId="116913AA" w14:textId="31DB8272" w:rsidR="00792A22" w:rsidRPr="007B035A" w:rsidRDefault="004D4920" w:rsidP="0095088B">
      <w:pPr>
        <w:pStyle w:val="Titre2"/>
        <w:rPr>
          <w:lang w:val="en-US"/>
        </w:rPr>
      </w:pPr>
      <w:bookmarkStart w:id="91" w:name="_Toc159491684"/>
      <w:r w:rsidRPr="007B035A">
        <w:rPr>
          <w:lang w:val="en-US"/>
        </w:rPr>
        <w:lastRenderedPageBreak/>
        <w:t>2.</w:t>
      </w:r>
      <w:r w:rsidR="00792A22" w:rsidRPr="007B035A">
        <w:rPr>
          <w:lang w:val="en-US"/>
        </w:rPr>
        <w:t>4</w:t>
      </w:r>
      <w:r w:rsidRPr="007B035A">
        <w:rPr>
          <w:lang w:val="en-US"/>
        </w:rPr>
        <w:t>.</w:t>
      </w:r>
      <w:r w:rsidR="00792A22" w:rsidRPr="007B035A">
        <w:rPr>
          <w:lang w:val="en-US"/>
        </w:rPr>
        <w:t xml:space="preserve"> Discussion</w:t>
      </w:r>
      <w:bookmarkEnd w:id="91"/>
    </w:p>
    <w:p w14:paraId="07240D6B" w14:textId="77777777" w:rsidR="00792A22" w:rsidRDefault="00792A22" w:rsidP="00792A22">
      <w:pPr>
        <w:spacing w:line="360" w:lineRule="auto"/>
        <w:jc w:val="both"/>
        <w:rPr>
          <w:rFonts w:cstheme="majorHAnsi"/>
          <w:b/>
          <w:bCs/>
          <w:lang w:val="en-US"/>
        </w:rPr>
      </w:pPr>
    </w:p>
    <w:p w14:paraId="4B9EC0CB" w14:textId="77777777" w:rsidR="00D8069D" w:rsidRDefault="00D8069D" w:rsidP="00D8069D">
      <w:pPr>
        <w:spacing w:line="360" w:lineRule="auto"/>
        <w:ind w:firstLine="708"/>
        <w:jc w:val="both"/>
        <w:rPr>
          <w:rFonts w:cstheme="majorHAnsi"/>
          <w:lang w:val="en-US"/>
        </w:rPr>
      </w:pPr>
      <w:r>
        <w:rPr>
          <w:rFonts w:cstheme="majorHAnsi"/>
          <w:lang w:val="en-US"/>
        </w:rPr>
        <w:t xml:space="preserve">Our main goal was to investigate the context-dependencies of infection prevalence estimates in freshwater fish communities across multiple spatial scales using data on the black spot disease. This approach allowed us to investigate spatial patterns of infection, sampling effort effect, sampling methods bias and, environmental predictors of the prevalence of infection in fish communities. Our results showed substantial differences in prevalence estimates across methods suggesting major sampling bias in infection estimates. Results showed that minimal sampling effort must also consider the sampling method as they present different outcome in prevalence accumulation curves. Local environment characteristics such as water </w:t>
      </w:r>
      <w:proofErr w:type="spellStart"/>
      <w:r>
        <w:rPr>
          <w:rFonts w:cstheme="majorHAnsi"/>
          <w:lang w:val="en-US"/>
        </w:rPr>
        <w:t>physico</w:t>
      </w:r>
      <w:proofErr w:type="spellEnd"/>
      <w:r>
        <w:rPr>
          <w:rFonts w:cstheme="majorHAnsi"/>
          <w:lang w:val="en-US"/>
        </w:rPr>
        <w:t>-chemistry and community structure were found to be the best predictors of infection prevalence at small spatial scale.</w:t>
      </w:r>
    </w:p>
    <w:p w14:paraId="24571147" w14:textId="77777777" w:rsidR="00D8069D" w:rsidRPr="00A23017" w:rsidRDefault="00D8069D" w:rsidP="00D8069D">
      <w:pPr>
        <w:spacing w:line="360" w:lineRule="auto"/>
        <w:ind w:firstLine="708"/>
        <w:jc w:val="both"/>
        <w:rPr>
          <w:rFonts w:cstheme="majorHAnsi"/>
          <w:lang w:val="en-US"/>
        </w:rPr>
      </w:pPr>
    </w:p>
    <w:p w14:paraId="3D2A4C8C" w14:textId="77777777" w:rsidR="00D8069D" w:rsidRDefault="00D8069D" w:rsidP="00D8069D">
      <w:pPr>
        <w:spacing w:line="360" w:lineRule="auto"/>
        <w:ind w:firstLine="708"/>
        <w:jc w:val="both"/>
        <w:rPr>
          <w:rFonts w:cstheme="majorHAnsi"/>
          <w:color w:val="000000" w:themeColor="text1"/>
          <w:lang w:val="en-US"/>
        </w:rPr>
      </w:pPr>
      <w:r w:rsidRPr="00385D21">
        <w:rPr>
          <w:rFonts w:cstheme="majorHAnsi"/>
          <w:color w:val="000000" w:themeColor="text1"/>
          <w:lang w:val="en-US"/>
        </w:rPr>
        <w:t>Study design in ecology aims to generate reliable data that are representative of natural systems while minimizing stress on the environment and maximizing statistical power. However, researchers often compromise aspects of the idealistic sampling design to overcome other challenges. Therefore, empirical data are biased towards designing and methodology choices.</w:t>
      </w:r>
      <w:r>
        <w:rPr>
          <w:rFonts w:cstheme="majorHAnsi"/>
          <w:color w:val="000000" w:themeColor="text1"/>
          <w:lang w:val="en-US"/>
        </w:rPr>
        <w:t xml:space="preserve"> Surveys of disease prevalence among populations and communities often do not consider the importance of sampling design and methods bias despite the potential for substantially induce differences in measurements derived from wildlife samples collected using different techniques </w:t>
      </w:r>
      <w:r>
        <w:rPr>
          <w:rFonts w:cstheme="majorHAnsi"/>
          <w:lang w:val="en-US"/>
        </w:rPr>
        <w:fldChar w:fldCharType="begin"/>
      </w:r>
      <w:r>
        <w:rPr>
          <w:rFonts w:cstheme="majorHAnsi"/>
          <w:lang w:val="en-US"/>
        </w:rPr>
        <w:instrText xml:space="preserve"> ADDIN ZOTERO_ITEM CSL_CITATION {"citationID":"jRMzZGNd","properties":{"formattedCitation":"(Biro &amp; Dingemanse, 2009)","plainCitation":"(Biro &amp; Dingemanse, 2009)","noteIndex":0},"citationItems":[{"id":7689,"uris":["http://zotero.org/groups/2585270/items/4XNJYCJW"],"itemData":{"id":7689,"type":"article-journal","container-title":"Trends in Ecology &amp; Evolution","DOI":"10.1016/j.tree.2008.11.001","ISSN":"0169-5347","issue":"2","journalAbbreviation":"Trends in Ecology &amp; Evolution","page":"66-67","source":"ScienceDirect","title":"Sampling bias resulting from animal personality","volume":"24","author":[{"family":"Biro","given":"Peter A."},{"family":"Dingemanse","given":"Niels J."}],"issued":{"date-parts":[["2009",2,1]]}}}],"schema":"https://github.com/citation-style-language/schema/raw/master/csl-citation.json"} </w:instrText>
      </w:r>
      <w:r>
        <w:rPr>
          <w:rFonts w:cstheme="majorHAnsi"/>
          <w:lang w:val="en-US"/>
        </w:rPr>
        <w:fldChar w:fldCharType="separate"/>
      </w:r>
      <w:r>
        <w:rPr>
          <w:rFonts w:cstheme="majorHAnsi"/>
          <w:noProof/>
          <w:lang w:val="en-US"/>
        </w:rPr>
        <w:t>(Biro &amp; Dingemanse, 2009)</w:t>
      </w:r>
      <w:r>
        <w:rPr>
          <w:rFonts w:cstheme="majorHAnsi"/>
          <w:lang w:val="en-US"/>
        </w:rPr>
        <w:fldChar w:fldCharType="end"/>
      </w:r>
      <w:r>
        <w:rPr>
          <w:rFonts w:cstheme="majorHAnsi"/>
          <w:lang w:val="en-US"/>
        </w:rPr>
        <w:t>.</w:t>
      </w:r>
      <w:r>
        <w:rPr>
          <w:rFonts w:cstheme="majorHAnsi"/>
          <w:color w:val="000000" w:themeColor="text1"/>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{"citationID":"qEqkP21n","properties":{"formattedCitation":"(Wilson et al., 1993)","plainCitation":"(Wilson et al., 1993)","dontUpdate":true,"noteIndex":0},"citationItems":[{"id":3411,"uris":["http://zotero.org/groups/2585270/items/KVMBMIUX"],"itemData":{"id":3411,"type":"article-journal","abstract":"The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Wilson et al. (1993)</w:t>
      </w:r>
      <w:r>
        <w:rPr>
          <w:rFonts w:cstheme="majorHAnsi"/>
          <w:lang w:val="en-US"/>
        </w:rPr>
        <w:fldChar w:fldCharType="end"/>
      </w:r>
      <w:r>
        <w:rPr>
          <w:rFonts w:cstheme="majorHAnsi"/>
          <w:lang w:val="en-US"/>
        </w:rPr>
        <w:t xml:space="preserve"> found that sunfish infected with black spot disease were twice as abundant in trapped fish compared to seined fish, whereas white grubs were twice abundant in seined fish, suggesting method-induced bias. </w:t>
      </w:r>
    </w:p>
    <w:p w14:paraId="06937DB6" w14:textId="77777777" w:rsidR="007C2E1D" w:rsidRDefault="007C2E1D" w:rsidP="007C2E1D">
      <w:pPr>
        <w:spacing w:line="360" w:lineRule="auto"/>
        <w:ind w:firstLine="708"/>
        <w:jc w:val="both"/>
        <w:rPr>
          <w:rFonts w:cstheme="majorHAnsi"/>
          <w:lang w:val="en-US"/>
        </w:rPr>
      </w:pPr>
    </w:p>
    <w:p w14:paraId="0A142E58" w14:textId="77777777" w:rsidR="00D8069D" w:rsidRPr="00707D22" w:rsidRDefault="00D8069D" w:rsidP="00D8069D">
      <w:pPr>
        <w:spacing w:line="360" w:lineRule="auto"/>
        <w:ind w:firstLine="708"/>
        <w:jc w:val="both"/>
        <w:rPr>
          <w:rFonts w:cstheme="majorHAnsi"/>
          <w:color w:val="000000" w:themeColor="text1"/>
          <w:lang w:val="en-US"/>
        </w:rPr>
      </w:pPr>
      <w:r>
        <w:rPr>
          <w:rFonts w:cstheme="majorHAnsi"/>
          <w:lang w:val="en-US"/>
        </w:rPr>
        <w:t>Sampling wildlife is challenging, and all methods come with their load of advantages and inconveniences</w:t>
      </w:r>
      <w:r w:rsidRPr="003B5C26">
        <w:rPr>
          <w:rFonts w:cstheme="majorHAnsi"/>
          <w:lang w:val="en-US"/>
        </w:rPr>
        <w:t xml:space="preserve">. </w:t>
      </w:r>
      <w:r>
        <w:rPr>
          <w:rFonts w:cstheme="majorHAnsi"/>
          <w:lang w:val="en-US"/>
        </w:rPr>
        <w:t xml:space="preserve">In our study, prevalence estimates’ variations between sampling methods varied up to 16.4% at the landscape-scale </w:t>
      </w:r>
      <w:r w:rsidRPr="005C08E1">
        <w:rPr>
          <w:rFonts w:cstheme="majorHAnsi"/>
          <w:color w:val="000000" w:themeColor="text1"/>
          <w:lang w:val="en-US"/>
        </w:rPr>
        <w:t>(</w:t>
      </w:r>
      <w:r w:rsidRPr="0007514B">
        <w:rPr>
          <w:rFonts w:cstheme="majorHAnsi"/>
          <w:color w:val="000000" w:themeColor="text1"/>
          <w:highlight w:val="green"/>
          <w:lang w:val="en-US"/>
        </w:rPr>
        <w:t>Table S12</w:t>
      </w:r>
      <w:r w:rsidRPr="005C08E1">
        <w:rPr>
          <w:rFonts w:cstheme="majorHAnsi"/>
          <w:color w:val="000000" w:themeColor="text1"/>
          <w:lang w:val="en-US"/>
        </w:rPr>
        <w:t>) and 46.7% at lake-scale (</w:t>
      </w:r>
      <w:r w:rsidRPr="0007514B">
        <w:rPr>
          <w:rFonts w:cstheme="majorHAnsi"/>
          <w:color w:val="000000" w:themeColor="text1"/>
          <w:highlight w:val="green"/>
          <w:lang w:val="en-US"/>
        </w:rPr>
        <w:t>Table S13</w:t>
      </w:r>
      <w:r w:rsidRPr="005C08E1">
        <w:rPr>
          <w:rFonts w:cstheme="majorHAnsi"/>
          <w:color w:val="000000" w:themeColor="text1"/>
          <w:lang w:val="en-US"/>
        </w:rPr>
        <w:t>).</w:t>
      </w:r>
      <w:r>
        <w:rPr>
          <w:rFonts w:cstheme="majorHAnsi"/>
          <w:color w:val="000000" w:themeColor="text1"/>
          <w:lang w:val="en-US"/>
        </w:rPr>
        <w:t xml:space="preserve"> These results evidence that method-induced bias</w:t>
      </w:r>
      <w:r w:rsidRPr="005C08E1">
        <w:rPr>
          <w:rFonts w:cstheme="majorHAnsi"/>
          <w:color w:val="000000" w:themeColor="text1"/>
          <w:lang w:val="en-US"/>
        </w:rPr>
        <w:t xml:space="preserve"> </w:t>
      </w:r>
      <w:r>
        <w:rPr>
          <w:rFonts w:cstheme="majorHAnsi"/>
          <w:color w:val="000000" w:themeColor="text1"/>
          <w:lang w:val="en-US"/>
        </w:rPr>
        <w:t xml:space="preserve">can be substantial in the measurement of community-level infection prevalence. </w:t>
      </w:r>
      <w:r>
        <w:rPr>
          <w:rFonts w:cstheme="majorHAnsi"/>
          <w:lang w:val="en-US"/>
        </w:rPr>
        <w:t xml:space="preserve">However, while transects measured the highest prevalence and minnow traps </w:t>
      </w:r>
      <w:r>
        <w:rPr>
          <w:rFonts w:cstheme="majorHAnsi"/>
          <w:lang w:val="en-US"/>
        </w:rPr>
        <w:lastRenderedPageBreak/>
        <w:t>the lowest prevalence at landscape-scale, this trend was not maintained at the lake-scale. In fact, at lake-scale, methods that led to overestimation or underestimation of the infection prevalence changes from one lake to another. Moreover, method choice did not always lead to strong variation between prevalence estimates (</w:t>
      </w:r>
      <w:proofErr w:type="spellStart"/>
      <w:r>
        <w:rPr>
          <w:rFonts w:cstheme="majorHAnsi"/>
          <w:lang w:val="en-US"/>
        </w:rPr>
        <w:t>e.g</w:t>
      </w:r>
      <w:proofErr w:type="spellEnd"/>
      <w:r>
        <w:rPr>
          <w:rFonts w:cstheme="majorHAnsi"/>
          <w:lang w:val="en-US"/>
        </w:rPr>
        <w:t xml:space="preserve">, lake Beaver and lake </w:t>
      </w:r>
      <w:proofErr w:type="spellStart"/>
      <w:r>
        <w:rPr>
          <w:rFonts w:cstheme="majorHAnsi"/>
          <w:lang w:val="en-US"/>
        </w:rPr>
        <w:t>Montaubois</w:t>
      </w:r>
      <w:proofErr w:type="spellEnd"/>
      <w:r>
        <w:rPr>
          <w:rFonts w:cstheme="majorHAnsi"/>
          <w:lang w:val="en-US"/>
        </w:rPr>
        <w:t xml:space="preserve">). This suggests that method-induced bias is highly context-dependent on local community structure and composition. </w:t>
      </w:r>
    </w:p>
    <w:p w14:paraId="6340691A" w14:textId="77777777" w:rsidR="00792A22" w:rsidRDefault="00792A22" w:rsidP="00792A22">
      <w:pPr>
        <w:spacing w:line="360" w:lineRule="auto"/>
        <w:jc w:val="both"/>
        <w:rPr>
          <w:rFonts w:cstheme="majorHAnsi"/>
          <w:lang w:val="en-US"/>
        </w:rPr>
      </w:pPr>
    </w:p>
    <w:p w14:paraId="38A10494" w14:textId="77777777" w:rsidR="00D8069D" w:rsidRDefault="00D8069D" w:rsidP="00D8069D">
      <w:pPr>
        <w:spacing w:line="360" w:lineRule="auto"/>
        <w:ind w:firstLine="708"/>
        <w:jc w:val="both"/>
        <w:rPr>
          <w:rFonts w:cstheme="majorHAnsi"/>
          <w:lang w:val="en-US"/>
        </w:rPr>
      </w:pPr>
      <w:r>
        <w:rPr>
          <w:rFonts w:cstheme="majorHAnsi"/>
          <w:color w:val="000000" w:themeColor="text1"/>
          <w:lang w:val="en-US"/>
        </w:rPr>
        <w:t xml:space="preserve">Different fishing methods are </w:t>
      </w:r>
      <w:r w:rsidRPr="008B139B">
        <w:rPr>
          <w:rFonts w:cstheme="majorHAnsi"/>
          <w:color w:val="000000" w:themeColor="text1"/>
          <w:lang w:val="en-US"/>
        </w:rPr>
        <w:t xml:space="preserve">doubtlessly </w:t>
      </w:r>
      <w:r>
        <w:rPr>
          <w:rFonts w:cstheme="majorHAnsi"/>
          <w:color w:val="000000" w:themeColor="text1"/>
          <w:lang w:val="en-US"/>
        </w:rPr>
        <w:t xml:space="preserve">associated with their own sources of bias. </w:t>
      </w:r>
      <w:r>
        <w:rPr>
          <w:rFonts w:cstheme="majorHAnsi"/>
          <w:lang w:val="en-US"/>
        </w:rPr>
        <w:t xml:space="preserve">Minnow traps are typically selective on active, bold and curious behavior because fish must voluntarily enter in the trap </w:t>
      </w:r>
      <w:r>
        <w:rPr>
          <w:rFonts w:cstheme="majorHAnsi"/>
          <w:lang w:val="en-US"/>
        </w:rPr>
        <w:fldChar w:fldCharType="begin"/>
      </w:r>
      <w:r>
        <w:rPr>
          <w:rFonts w:cstheme="majorHAnsi"/>
          <w:lang w:val="en-US"/>
        </w:rPr>
        <w:instrText xml:space="preserve"> ADDIN ZOTERO_ITEM CSL_CITATION {"citationID":"i58kpxe1","properties":{"formattedCitation":"(Biro et al., 2006; Wilson et al., 1993)","plainCitation":"(Biro et al., 2006; Wilson et al., 1993)","noteIndex":0},"citationItems":[{"id":10426,"uris":["http://zotero.org/groups/2585270/items/JZQKWJKI"],"itemData":{"id":10426,"type":"article-journal","abstract":"1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lang w:val="en-US"/>
        </w:rPr>
        <w:t>(Biro et al., 2006; Wilson et al., 1993)</w:t>
      </w:r>
      <w:r>
        <w:rPr>
          <w:rFonts w:cstheme="majorHAnsi"/>
          <w:lang w:val="en-US"/>
        </w:rPr>
        <w:fldChar w:fldCharType="end"/>
      </w:r>
      <w:r>
        <w:rPr>
          <w:rFonts w:cstheme="majorHAnsi"/>
          <w:lang w:val="en-US"/>
        </w:rPr>
        <w:t xml:space="preserve">. Individual behavioral variation can also lead to variation in infection risk </w:t>
      </w:r>
      <w:r>
        <w:rPr>
          <w:rFonts w:cstheme="majorHAnsi"/>
          <w:lang w:val="en-US"/>
        </w:rPr>
        <w:fldChar w:fldCharType="begin"/>
      </w:r>
      <w:r>
        <w:rPr>
          <w:rFonts w:cstheme="majorHAnsi"/>
          <w:lang w:val="en-US"/>
        </w:rPr>
        <w:instrText xml:space="preserve"> ADDIN ZOTERO_ITEM CSL_CITATION {"citationID":"4hsCUD56","properties":{"formattedCitation":"(Hart, 1990)","plainCitation":"(Hart, 1990)","noteIndex":0},"citationItems":[{"id":10639,"uris":["http://zotero.org/groups/2585270/items/7J4I8PUY"],"itemData":{"id":10639,"type":"article-journal","abstract":"The ever present threat of viral, bacterial, protozoan and metazoan parasites in the environment of wild animals is viewed as responsible for the natural selection of a variety of behavioral patterns that enable animals to survive and reproduce in this type of environment. Several lines of research, some quite recent, point to five behavioral strategies that vertebrates utilize to increase their personal or inclusive fitness in the face of parasites (broadly defined to include pathogens). These are: 1) avoidance of parasites; 2) controlled exposure to parasites to potentiate the immune system; 3) behavior of sick animals including anorexia and depression to overcome systemic febrile infections; 4) helping sick animals; 5) sexual selection for mating partners with the genetic endowment for resistance to parasites. The point is made that to consider a behavioral pattern as having evolved to serve a parasite control function the parasite or causative agent should be shown to adversely impact the animal's fitness and the behavior in question must be shown to help animals, or their offspring or group mates, in combating their exposure, or reducing their vulnerability, to the parasite.","container-title":"Neuroscience &amp; Biobehavioral Reviews","DOI":"10.1016/S0149-7634(05)80038-7","ISSN":"0149-7634","issue":"3","journalAbbreviation":"Neuroscience &amp; Biobehavioral Reviews","page":"273-294","source":"ScienceDirect","title":"Behavioral adaptations to pathogens and parasites: Five strategies","title-short":"Behavioral adaptations to pathogens and parasites","volume":"14","author":[{"family":"Hart","given":"Benjamin L."}],"issued":{"date-parts":[["1990",9,1]]}}}],"schema":"https://github.com/citation-style-language/schema/raw/master/csl-citation.json"} </w:instrText>
      </w:r>
      <w:r>
        <w:rPr>
          <w:rFonts w:cstheme="majorHAnsi"/>
          <w:lang w:val="en-US"/>
        </w:rPr>
        <w:fldChar w:fldCharType="separate"/>
      </w:r>
      <w:r>
        <w:rPr>
          <w:rFonts w:cstheme="majorHAnsi"/>
          <w:noProof/>
          <w:lang w:val="en-US"/>
        </w:rPr>
        <w:t>(Hart, 1990)</w:t>
      </w:r>
      <w:r>
        <w:rPr>
          <w:rFonts w:cstheme="majorHAnsi"/>
          <w:lang w:val="en-US"/>
        </w:rPr>
        <w:fldChar w:fldCharType="end"/>
      </w:r>
      <w:r>
        <w:rPr>
          <w:rFonts w:cstheme="majorHAnsi"/>
          <w:lang w:val="en-US"/>
        </w:rPr>
        <w:t xml:space="preserve">, where more active and bold individuals are usually associated with a higher infection risk </w:t>
      </w:r>
      <w:r>
        <w:rPr>
          <w:rFonts w:cstheme="majorHAnsi"/>
          <w:lang w:val="en-US"/>
        </w:rPr>
        <w:fldChar w:fldCharType="begin"/>
      </w:r>
      <w:r>
        <w:rPr>
          <w:rFonts w:cstheme="majorHAnsi"/>
          <w:lang w:val="en-US"/>
        </w:rPr>
        <w:instrText xml:space="preserve"> ADDIN ZOTERO_ITEM CSL_CITATION {"citationID":"iIX5sETf","properties":{"formattedCitation":"(Boyer et al., 2010; Gradito et al., 2023; Santicchia et al., 2019; Wilson et al., 1993)","plainCitation":"(Boyer et al., 2010; Gradito et al., 2023; Santicchia et al., 2019; Wilson et al., 1993)","noteIndex":0},"citationItems":[{"id":10650,"uris":["http://zotero.org/groups/2585270/items/F8Y34VIF"],"itemData":{"id":10650,"type":"article-journal","abstract":"1. Although behaviours can contribute to the heterogeneity in parasite load among hosts, links between consistent individual differences in behaviour and parasitic infection have received little attention. We investigated the role of host activity and exploration on hard tick infestations of marked individuals in a population of Siberian chipmunks Tamias sibiricus introduced in a suburban French forest over 3 years. 2. Individual activity-exploration profiles were assessed from 106 hole-board tests on 73 individuals, and chipmunks’ trappability and trap diversity were used respectively as indices of their activity-exploration and space use on a sub-sample of 60 individuals. At each capture, we counted the total number of ticks per head of chipmunk. 3. We found significant and consistent individual differences in activity-exploration, trappability, trap diversity and tick load, and could estimate individual indices for these four variables, corrected for confounding effects of year, season, body mass and sex. 4. Using a path analysis, we found an indirect effect of activity-exploration on tick load: tick load increased with space use, which in turn was positively affected by trappability in the field. Trappability was itself positively related to activity-exploration in the hole board. Habitat type affected tick load, independently of behavioural traits. A second path model revealed a lack of either direct or indirect influence of tick loads on chipmunks’ personality and trappability. 5. Our results show that host personality-related patterns in space use can lead to a non-random parasite distribution among hosts.","container-title":"Journal of Animal Ecology","DOI":"10.1111/j.1365-2656.2010.01659.x","ISSN":"1365-2656","issue":"3","language":"en","license":"© 2010 The Authors. Journal compilation © 2010 British Ecological Society","note":"_eprint: https://onlinelibrary.wiley.com/doi/pdf/10.1111/j.1365-2656.2010.01659.x","page":"538-547","source":"Wiley Online Library","title":"Personality, space use and tick load in an introduced population of Siberian chipmunks Tamias sibiricus","volume":"79","author":[{"family":"Boyer","given":"Nelly"},{"family":"Réale","given":"Denis"},{"family":"Marmet","given":"Julie"},{"family":"Pisanu","given":"Benoît"},{"family":"Chapuis","given":"Jean-Louis"}],"issued":{"date-parts":[["2010"]]}}},{"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Ann"}],"issued":{"date-parts":[["2023"]]}}},{"id":10654,"uris":["http://zotero.org/groups/2585270/items/AD99Y2QF"],"itemData":{"id":10654,"type":"article-journal","abstract":"Individual variation in behaviour can contribute to the heterogeneous distribution of parasites among hosts for example by affecting the probability of encountering infective stages (larvae). Here, we investigated the relationship between host boldness/exploration tendency and gastro-intestinal helminth infection in invasive Eastern grey squirrels (Sciurus carolinensis). We used direct helminth counts, data rarely available in host-parasite studies that often used less reliable indirect estimates of infection. We predicted that bolder animals with a strong exploration tendency will have higher parasite load than shy, less explorative hosts. We examined two parameters of parasite infection: infection status and intensity of infection. Individual personality of 207 grey squirrels was assessed by capture-mark-recapture (CMR), calculating the trappability and trap diversity indices as estimates of boldness and exploration, respectively. Since both indices were strongly correlated, we used PCA to derive a single score (first component) which had a high value for bold, exploring animals. At the end of the study, 77 individuals were euthanized and gastro-intestinal helminths were identified and counted. Overall 73% of grey squirrels were infected by Strongyloides robustus with the intensity of infection varying from 1 to 86 worms (mean ± SE = 10.7 ± 2.1 helminths per host). We found that bolder, more explorative animals were more likely to be infected by S. robustus. However, host personality was not related to parasite intensity, which was instead positively associated with host body mass. Our results confirm that differences in personality-related host behaviour can influence the distribution of infections within host populations and stimulate further questions on whether such personality-parasite relationships may affect the invasion process.","container-title":"Mammalian Biology","DOI":"10.1016/j.mambio.2019.04.007","ISSN":"1618-1476","issue":"1","journalAbbreviation":"Mamm Biol","language":"en","page":"1-8","source":"Springer Link","title":"The price of being bold? Relationship between personality and endoparasitic infection in a tree squirrel","title-short":"The price of being bold?","volume":"97","author":[{"family":"Santicchia","given":"Francesca"},{"family":"Romeo","given":"Claudia"},{"family":"Ferrari","given":"Nicola"},{"family":"Matthysen","given":"Erik"},{"family":"Vanlauwe","given":"Laure"},{"family":"Wauters","given":"Lucas A."},{"family":"Martinoli","given":"Adriano"}],"issued":{"date-parts":[["2019",7,1]]}}},{"id":3411,"uris":["http://zotero.org/groups/2585270/items/KVMBMIUX"],"itemData":{"id":3411,"type":"article-journal","abstract":"The shy–bold continuum is recognized as a fundamental axis of behavioral variation in humans, but 3 major issues have not been addressed. First, the taxonomic distribution of shyness and boldness is unknown. S</w:instrText>
      </w:r>
      <w:r w:rsidRPr="002A17A6">
        <w:rPr>
          <w:rFonts w:cstheme="majorHAnsi"/>
        </w:rPr>
        <w:instrText xml:space="preserve">econd, the ecological consequences of shyness and boldness have not been studied in natural populations. Third, no one has tried to predict and test patterns of shyness and boldness that might result from natural selection. The authors show that a shy–bold continuum, which influences diet, predator risk, and parasite fauna, exists in juvenile pumpkinseed sunfish. Individual differences are relatively stable in nature but seem to disappear when the fish are held in social and ecological isolation in the laboratory. Thus, phenotypic stability may not reflect innate tendencies to be shy or bold but rather environmental conditions that maintain differences between phenotypically plastic individuals. (PsycINFO Database Record (c) 2016 APA, all rights reserved)","container-title":"Journal of Comparative Psychology","DOI":"10.1037/0735-7036.107.3.250","ISSN":"1939-2087","note":"publisher-place: US\npublisher: American Psychological Association","page":"250-260","source":"APA PsycNet","title":"Shy-bold continuum in pumpkinseed sunfish (Lepomis gibbosus): An ecological study of a psychological trait","title-short":"Shy-bold continuum in pumpkinseed sunfish (Lepomis gibbosus)","volume":"107","author":[{"family":"Wilson","given":"David S."},{"family":"Coleman","given":"Kristine"},{"family":"Clark","given":"Anne B."},{"family":"Biederman","given":"Laurence"}],"issued":{"date-parts":[["1993"]]}}}],"schema":"https://github.com/citation-style-language/schema/raw/master/csl-citation.json"} </w:instrText>
      </w:r>
      <w:r>
        <w:rPr>
          <w:rFonts w:cstheme="majorHAnsi"/>
          <w:lang w:val="en-US"/>
        </w:rPr>
        <w:fldChar w:fldCharType="separate"/>
      </w:r>
      <w:r>
        <w:rPr>
          <w:rFonts w:cstheme="majorHAnsi"/>
          <w:noProof/>
        </w:rPr>
        <w:t>(Boyer et al., 2010; Gradito et al., 2023; Santicchia et al., 2019; Wilson et al., 1993)</w:t>
      </w:r>
      <w:r>
        <w:rPr>
          <w:rFonts w:cstheme="majorHAnsi"/>
          <w:lang w:val="en-US"/>
        </w:rPr>
        <w:fldChar w:fldCharType="end"/>
      </w:r>
      <w:r w:rsidRPr="004114D6">
        <w:rPr>
          <w:rFonts w:cstheme="majorHAnsi"/>
        </w:rPr>
        <w:t xml:space="preserve">. </w:t>
      </w:r>
      <w:r>
        <w:rPr>
          <w:rFonts w:cstheme="majorHAnsi"/>
          <w:lang w:val="en-US"/>
        </w:rPr>
        <w:t xml:space="preserve">Conversely, parasite infection can alter host behavior including habitat use and risk taking </w:t>
      </w:r>
      <w:r>
        <w:rPr>
          <w:rFonts w:cstheme="majorHAnsi"/>
          <w:lang w:val="en-US"/>
        </w:rPr>
        <w:fldChar w:fldCharType="begin"/>
      </w:r>
      <w:r>
        <w:rPr>
          <w:rFonts w:cstheme="majorHAnsi"/>
          <w:lang w:val="en-US"/>
        </w:rPr>
        <w:instrText xml:space="preserve"> ADDIN ZOTERO_ITEM CSL_CITATION {"citationID":"EugvYggj","properties":{"formattedCitation":"(J. Moore, 2002)","plainCitation":"(J. Moore, 2002)","dontUpdate":true,"noteIndex":0},"citationItems":[{"id":10644,"uris":["http://zotero.org/groups/2585270/items/QEMRFS3F"],"itemData":{"id":10644,"type":"book","abstract":"When a parasite invades an ant, does the ant behave like other ants? Maybe not-and if it doesn't, who, if anyone, benefits from the altered behaviors? The parasite? The ant? Parasites and the Behavior of Animals shows that parasite-induced behavioral alterations are more common than we might realize, and it places these alterations in an evolutionary and ecological context. Emphasizing eukaryotic parasites, the book examines the adaptive nature of behavioral changes associated with parasitism, exploring the effects of these changes on parasite transmission, parasite avoidance, and the fitness of both host and parasite.The behavioral changes and their effects are not always straightforward. To the extent that virulence, for instance, is linked to parasite transmission, the evolutionary interests of parasite and host will diverge, and the current winner of the contest to maximize reproductive rates may not be clear, or, for that matter, inevitable. Nonetheless, by affecting susceptibility, host/parasite lifespan and fecundity, and transmission itself, host behavior influences parameters that are basic to our comprehension of how parasites invade host populations, and fundamentally, how parasites evolve. Such an understanding is important for a wide range of scientists, from ecologists and parasitologists to evolutionary, conservation and behavioral biologists: The behavioral alterations that parasites induce can subtly and profoundly affect the distribution and abundance of animals.","ISBN":"978-0-19-514653-0","language":"en","note":"Google-Books-ID: HXk8DwAAQBAJ","number-of-pages":"329","publisher":"Oxford University Press, USA","source":"Google Books","title":"Parasites and the Behavior of Animals","author":[{"family":"Moore","given":"Janice"}],"issued":{"date-parts":[["2002",1,31]]}}}],"schema":"https://github.com/citation-style-language/schema/raw/master/csl-citation.json"} </w:instrText>
      </w:r>
      <w:r>
        <w:rPr>
          <w:rFonts w:cstheme="majorHAnsi"/>
          <w:lang w:val="en-US"/>
        </w:rPr>
        <w:fldChar w:fldCharType="separate"/>
      </w:r>
      <w:r>
        <w:rPr>
          <w:rFonts w:cstheme="majorHAnsi"/>
          <w:noProof/>
          <w:lang w:val="en-US"/>
        </w:rPr>
        <w:t>(Moore, 2002)</w:t>
      </w:r>
      <w:r>
        <w:rPr>
          <w:rFonts w:cstheme="majorHAnsi"/>
          <w:lang w:val="en-US"/>
        </w:rPr>
        <w:fldChar w:fldCharType="end"/>
      </w:r>
      <w:r>
        <w:rPr>
          <w:rFonts w:cstheme="majorHAnsi"/>
          <w:lang w:val="en-US"/>
        </w:rPr>
        <w:t>, making them more vulnerable to capture (i.e., “</w:t>
      </w:r>
      <w:proofErr w:type="spellStart"/>
      <w:r>
        <w:rPr>
          <w:rFonts w:cstheme="majorHAnsi"/>
          <w:lang w:val="en-US"/>
        </w:rPr>
        <w:t>trappability</w:t>
      </w:r>
      <w:proofErr w:type="spellEnd"/>
      <w:r>
        <w:rPr>
          <w:rFonts w:cstheme="majorHAnsi"/>
          <w:lang w:val="en-US"/>
        </w:rPr>
        <w:t>”)</w:t>
      </w:r>
      <w:r>
        <w:rPr>
          <w:rFonts w:cstheme="majorHAnsi"/>
          <w:lang w:val="en-US"/>
        </w:rPr>
        <w:fldChar w:fldCharType="begin"/>
      </w:r>
      <w:r>
        <w:rPr>
          <w:rFonts w:cstheme="majorHAnsi"/>
          <w:lang w:val="en-US"/>
        </w:rPr>
        <w:instrText xml:space="preserve"> ADDIN ZOTERO_ITEM CSL_CITATION {"citationID":"YfmiLmWN","properties":{"formattedCitation":"(Barber &amp; Dingemanse, 2010; Thambithurai et al., 2022)","plainCitation":"(Barber &amp; Dingemanse, 2010; Thambithurai et al., 2022)","noteIndex":0},"citationItems":[{"id":10624,"uris":["http://zotero.org/groups/2585270/items/KGNXMZXH"],"itemData":{"id":10624,"type":"article-journal","abstract":"The ecological factors responsible for the evolution of individual differences in animal personality (consistent individual differences in the same behaviour across time and contexts) are currently the subject of intense debate. A limited number of ecological factors have been investigated to date, with most attention focusing on the roles of resource competition and predation. We suggest here that parasitism may play a potentially important, but largely overlooked, role in the evolution of animal personalities. We identify two major routes by which parasites might influence the evolution of animal personality. First, because the risk of acquiring parasites can be influenced by an individual's behavioural type, local parasite regimes may impose selection on personality traits and behavioural syndromes (correlations between personality traits). Second, because parasite infections have consequences for aspects of host ‘state’, parasites might induce the evolution of individual differences in certain types of host behaviour in populations with endemic infections. Also, because infection often leads to specific changes in axes of personality, parasite infections have the potential to decouple behavioural syndromes. Host–parasite systems therefore provide researchers with valuable tools to study personality variation and behavioural syndromes from a proximate and ultimate perspective.","container-title":"Philosophical Transactions of the Royal Society B: Biological Sciences","DOI":"10.1098/rstb.2010.0182","issue":"1560","note":"publisher: Royal Society","page":"4077-4088","source":"royalsocietypublishing.org (Atypon)","title":"Parasitism and the evolutionary ecology of animal personality","volume":"365","author":[{"family":"Barber","given":"Iain"},{"family":"Dingemanse","given":"Niels J."}],"issued":{"date-parts":[["2010",12,27]]}}},{"id":9238,"uris":["http://zotero.org/groups/2585270/items/C4EB9RAQ"],"itemData":{"id":9238,"type":"article-journal","abstract":"Commercial fishery harvest is a powerful evolutionary agent, but we know little about whether environmental stressors affect harvest-associated selection. We test how parasite infection relates to trapping vulnerability through selective processes underlying capture. We used fish naturally infected with parasites, including trematodes causing black spots under fish skin. We first assessed how individual parasite density related to standard metabolic rate (SMR), maximum metabolic rate (MMR) and absolute aerobic scope (AAS)—then used laboratory fishing simulations to test how capture vulnerability was related to parasite density. We further explored group-trapping dynamics using experimental shoals containing varying proportions of infected fish (groups of six with either 0, 2, 4 or 6 infected individuals). At the individual level, we found a positive relationship between parasite presence and SMR, but not MMR or AAS. While we saw no relationship between individual metabolic capacity and vulnerability to trapping, we found the length of time fish spent in traps increased with increasing parasite density, a predictor of trapping-related capture probability. At the group level, the number of infected individuals in a shoal did not affect overall group trapping vulnerability. Our results suggest that parasite infection has some capacity to shift individual vulnerability patterns in fisheries, and potentially influence the evolutionary outcomes of fisheries-induced evolution.","container-title":"Proceedings of the Royal Society B: Biological Sciences","DOI":"10.1098/rspb.2022.1956","issue":"1989","note":"publisher: Royal Society","page":"20221956","source":"royalsocietypublishing.org (Atypon)","title":"Fish vulnerability to capture by trapping is modulated by individual parasite density","volume":"289","author":[{"family":"Thambithurai","given":"Davide"},{"family":"Lanthier","given":"Isabel"},{"family":"Contant","given":"Eloi"},{"family":"Killen","given":"Shaun S."},{"family":"Binning","given":"Sandra A."}],"issued":{"date-parts":[["2022",12,14]]}}}],"schema":"https://github.com/citation-style-language/schema/raw/master/csl-citation.json"} </w:instrText>
      </w:r>
      <w:r>
        <w:rPr>
          <w:rFonts w:cstheme="majorHAnsi"/>
          <w:lang w:val="en-US"/>
        </w:rPr>
        <w:fldChar w:fldCharType="separate"/>
      </w:r>
      <w:r>
        <w:rPr>
          <w:rFonts w:cstheme="majorHAnsi"/>
          <w:noProof/>
          <w:lang w:val="en-US"/>
        </w:rPr>
        <w:t>(Barber &amp; Dingemanse, 2010; Thambithurai et al., 2022)</w:t>
      </w:r>
      <w:r>
        <w:rPr>
          <w:rFonts w:cstheme="majorHAnsi"/>
          <w:lang w:val="en-US"/>
        </w:rPr>
        <w:fldChar w:fldCharType="end"/>
      </w:r>
      <w:r>
        <w:rPr>
          <w:rFonts w:cstheme="majorHAnsi"/>
          <w:lang w:val="en-US"/>
        </w:rPr>
        <w:t xml:space="preserve">. In the end, it remains unclear if host individual behavior define their infection risk and/or whether parasite infection alters their personality </w:t>
      </w:r>
      <w:r>
        <w:rPr>
          <w:rFonts w:cstheme="majorHAnsi"/>
          <w:lang w:val="en-US"/>
        </w:rPr>
        <w:fldChar w:fldCharType="begin"/>
      </w:r>
      <w:r>
        <w:rPr>
          <w:rFonts w:cstheme="majorHAnsi"/>
          <w:lang w:val="en-US"/>
        </w:rPr>
        <w:instrText xml:space="preserve"> ADDIN ZOTERO_ITEM CSL_CITATION {"citationID":"kOvdMM9k","properties":{"formattedCitation":"(Dubois &amp; Binning, 2022)","plainCitation":"(Dubois &amp; Binning, 2022)","noteIndex":0},"citationItems":[{"id":10647,"uris":["http://zotero.org/groups/2585270/items/NH2GYN29"],"itemData":{"id":10647,"type":"article-journal","abstract":"Within the same population, proactive (i.e. bolder, more exploratory, active and aggressive) and reactive (i.e. more timid, less exploratory, less active and more passive) individuals could be hypothetically maintained due a trade-off between foraging and vigilance behaviours, provided that both phenotypes differ in their state (e.g. metabolic rates, body condition or energetic needs). Yet, recent findings indicate that among-individual variation in intrinsic state can explain only a small proportion of variation in behaviour, meaning that other mechanisms, such as the presence of trophically transmitted parasites, might contribute to maintaining inter-individual behavioural differences. Empirical evidence, indeed, suggests strong relationships between certain animal personality traits and parasitic load within host populations. However, the direction of causation between these traits remains unclear: are different behaviours in infected hosts in contrast to uninfected ones the result of manipulation by parasites to increase host predation, or are some personalities inherently more susceptible to infection than others? To better understand the role of parasites in shaping behavioural differences within host populations and examine to what extent parasite manipulation and/or intrinsic differences in parasite susceptibility contribute to maintaining behavioural differences, we used a simulation approach and analysed the change in the frequencies of proactive and reactive individuals over time under different predation and starvation scenarios, when individual phenotype either affected a host's risk of infection or not. We found that in the absence of parasites, predation pressure strongly affected the expression of host personality, but the trade-off between foraging and vigilance behaviours alone could not explain the maintenance of inter-individual behavioural differences without temporal variation in predation pressure. By contrast, in the presence of parasites, the two host phenotypes could coexist within populations even when individuals experienced no temporal variations in predation risk, but only when proactive and reactive hosts were equally susceptible to parasitism. Our findings, thus, indicate that parasites can play an important role in maintaining genetic diversity in their host populations in addition to generating behavioural differences though manipulation.","container-title":"Journal of Animal Ecology","DOI":"10.1111/1365-2656.13781","ISSN":"1365-2656","issue":"9","language":"en","note":"_eprint: https://onlinelibrary.wiley.com/doi/pdf/10.1111/1365-2656.13781","page":"1918-1928","source":"Wiley Online Library","title":"Predation and parasitism as determinants of animal personalities","volume":"91","author":[{"family":"Dubois","given":"Frédérique"},{"family":"Binning","given":"Sandra A."}],"issued":{"date-parts":[["2022"]]}}}],"schema":"https://github.com/citation-style-language/schema/raw/master/csl-citation.json"} </w:instrText>
      </w:r>
      <w:r>
        <w:rPr>
          <w:rFonts w:cstheme="majorHAnsi"/>
          <w:lang w:val="en-US"/>
        </w:rPr>
        <w:fldChar w:fldCharType="separate"/>
      </w:r>
      <w:r>
        <w:rPr>
          <w:rFonts w:cstheme="majorHAnsi"/>
          <w:noProof/>
          <w:lang w:val="en-US"/>
        </w:rPr>
        <w:t>(Dubois &amp; Binning, 2022)</w:t>
      </w:r>
      <w:r>
        <w:rPr>
          <w:rFonts w:cstheme="majorHAnsi"/>
          <w:lang w:val="en-US"/>
        </w:rPr>
        <w:fldChar w:fldCharType="end"/>
      </w:r>
      <w:r>
        <w:rPr>
          <w:rFonts w:cstheme="majorHAnsi"/>
          <w:lang w:val="en-US"/>
        </w:rPr>
        <w:t xml:space="preserve">. </w:t>
      </w:r>
      <w:r w:rsidRPr="0037056E">
        <w:rPr>
          <w:rFonts w:cstheme="majorHAnsi"/>
          <w:lang w:val="en-US"/>
        </w:rPr>
        <w:t xml:space="preserve">In fact, the results of </w:t>
      </w:r>
      <w:r>
        <w:rPr>
          <w:rFonts w:cstheme="majorHAnsi"/>
          <w:lang w:val="en-US"/>
        </w:rPr>
        <w:fldChar w:fldCharType="begin"/>
      </w:r>
      <w:r>
        <w:rPr>
          <w:rFonts w:cstheme="majorHAnsi"/>
          <w:lang w:val="en-US"/>
        </w:rPr>
        <w:instrText xml:space="preserve"> ADDIN ZOTERO_ITEM CSL_CITATION {"citationID":"2rK2dkpF","properties":{"formattedCitation":"(Gradito et al., 2023)","plainCitation":"(Gradito et al., 2023)","noteIndex":0},"citationItems":[{"id":11228,"uris":["http://zotero.org/groups/2585270/items/RJIWKIWZ"],"itemData":{"id":11228,"type":"article-journal","container-title":"[Manuscript submitted for publication]","title":"Double Trouble : Host behaviour influences and is influenced by co-infection with parasites","author":[{"family":"Gradito","given":"Maryane"},{"family":"Dubois","given":"Daniel"},{"family":"Noble","given":"Sandra Ann"},{"family":"Binning","given":"Sandra Ann"}],"issued":{"date-parts":[["2023"]]}}}],"schema":"https://github.com/citation-style-language/schema/raw/master/csl-citation.json"} </w:instrText>
      </w:r>
      <w:r>
        <w:rPr>
          <w:rFonts w:cstheme="majorHAnsi"/>
          <w:lang w:val="en-US"/>
        </w:rPr>
        <w:fldChar w:fldCharType="separate"/>
      </w:r>
      <w:r>
        <w:rPr>
          <w:rFonts w:cstheme="majorHAnsi"/>
          <w:noProof/>
          <w:lang w:val="en-US"/>
        </w:rPr>
        <w:t>(Gradito et al., 2023)</w:t>
      </w:r>
      <w:r>
        <w:rPr>
          <w:rFonts w:cstheme="majorHAnsi"/>
          <w:lang w:val="en-US"/>
        </w:rPr>
        <w:fldChar w:fldCharType="end"/>
      </w:r>
      <w:r>
        <w:rPr>
          <w:rFonts w:cstheme="majorHAnsi"/>
          <w:lang w:val="en-US"/>
        </w:rPr>
        <w:t xml:space="preserve"> </w:t>
      </w:r>
      <w:r w:rsidRPr="0037056E">
        <w:rPr>
          <w:rFonts w:cstheme="majorHAnsi"/>
          <w:lang w:val="en-US"/>
        </w:rPr>
        <w:t xml:space="preserve">suggest that personality-driven susceptibility to infection and personality change due to infection can occur simultaneously in naturally infected </w:t>
      </w:r>
      <w:r>
        <w:rPr>
          <w:rFonts w:cstheme="majorHAnsi"/>
          <w:lang w:val="en-US"/>
        </w:rPr>
        <w:t xml:space="preserve">sunfish. Although sein nets do not directly select on host behavior, this method comes with important habitat-selection restrictions. Sites must not be deeper than the height of the net to avoid fish escaping and, ideally, must not have large obstacles (e.g., branches, trunks, boulders) which might damage or impair the net function. </w:t>
      </w:r>
      <w:r w:rsidRPr="006B49B7">
        <w:rPr>
          <w:rFonts w:cstheme="majorHAnsi"/>
          <w:lang w:val="en-US"/>
        </w:rPr>
        <w:t xml:space="preserve">Consequently, seine sites </w:t>
      </w:r>
      <w:r>
        <w:rPr>
          <w:rFonts w:cstheme="majorHAnsi"/>
          <w:lang w:val="en-US"/>
        </w:rPr>
        <w:t xml:space="preserve">might </w:t>
      </w:r>
      <w:r w:rsidRPr="006B49B7">
        <w:rPr>
          <w:rFonts w:cstheme="majorHAnsi"/>
          <w:lang w:val="en-US"/>
        </w:rPr>
        <w:t>have similar habitat features</w:t>
      </w:r>
      <w:r>
        <w:rPr>
          <w:rFonts w:cstheme="majorHAnsi"/>
          <w:lang w:val="en-US"/>
        </w:rPr>
        <w:t xml:space="preserve"> that facilitate deployment and capture success</w:t>
      </w:r>
      <w:r w:rsidRPr="006B49B7">
        <w:rPr>
          <w:rFonts w:cstheme="majorHAnsi"/>
          <w:lang w:val="en-US"/>
        </w:rPr>
        <w:t xml:space="preserve">. </w:t>
      </w:r>
      <w:r>
        <w:rPr>
          <w:rFonts w:cstheme="majorHAnsi"/>
          <w:lang w:val="en-US"/>
        </w:rPr>
        <w:t xml:space="preserve">Therefore, </w:t>
      </w:r>
      <w:r w:rsidRPr="006B49B7">
        <w:rPr>
          <w:rFonts w:cstheme="majorHAnsi"/>
          <w:lang w:val="en-US"/>
        </w:rPr>
        <w:t>seine net</w:t>
      </w:r>
      <w:r>
        <w:rPr>
          <w:rFonts w:cstheme="majorHAnsi"/>
          <w:lang w:val="en-US"/>
        </w:rPr>
        <w:t>s</w:t>
      </w:r>
      <w:r w:rsidRPr="006B49B7">
        <w:rPr>
          <w:rFonts w:cstheme="majorHAnsi"/>
          <w:lang w:val="en-US"/>
        </w:rPr>
        <w:t xml:space="preserve"> might indirectly select</w:t>
      </w:r>
      <w:r>
        <w:rPr>
          <w:rFonts w:cstheme="majorHAnsi"/>
          <w:lang w:val="en-US"/>
        </w:rPr>
        <w:t xml:space="preserve"> for</w:t>
      </w:r>
      <w:r w:rsidRPr="006B49B7">
        <w:rPr>
          <w:rFonts w:cstheme="majorHAnsi"/>
          <w:lang w:val="en-US"/>
        </w:rPr>
        <w:t xml:space="preserve"> fish species </w:t>
      </w:r>
      <w:r>
        <w:rPr>
          <w:rFonts w:cstheme="majorHAnsi"/>
          <w:lang w:val="en-US"/>
        </w:rPr>
        <w:t xml:space="preserve">or </w:t>
      </w:r>
      <w:r w:rsidRPr="006B49B7">
        <w:rPr>
          <w:rFonts w:cstheme="majorHAnsi"/>
          <w:lang w:val="en-US"/>
        </w:rPr>
        <w:t>personality</w:t>
      </w:r>
      <w:r>
        <w:rPr>
          <w:rFonts w:cstheme="majorHAnsi"/>
          <w:lang w:val="en-US"/>
        </w:rPr>
        <w:t xml:space="preserve"> types with similar habitat preferences</w:t>
      </w:r>
      <w:r w:rsidRPr="006B49B7">
        <w:rPr>
          <w:rFonts w:cstheme="majorHAnsi"/>
          <w:lang w:val="en-US"/>
        </w:rPr>
        <w:t xml:space="preserve">. </w:t>
      </w:r>
      <w:r>
        <w:rPr>
          <w:rFonts w:cstheme="majorHAnsi"/>
          <w:lang w:val="en-US"/>
        </w:rPr>
        <w:t xml:space="preserve">For example, </w:t>
      </w:r>
      <w:r>
        <w:rPr>
          <w:rFonts w:cstheme="majorHAnsi"/>
          <w:lang w:val="en-US"/>
        </w:rPr>
        <w:fldChar w:fldCharType="begin"/>
      </w:r>
      <w:r>
        <w:rPr>
          <w:rFonts w:cstheme="majorHAnsi"/>
          <w:lang w:val="en-US"/>
        </w:rPr>
        <w:instrText xml:space="preserve"> ADDIN ZOTERO_ITEM CSL_CITATION {"citationID":"on5fZVe1","properties":{"formattedCitation":"(Biro et al., 2006)","plainCitation":"(Biro et al., 2006)","dontUpdate":true,"noteIndex":0},"citationItems":[{"id":10426,"uris":["http://zotero.org/groups/2585270/items/JZQKWJKI"],"itemData":{"id":10426,"type":"article-journal","abstract":"1 The importance of body size and growth rate in ecological interactions is widely recognized, and both are frequently used as surrogates for fitness. However, if there are significant costs associated with rapid growth rates then its fitness benefits may be questioned. 2 In replicated whole-lake experiments, we show that a domestic strain of rainbow trout (artificially selected for maximum intrinsic growth rate) use productive but risky habitats more than wild trout. Consequently, domestic trout grow faster in all situations, experience greater survival in the absence of predators, but have lower survival in the presence of predators. Therefore, rapid growth rates are selected against due to increased foraging effort (or conversely, lower antipredator behaviour) that increases vulnerability to predators. In other words, there is a behaviourally mediated trade-off between growth and mortality rates. 3 Whereas rapid growth is beneficial in many ecological interactions, our results show the mortality costs of achieving it are large in the presence of predators, which can help explain the absence of an average phenotype with maximized growth rates in nature.","container-title":"Journal of Animal Ecology","DOI":"10.1111/j.1365-2656.2006.01137.x","ISSN":"1365-2656","issue":"5","language":"en","note":"_eprint: https://onlinelibrary.wiley.com/doi/pdf/10.1111/j.1365-2656.2006.01137.x","page":"1165-1171","source":"Wiley Online Library","title":"Behavioural trade-offs between growth and mortality explain evolution of submaximal growth rates","volume":"75","author":[{"family":"Biro","given":"Peter A."},{"family":"Abrahams","given":"Mark V."},{"family":"Post","given":"John R."},{"family":"Parkinson","given":"Eric A."}],"issued":{"date-parts":[["2006"]]}}}],"schema":"https://github.com/citation-style-language/schema/raw/master/csl-citation.json"} </w:instrText>
      </w:r>
      <w:r>
        <w:rPr>
          <w:rFonts w:cstheme="majorHAnsi"/>
          <w:lang w:val="en-US"/>
        </w:rPr>
        <w:fldChar w:fldCharType="separate"/>
      </w:r>
      <w:r>
        <w:rPr>
          <w:rFonts w:cstheme="majorHAnsi"/>
          <w:noProof/>
          <w:lang w:val="en-US"/>
        </w:rPr>
        <w:t>Biro et al., (2006)</w:t>
      </w:r>
      <w:r>
        <w:rPr>
          <w:rFonts w:cstheme="majorHAnsi"/>
          <w:lang w:val="en-US"/>
        </w:rPr>
        <w:fldChar w:fldCharType="end"/>
      </w:r>
      <w:r>
        <w:rPr>
          <w:rFonts w:cstheme="majorHAnsi"/>
          <w:lang w:val="en-US"/>
        </w:rPr>
        <w:t xml:space="preserve"> found that bold trout were more frequently caught in open risk habitat than shy trout, corroborating habitat use segregation based on intraspecific personality. However,</w:t>
      </w:r>
      <w:r w:rsidRPr="006B49B7">
        <w:rPr>
          <w:rFonts w:cstheme="majorHAnsi"/>
          <w:lang w:val="en-US"/>
        </w:rPr>
        <w:t xml:space="preserve"> </w:t>
      </w:r>
      <w:r>
        <w:rPr>
          <w:rFonts w:cstheme="majorHAnsi"/>
          <w:lang w:val="en-US"/>
        </w:rPr>
        <w:t xml:space="preserve">habitat use </w:t>
      </w:r>
      <w:r w:rsidRPr="006B49B7">
        <w:rPr>
          <w:rFonts w:cstheme="majorHAnsi"/>
          <w:lang w:val="en-US"/>
        </w:rPr>
        <w:t xml:space="preserve">can change in </w:t>
      </w:r>
      <w:r>
        <w:rPr>
          <w:rFonts w:cstheme="majorHAnsi"/>
          <w:lang w:val="en-US"/>
        </w:rPr>
        <w:t xml:space="preserve">the </w:t>
      </w:r>
      <w:r w:rsidRPr="006B49B7">
        <w:rPr>
          <w:rFonts w:cstheme="majorHAnsi"/>
          <w:lang w:val="en-US"/>
        </w:rPr>
        <w:t xml:space="preserve">context of competition and/or predation </w:t>
      </w:r>
      <w:r w:rsidRPr="006B49B7">
        <w:rPr>
          <w:rFonts w:cstheme="majorHAnsi"/>
          <w:lang w:val="en-US"/>
        </w:rPr>
        <w:fldChar w:fldCharType="begin"/>
      </w:r>
      <w:r w:rsidRPr="006B49B7">
        <w:rPr>
          <w:rFonts w:cstheme="majorHAnsi"/>
          <w:lang w:val="en-US"/>
        </w:rPr>
        <w:instrText xml:space="preserve"> ADDIN ZOTERO_ITEM CSL_CITATION {"citationID":"4j5E8DMS","properties":{"formattedCitation":"(Fischer, 2000; Mittelbach, 1986; Werner &amp; Hall, 1977)","plainCitation":"(Fischer, 2000; Mittelbach, 1986; Werner &amp; Hall, 1977)","noteIndex":0},"citationItems":[{"id":10438,"uris":["http://zotero.org/groups/2585270/items/NDLP4FQS"],"itemData":{"id":10438,"type":"article-journal","abstract":"The substrate preferences, growth rates and foraging efficiency of two small benthic fish species, juvenile burbot, Lota lota, and stone loach, Barbatula barbatula, were compared in combined outdoor mesocosm and indoor laboratory experiments. Both species preferred the same stony substrate when alone, but significant differences in habitat selection were found between the two species under food deprivation and competition conditions. In burbot, preference for the stony habitat was reinforced under food-deprivation conditions and became even stronger when a potential competitor, the stone loach, was present. In contrast, stone loach switched to the gravel substrate when either starving or in the presence of a heterospecific competitor. Growth rates and foraging efficiency of burbot were significantly highest in the stony substrate and decreased with finer substrates. In stone loach, neither growth rates nor foraging efficiency were significantly different among the different substrates. The results provide an example of habitat partitioning by means of different competition styles, with a stenoecious, dominant style of the burbot and an euryoecious, evasive style of stone loach allowing coexistence of two sympatric fish species by graded interactions at an individual level in the littoral zone of a large lake.","container-title":"Environmental Biology of Fishes","DOI":"10.1023/A:1007631107521","ISSN":"1573-5133","issue":"4","journalAbbreviation":"Environmental Biology of Fishes","language":"en","page":"439-446","source":"Springer Link","title":"Test of Competitive Interactions for Space Between Two Benthic Fish Species, Burbot Lota lota, and Stone Loach Barbatula barbatula","volume":"58","author":[{"family":"Fischer","given":"Philipp"}],"issued":{"date-parts":[["2000",8,1]]}}},{"id":10440,"uris":["http://zotero.org/groups/2585270/items/QKH4MZ48"],"itemData":{"id":10440,"type":"article-journal","abstract":"Behavioral responses to predators can have a major impact on a fishes' diet and habitat choice. Studies with the bluegill sunfish, Lepomis macrochirus, demonstrate that bluegills undergo pronounced shifts in diet and habitat use as they grow in response to changes in their vulnerability to predators. Other species of fish exhibit similar habitat shifts with body size, presumably also in response to changing predation risks and/or foraging gains. An important but little appreciated consequence of this type of predator-mediated habitat use is that predation risk, by structuring size and/or age-specific resource use, may also indirectly affect species interactions. This paper discusses some of the ways in which behavioral responses to predators may affect intra- and interspecific competition in fish. Observational and experimental studies with sunfish (Centrarchidae) provide most of the examples. These studies suggest that the ‘nonlethal’ effects of predators may be as important as the actual killing of prey.","container-title":"Environmental Biology of Fishes","DOI":"10.1007/BF00005168","ISSN":"1573-5133","issue":"1","journalAbbreviation":"Environ Biol Fish","language":"en","page":"159-169","source":"Springer Link","title":"Predator-mediated habitat use: some consequences for species interactions","title-short":"Predator-mediated habitat use","volume":"16","author":[{"family":"Mittelbach","given":"Gary"}],"issued":{"date-parts":[["1986",6,1]]}}},{"id":2278,"uris":["http://zotero.org/groups/2585270/items/82RUV5HH"],"itemData":{"id":2278,"type":"article-journal","abstract":"The bluegill sunfish (Lepomis marcrochirus) in small ponds feeds on relatively large prey associated with the vegetation. However, in the presence of the green sunfish (L. cyanellus) it shifts to feeding on smaller, less preferred prey in the open water column. The mechanisms responsible for this habitat shift were examined by experimentally confining both species, alone and together, in homogeneous patches of the preferred habitat (vegetation). When confirmed together in the vegetation the green sunfish exhibited higher survivorship, growth rates, and amount of food in the stomachs that the bluegill. The bluegill fed on smaller items and consumed benthic prey than did the green sunfish. The presence of the congener did not alter the food habits of either species or the growth rates of the green sunfish in relation to species stocked alone. Presence of the congener did affect the growth rates of the bluegill. Overlap in the diet was 70% when these species were confined to the vegetation as compared to 44% in an earlier study where habitat separation was permitted. The green sunfish is more of a sit—and—wait predator and is able to utilize a wider food size spectrum than the bluegill. This results in a strong asymmetry in the competition function favoring the green sunfish in the vegetation. However, in the open water column the distribution of food sizes is truncated and this provides a competitive refuge for the bluegill which handles small foods more efficiently. The bluegill appears to be more flexible in its habitat use while the green sunfish is more aggressive and limited in the habitats utilized. Comparisons with studies of habitat shifts in salmonids suggest that the competitive mechanisms outlined are of general relevance in fish communities. Considerations of the relation between habitat structure, the correlated distribution of food sizes, and species morphology provides a framework for specifying the occurence of habitat shifts and which species of the interactive set will shift.","container-title":"Ecology","DOI":"10.2307/1936222","ISSN":"1939-9170","issue":"4","language":"en","note":"_eprint: https://onlinelibrary.wiley.com/doi/pdf/10.2307/1936222","page":"869-876","source":"Wiley Online Library","title":"Competition and Habitat Shift in Two Sunfishes (Centrarchidae)","volume":"58","author":[{"family":"Werner","given":"Earl E."},{"family":"Hall","given":"Donald J."}],"issued":{"date-parts":[["1977"]]}}}],"schema":"https://github.com/citation-style-language/schema/raw/master/csl-citation.json"} </w:instrText>
      </w:r>
      <w:r w:rsidRPr="006B49B7">
        <w:rPr>
          <w:rFonts w:cstheme="majorHAnsi"/>
          <w:lang w:val="en-US"/>
        </w:rPr>
        <w:fldChar w:fldCharType="separate"/>
      </w:r>
      <w:r w:rsidRPr="006B49B7">
        <w:rPr>
          <w:rFonts w:cstheme="majorHAnsi"/>
          <w:noProof/>
          <w:lang w:val="en-US"/>
        </w:rPr>
        <w:t>(Fischer, 2000; Mittelbach, 1986; Werner &amp; Hall, 1977)</w:t>
      </w:r>
      <w:r w:rsidRPr="006B49B7">
        <w:rPr>
          <w:rFonts w:cstheme="majorHAnsi"/>
          <w:lang w:val="en-US"/>
        </w:rPr>
        <w:fldChar w:fldCharType="end"/>
      </w:r>
      <w:r>
        <w:rPr>
          <w:rFonts w:cstheme="majorHAnsi"/>
          <w:lang w:val="en-US"/>
        </w:rPr>
        <w:t xml:space="preserve">. Therefore, community composition must be considered when inferring species selection bias based on habitat use. Observational snorkeling transect is not a habitat-restricted nor a behavior-selective methodology. Although, quality of </w:t>
      </w:r>
      <w:r>
        <w:rPr>
          <w:rFonts w:cstheme="majorHAnsi"/>
          <w:lang w:val="en-US"/>
        </w:rPr>
        <w:lastRenderedPageBreak/>
        <w:t xml:space="preserve">observations underwater relies on, meteorological conditions, water transparency (color, turbidity) and expertise of the observers to identify fish species in movement. As a result, precision of infection assessment can vary between sampling days and, between lakes. Low black spot abundance might be missed because of poor visibility or fish swift movement, leading to underestimation of prevalence estimates. Moreover, since infection assessment is easier in curious and solitary fishes as they usually get closer to the observers, accuracy of prevalence estimates might vary between fish species and personality. Finally, since older/bigger fish have a higher risk of infection than younger/smaller ones age structure and growth curves might influence infection estimates </w:t>
      </w:r>
      <w:r w:rsidRPr="008C40D9">
        <w:rPr>
          <w:rFonts w:cstheme="majorHAnsi"/>
          <w:lang w:val="en-US"/>
        </w:rPr>
        <w:fldChar w:fldCharType="begin"/>
      </w:r>
      <w:r>
        <w:rPr>
          <w:rFonts w:cstheme="majorHAnsi"/>
          <w:lang w:val="en-US"/>
        </w:rPr>
        <w:instrText xml:space="preserve"> ADDIN ZOTERO_ITEM CSL_CITATION {"citationID":"buQ6X9AJ","properties":{"formattedCitation":"(Lemly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sidRPr="008C40D9">
        <w:rPr>
          <w:rFonts w:cstheme="majorHAnsi"/>
          <w:lang w:val="en-US"/>
        </w:rPr>
        <w:fldChar w:fldCharType="separate"/>
      </w:r>
      <w:r>
        <w:rPr>
          <w:rFonts w:cstheme="majorHAnsi"/>
          <w:noProof/>
          <w:lang w:val="en-US"/>
        </w:rPr>
        <w:t>(Lemly &amp; Esch, 1984a)</w:t>
      </w:r>
      <w:r w:rsidRPr="008C40D9">
        <w:rPr>
          <w:rFonts w:cstheme="majorHAnsi"/>
          <w:lang w:val="en-US"/>
        </w:rPr>
        <w:fldChar w:fldCharType="end"/>
      </w:r>
      <w:r w:rsidRPr="008C40D9">
        <w:rPr>
          <w:rFonts w:cstheme="majorHAnsi"/>
          <w:lang w:val="en-US"/>
        </w:rPr>
        <w:t>.</w:t>
      </w:r>
      <w:r>
        <w:rPr>
          <w:rFonts w:cstheme="majorHAnsi"/>
          <w:lang w:val="en-US"/>
        </w:rPr>
        <w:t xml:space="preserve"> </w:t>
      </w:r>
    </w:p>
    <w:p w14:paraId="5021CB27" w14:textId="77777777" w:rsidR="00D8069D" w:rsidRPr="006C1099" w:rsidRDefault="00D8069D" w:rsidP="00D8069D">
      <w:pPr>
        <w:spacing w:line="360" w:lineRule="auto"/>
        <w:ind w:firstLine="708"/>
        <w:jc w:val="both"/>
        <w:rPr>
          <w:rFonts w:cstheme="majorHAnsi"/>
          <w:color w:val="000000" w:themeColor="text1"/>
          <w:lang w:val="en-US"/>
        </w:rPr>
      </w:pPr>
    </w:p>
    <w:p w14:paraId="7B73B107" w14:textId="418ADF5D" w:rsidR="00D8069D" w:rsidRPr="000D79B6" w:rsidRDefault="00D8069D" w:rsidP="00D8069D">
      <w:pPr>
        <w:spacing w:line="360" w:lineRule="auto"/>
        <w:ind w:firstLine="708"/>
        <w:jc w:val="both"/>
        <w:rPr>
          <w:rFonts w:cstheme="majorHAnsi"/>
          <w:lang w:val="en-US"/>
        </w:rPr>
      </w:pPr>
      <w:r>
        <w:rPr>
          <w:rFonts w:cstheme="majorHAnsi"/>
          <w:lang w:val="en-US"/>
        </w:rPr>
        <w:t xml:space="preserve">Sampling effort must be sufficient to measure accurate infection metrics. However, parasitological parameters are often estimated from small sample size because of ethical, time, and monetary constraints. </w:t>
      </w:r>
      <w:r w:rsidRPr="00BD5663">
        <w:rPr>
          <w:rStyle w:val="ui-provider"/>
          <w:rFonts w:cstheme="majorHAnsi"/>
          <w:lang w:val="en-US"/>
        </w:rPr>
        <w:t>Our results showed that low sampling effort</w:t>
      </w:r>
      <w:r>
        <w:rPr>
          <w:rStyle w:val="ui-provider"/>
          <w:rFonts w:cstheme="majorHAnsi"/>
          <w:lang w:val="en-US"/>
        </w:rPr>
        <w:t>s</w:t>
      </w:r>
      <w:r w:rsidRPr="00BD5663">
        <w:rPr>
          <w:rStyle w:val="ui-provider"/>
          <w:rFonts w:cstheme="majorHAnsi"/>
          <w:lang w:val="en-US"/>
        </w:rPr>
        <w:t xml:space="preserve"> tend to overestimate </w:t>
      </w:r>
      <w:r>
        <w:rPr>
          <w:rStyle w:val="ui-provider"/>
          <w:rFonts w:cstheme="majorHAnsi"/>
          <w:lang w:val="en-US"/>
        </w:rPr>
        <w:t xml:space="preserve">community infection </w:t>
      </w:r>
      <w:r w:rsidRPr="00BD5663">
        <w:rPr>
          <w:rStyle w:val="ui-provider"/>
          <w:rFonts w:cstheme="majorHAnsi"/>
          <w:lang w:val="en-US"/>
        </w:rPr>
        <w:t xml:space="preserve">prevalence at </w:t>
      </w:r>
      <w:r>
        <w:rPr>
          <w:rStyle w:val="ui-provider"/>
          <w:rFonts w:cstheme="majorHAnsi"/>
          <w:lang w:val="en-US"/>
        </w:rPr>
        <w:t xml:space="preserve">the </w:t>
      </w:r>
      <w:r w:rsidRPr="00BD5663">
        <w:rPr>
          <w:rStyle w:val="ui-provider"/>
          <w:rFonts w:cstheme="majorHAnsi"/>
          <w:lang w:val="en-US"/>
        </w:rPr>
        <w:t>landscape-scale (</w:t>
      </w:r>
      <w:r w:rsidRPr="0007514B">
        <w:rPr>
          <w:rStyle w:val="ui-provider"/>
          <w:rFonts w:cstheme="majorHAnsi"/>
          <w:color w:val="000000" w:themeColor="text1"/>
          <w:highlight w:val="yellow"/>
          <w:lang w:val="en-US"/>
        </w:rPr>
        <w:t>Figure 7</w:t>
      </w:r>
      <w:r w:rsidRPr="00BD5663">
        <w:rPr>
          <w:rStyle w:val="ui-provider"/>
          <w:rFonts w:cstheme="majorHAnsi"/>
          <w:lang w:val="en-US"/>
        </w:rPr>
        <w:t>).</w:t>
      </w:r>
      <w:r w:rsidRPr="00BD5663">
        <w:rPr>
          <w:rStyle w:val="ui-provider"/>
          <w:lang w:val="en-US"/>
        </w:rPr>
        <w:t xml:space="preserve"> </w:t>
      </w:r>
      <w:commentRangeStart w:id="92"/>
      <w:commentRangeStart w:id="93"/>
      <w:r>
        <w:rPr>
          <w:rFonts w:cstheme="majorHAnsi"/>
          <w:lang w:val="en-US"/>
        </w:rPr>
        <w:t>This is the case when most</w:t>
      </w:r>
      <w:r w:rsidRPr="009E45CA">
        <w:rPr>
          <w:rFonts w:cstheme="majorHAnsi"/>
          <w:lang w:val="en-US"/>
        </w:rPr>
        <w:t xml:space="preserve"> samples </w:t>
      </w:r>
      <w:r>
        <w:rPr>
          <w:rFonts w:cstheme="majorHAnsi"/>
          <w:lang w:val="en-US"/>
        </w:rPr>
        <w:t>indicate</w:t>
      </w:r>
      <w:r w:rsidRPr="009E45CA">
        <w:rPr>
          <w:rFonts w:cstheme="majorHAnsi"/>
          <w:lang w:val="en-US"/>
        </w:rPr>
        <w:t xml:space="preserve"> a prevalence value above the landscape prevalence estimate</w:t>
      </w:r>
      <w:r>
        <w:rPr>
          <w:rFonts w:cstheme="majorHAnsi"/>
          <w:lang w:val="en-US"/>
        </w:rPr>
        <w:t>. Therefore,</w:t>
      </w:r>
      <w:r w:rsidRPr="009E45CA">
        <w:rPr>
          <w:rFonts w:cstheme="majorHAnsi"/>
          <w:lang w:val="en-US"/>
        </w:rPr>
        <w:t xml:space="preserve"> </w:t>
      </w:r>
      <w:r>
        <w:rPr>
          <w:rFonts w:cstheme="majorHAnsi"/>
          <w:lang w:val="en-US"/>
        </w:rPr>
        <w:t xml:space="preserve">small sample sizes have </w:t>
      </w:r>
      <w:r w:rsidRPr="009E45CA">
        <w:rPr>
          <w:rFonts w:cstheme="majorHAnsi"/>
          <w:lang w:val="en-US"/>
        </w:rPr>
        <w:t xml:space="preserve">a higher chance to sample </w:t>
      </w:r>
      <w:r>
        <w:rPr>
          <w:rFonts w:cstheme="majorHAnsi"/>
          <w:lang w:val="en-US"/>
        </w:rPr>
        <w:t xml:space="preserve">a </w:t>
      </w:r>
      <w:proofErr w:type="gramStart"/>
      <w:r>
        <w:rPr>
          <w:rFonts w:cstheme="majorHAnsi"/>
          <w:lang w:val="en-US"/>
        </w:rPr>
        <w:t xml:space="preserve">higher </w:t>
      </w:r>
      <w:ins w:id="94" w:author="Éric Harvey" w:date="2024-04-02T14:21:00Z">
        <w:r w:rsidR="001B0601">
          <w:rPr>
            <w:rFonts w:cstheme="majorHAnsi"/>
            <w:lang w:val="en-US"/>
          </w:rPr>
          <w:t>than average</w:t>
        </w:r>
        <w:proofErr w:type="gramEnd"/>
        <w:r w:rsidR="001B0601">
          <w:rPr>
            <w:rFonts w:cstheme="majorHAnsi"/>
            <w:lang w:val="en-US"/>
          </w:rPr>
          <w:t xml:space="preserve"> </w:t>
        </w:r>
      </w:ins>
      <w:r>
        <w:rPr>
          <w:rFonts w:cstheme="majorHAnsi"/>
          <w:lang w:val="en-US"/>
        </w:rPr>
        <w:t xml:space="preserve">prevalence </w:t>
      </w:r>
      <w:r w:rsidRPr="009E45CA">
        <w:rPr>
          <w:rFonts w:cstheme="majorHAnsi"/>
          <w:lang w:val="en-US"/>
        </w:rPr>
        <w:t>thus overestimating the mean landscape prevalence</w:t>
      </w:r>
      <w:r>
        <w:rPr>
          <w:rFonts w:cstheme="majorHAnsi"/>
          <w:lang w:val="en-US"/>
        </w:rPr>
        <w:t xml:space="preserve"> (</w:t>
      </w:r>
      <w:commentRangeStart w:id="95"/>
      <w:commentRangeStart w:id="96"/>
      <w:r w:rsidRPr="00306D65">
        <w:rPr>
          <w:rFonts w:cstheme="majorHAnsi"/>
          <w:highlight w:val="yellow"/>
          <w:lang w:val="en-US"/>
        </w:rPr>
        <w:t>REF</w:t>
      </w:r>
      <w:commentRangeEnd w:id="95"/>
      <w:r>
        <w:rPr>
          <w:rStyle w:val="Marquedecommentaire"/>
        </w:rPr>
        <w:commentReference w:id="95"/>
      </w:r>
      <w:commentRangeEnd w:id="96"/>
      <w:r w:rsidR="001B0601">
        <w:rPr>
          <w:rStyle w:val="Marquedecommentaire"/>
        </w:rPr>
        <w:commentReference w:id="96"/>
      </w:r>
      <w:r>
        <w:rPr>
          <w:rFonts w:cstheme="majorHAnsi"/>
          <w:lang w:val="en-US"/>
        </w:rPr>
        <w:t>)</w:t>
      </w:r>
      <w:r w:rsidRPr="009E45CA">
        <w:rPr>
          <w:rFonts w:cstheme="majorHAnsi"/>
          <w:lang w:val="en-US"/>
        </w:rPr>
        <w:t xml:space="preserve">. However, presence </w:t>
      </w:r>
      <w:r>
        <w:rPr>
          <w:rFonts w:cstheme="majorHAnsi"/>
          <w:lang w:val="en-US"/>
        </w:rPr>
        <w:t xml:space="preserve">of </w:t>
      </w:r>
      <w:r w:rsidRPr="009E45CA">
        <w:rPr>
          <w:rFonts w:cstheme="majorHAnsi"/>
          <w:lang w:val="en-US"/>
        </w:rPr>
        <w:t>zero prevalence samples</w:t>
      </w:r>
      <w:r>
        <w:rPr>
          <w:rFonts w:cstheme="majorHAnsi"/>
          <w:lang w:val="en-US"/>
        </w:rPr>
        <w:t xml:space="preserve"> have a big impact</w:t>
      </w:r>
      <w:r w:rsidRPr="009E45CA">
        <w:rPr>
          <w:rFonts w:cstheme="majorHAnsi"/>
          <w:lang w:val="en-US"/>
        </w:rPr>
        <w:t xml:space="preserve"> lower</w:t>
      </w:r>
      <w:r>
        <w:rPr>
          <w:rFonts w:cstheme="majorHAnsi"/>
          <w:lang w:val="en-US"/>
        </w:rPr>
        <w:t>ing</w:t>
      </w:r>
      <w:r w:rsidRPr="009E45CA">
        <w:rPr>
          <w:rFonts w:cstheme="majorHAnsi"/>
          <w:lang w:val="en-US"/>
        </w:rPr>
        <w:t xml:space="preserve"> the prevalence estimated across the landscape as sampling effort increase</w:t>
      </w:r>
      <w:r>
        <w:rPr>
          <w:rFonts w:cstheme="majorHAnsi"/>
          <w:lang w:val="en-US"/>
        </w:rPr>
        <w:t xml:space="preserve"> (</w:t>
      </w:r>
      <w:commentRangeStart w:id="97"/>
      <w:commentRangeStart w:id="98"/>
      <w:r w:rsidRPr="00865B6A">
        <w:rPr>
          <w:rFonts w:cstheme="majorHAnsi"/>
          <w:highlight w:val="yellow"/>
          <w:lang w:val="en-US"/>
        </w:rPr>
        <w:t>REF</w:t>
      </w:r>
      <w:commentRangeEnd w:id="97"/>
      <w:r>
        <w:rPr>
          <w:rStyle w:val="Marquedecommentaire"/>
        </w:rPr>
        <w:commentReference w:id="97"/>
      </w:r>
      <w:commentRangeEnd w:id="98"/>
      <w:r w:rsidR="001B0601">
        <w:rPr>
          <w:rStyle w:val="Marquedecommentaire"/>
        </w:rPr>
        <w:commentReference w:id="98"/>
      </w:r>
      <w:r>
        <w:rPr>
          <w:rFonts w:cstheme="majorHAnsi"/>
          <w:lang w:val="en-US"/>
        </w:rPr>
        <w:t>)</w:t>
      </w:r>
      <w:r w:rsidRPr="009E45CA">
        <w:rPr>
          <w:rFonts w:cstheme="majorHAnsi"/>
          <w:lang w:val="en-US"/>
        </w:rPr>
        <w:t>.</w:t>
      </w:r>
      <w:r w:rsidRPr="009E45CA">
        <w:rPr>
          <w:lang w:val="en-US"/>
        </w:rPr>
        <w:t> </w:t>
      </w:r>
      <w:r>
        <w:rPr>
          <w:lang w:val="en-US"/>
        </w:rPr>
        <w:t xml:space="preserve">Presence of high and zero prevalence values suggest </w:t>
      </w:r>
      <w:r>
        <w:rPr>
          <w:rFonts w:cstheme="majorHAnsi"/>
          <w:lang w:val="en-US"/>
        </w:rPr>
        <w:t xml:space="preserve">the existence of high and low infection clusters (infection hotspots and </w:t>
      </w:r>
      <w:proofErr w:type="spellStart"/>
      <w:r>
        <w:rPr>
          <w:rFonts w:cstheme="majorHAnsi"/>
          <w:lang w:val="en-US"/>
        </w:rPr>
        <w:t>coldspots</w:t>
      </w:r>
      <w:proofErr w:type="spellEnd"/>
      <w:r>
        <w:rPr>
          <w:rFonts w:cstheme="majorHAnsi"/>
          <w:lang w:val="en-US"/>
        </w:rPr>
        <w:t>).</w:t>
      </w:r>
      <w:commentRangeEnd w:id="92"/>
      <w:r>
        <w:rPr>
          <w:rStyle w:val="Marquedecommentaire"/>
        </w:rPr>
        <w:commentReference w:id="92"/>
      </w:r>
      <w:commentRangeEnd w:id="93"/>
      <w:r w:rsidR="001B0601">
        <w:rPr>
          <w:rStyle w:val="Marquedecommentaire"/>
        </w:rPr>
        <w:commentReference w:id="93"/>
      </w:r>
      <w:r>
        <w:rPr>
          <w:rFonts w:cstheme="majorHAnsi"/>
          <w:lang w:val="en-US"/>
        </w:rPr>
        <w:t xml:space="preserve"> Parasites tend to be aggregated in their hosts, where a few individuals in a population or community host the majority infection </w:t>
      </w:r>
      <w:r>
        <w:rPr>
          <w:rFonts w:cstheme="majorHAnsi"/>
          <w:lang w:val="en-US"/>
        </w:rPr>
        <w:fldChar w:fldCharType="begin"/>
      </w:r>
      <w:r w:rsidR="00332822">
        <w:rPr>
          <w:rFonts w:cstheme="majorHAnsi"/>
          <w:lang w:val="en-US"/>
        </w:rPr>
        <w:instrText xml:space="preserve"> ADDIN ZOTERO_ITEM CSL_CITATION {"citationID":"ePHFWDGt","properties":{"formattedCitation":"(Poulin, 2007a; D. J. Shaw &amp; Dobson, 1995)","plainCitation":"(Poulin, 2007a; D. J. Shaw &amp; Dobson, 1995)","noteIndex":0},"citationItems":[{"id":6635,"uris":["http://zotero.org/groups/2585270/items/UD994VBH"],"itemData":{"id":6635,"type":"article-journal","abstract":"As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P."}],"issued":{"date-parts":[["1995",1]]}}}],"schema":"https://github.com/citation-style-language/schema/raw/master/csl-citation.json"} </w:instrText>
      </w:r>
      <w:r>
        <w:rPr>
          <w:rFonts w:cstheme="majorHAnsi"/>
          <w:lang w:val="en-US"/>
        </w:rPr>
        <w:fldChar w:fldCharType="separate"/>
      </w:r>
      <w:r w:rsidR="00332822">
        <w:rPr>
          <w:rFonts w:cstheme="majorHAnsi"/>
          <w:noProof/>
          <w:lang w:val="en-US"/>
        </w:rPr>
        <w:t>(Poulin, 2007a; D. J. Shaw &amp; Dobson, 1995)</w:t>
      </w:r>
      <w:r>
        <w:rPr>
          <w:rFonts w:cstheme="majorHAnsi"/>
          <w:lang w:val="en-US"/>
        </w:rPr>
        <w:fldChar w:fldCharType="end"/>
      </w:r>
      <w:r>
        <w:rPr>
          <w:rFonts w:cstheme="majorHAnsi"/>
          <w:lang w:val="en-US"/>
        </w:rPr>
        <w:t xml:space="preserve">. One of the main recognized reasons for this is the environmental aggregation of infective stage leading to heterogenous host exposure risk </w:t>
      </w:r>
      <w:r>
        <w:rPr>
          <w:rFonts w:cstheme="majorHAnsi"/>
          <w:lang w:val="en-US"/>
        </w:rPr>
        <w:fldChar w:fldCharType="begin"/>
      </w:r>
      <w:r>
        <w:rPr>
          <w:rFonts w:cstheme="majorHAnsi"/>
          <w:lang w:val="en-US"/>
        </w:rPr>
        <w:instrText xml:space="preserve"> ADDIN ZOTERO_ITEM CSL_CITATION {"citationID":"WsK7ATxS","properties":{"formattedCitation":"(Karvonen et al., 2004)","plainCitation":"(Karvonen et al., 2004)","noteIndex":0},"citationItems":[{"id":11258,"uris":["http://zotero.org/groups/2585270/items/LRKCHR2Y"],"itemData":{"id":11258,"type":"article-journal","abstract":"This paper examines the relative importance of exposure and susceptibility to the infection of rainbow trout ( Oncorhynchus mykiss) with the trematode parasite Diplostomum spathaceum under natural conditions. A total of 93 individually marked, similarly aged fish were introduced into three cages at regular time intervals and the intensity of infection in individuals recorded by counting parasites in live fish using ophthalmic techniques. Fish introduced into the cages became infected faster than fish that were already in the cages, indicating that fish developed resistance to infection after repeated exposure. Fish kept in the cages experienced similar levels of exposure and the distribution of parasites between these fish was not significantly different from a random distribution. In contrast, parasites from 16 Finnish wild roach populations were highly aggregated. The differences between the caged fish and the wild fish indicate that the aggregated distribution in wild fish might be determined by variations in exposure rather than variations in susceptibility between fish. This is one of the few studies to demonstrate the development of resistance in fish against the parasite under natural conditions, and to attempt to separate exposure and susceptibility as causative agents of parasite aggregation.","container-title":"Parasitology Research","DOI":"10.1007/s00436-003-1035-y","ISSN":"0932-0113","issue":"3","journalAbbreviation":"Parasitol Res","language":"eng","note":"PMID: 14652746","page":"183-188","source":"PubMed","title":"Transmission dynamics of a trematode parasite: exposure, acquired resistance and parasite aggregation","title-short":"Transmission dynamics of a trematode parasite","volume":"92","author":[{"family":"Karvonen","given":"Anssi"},{"family":"Hudson","given":"Peter J."},{"family":"Seppälä","given":"Otto"},{"family":"Valtonen","given":"E. Tellervo"}],"issued":{"date-parts":[["2004",2]]}}}],"schema":"https://github.com/citation-style-language/schema/raw/master/csl-citation.json"} </w:instrText>
      </w:r>
      <w:r>
        <w:rPr>
          <w:rFonts w:cstheme="majorHAnsi"/>
          <w:lang w:val="en-US"/>
        </w:rPr>
        <w:fldChar w:fldCharType="separate"/>
      </w:r>
      <w:r>
        <w:rPr>
          <w:rFonts w:cstheme="majorHAnsi"/>
          <w:noProof/>
          <w:lang w:val="en-US"/>
        </w:rPr>
        <w:t>(Karvonen et al., 2004)</w:t>
      </w:r>
      <w:r>
        <w:rPr>
          <w:rFonts w:cstheme="majorHAnsi"/>
          <w:lang w:val="en-US"/>
        </w:rPr>
        <w:fldChar w:fldCharType="end"/>
      </w:r>
      <w:r>
        <w:rPr>
          <w:rFonts w:cstheme="majorHAnsi"/>
          <w:lang w:val="en-US"/>
        </w:rPr>
        <w:t xml:space="preserve">. Then highly infected individuals might occur in suitable microhabitats for the development of infective stages </w:t>
      </w:r>
      <w:r>
        <w:rPr>
          <w:rFonts w:cstheme="majorHAnsi"/>
          <w:lang w:val="en-US"/>
        </w:rPr>
        <w:fldChar w:fldCharType="begin"/>
      </w:r>
      <w:r>
        <w:rPr>
          <w:rFonts w:cstheme="majorHAnsi"/>
          <w:lang w:val="en-US"/>
        </w:rPr>
        <w:instrText xml:space="preserve"> ADDIN ZOTERO_ITEM CSL_CITATION {"citationID":"99IhO0Oo","properties":{"formattedCitation":"(Morgan et al., 2004)","plainCitation":"(Morgan et al., 2004)","noteIndex":0},"citationItems":[{"id":11260,"uris":["http://zotero.org/groups/2585270/items/S67UMFDJ"],"itemData":{"id":11260,"type":"article-journal","abstract":"Recent advances in ecology have improved our understanding of the role of parasites in the dynamics of wildlife populations. However, conditions that prevail in many wildlife systems, such as host movement, contact with livestock, and heterogeneity in the environment of the parasite outside of the host, have largely been ignored in existing models of macroparasite transmission. We need to refine these models if we are to stand a chance of developing effective parasite control strategies. New quantitative approaches enable us to address key complexities and make better use of scarce data, and these should enhance our efforts to understand and control emerging problems of interspecific parasite transmission.","container-title":"Trends in Ecology &amp; Evolution","DOI":"10.1016/j.tree.2004.01.011","ISSN":"0169-5347","issue":"4","journalAbbreviation":"Trends Ecol Evol","language":"eng","note":"PMID: 16701252","page":"181-188","source":"PubMed","title":"Ruminating on complexity: macroparasites of wildlife and livestock","title-short":"Ruminating on complexity","volume":"19","author":[{"family":"Morgan","given":"Eric R."},{"family":"Milner-Gulland","given":"E. J."},{"family":"Torgerson","given":"Paul R."},{"family":"Medley","given":"Graham F."}],"issued":{"date-parts":[["2004",4]]}}}],"schema":"https://github.com/citation-style-language/schema/raw/master/csl-citation.json"} </w:instrText>
      </w:r>
      <w:r>
        <w:rPr>
          <w:rFonts w:cstheme="majorHAnsi"/>
          <w:lang w:val="en-US"/>
        </w:rPr>
        <w:fldChar w:fldCharType="separate"/>
      </w:r>
      <w:r>
        <w:rPr>
          <w:rFonts w:cstheme="majorHAnsi"/>
          <w:noProof/>
          <w:lang w:val="en-US"/>
        </w:rPr>
        <w:t>(Morgan et al., 2004)</w:t>
      </w:r>
      <w:r>
        <w:rPr>
          <w:rFonts w:cstheme="majorHAnsi"/>
          <w:lang w:val="en-US"/>
        </w:rPr>
        <w:fldChar w:fldCharType="end"/>
      </w:r>
      <w:r>
        <w:rPr>
          <w:rFonts w:cstheme="majorHAnsi"/>
          <w:lang w:val="en-US"/>
        </w:rPr>
        <w:t xml:space="preserve">. Consequently, heterogenous landscapes should present infection hotspots where prevalence is high as parasite abundance and intensity positively correlates with prevalence of infection </w:t>
      </w:r>
      <w:r>
        <w:rPr>
          <w:rFonts w:cstheme="majorHAnsi"/>
          <w:lang w:val="en-US"/>
        </w:rPr>
        <w:fldChar w:fldCharType="begin"/>
      </w:r>
      <w:r w:rsidR="00332822">
        <w:rPr>
          <w:rFonts w:cstheme="majorHAnsi"/>
          <w:lang w:val="en-US"/>
        </w:rPr>
        <w:instrText xml:space="preserve"> ADDIN ZOTERO_ITEM CSL_CITATION {"citationID":"D19nbyGU","properties":{"formattedCitation":"(Poulin, 2006; D. J. Shaw &amp; Dobson, 1995; \\uc0\\u352{}imkov\\uc0\\u225{} et al., 2002)","plainCitation":"(Poulin, 2006; D. J. Shaw &amp; Dobson, 1995; Šimková et al., 2002)","noteIndex":0},"citationItems":[{"id":2135,"uris":["http://zotero.org/groups/2585270/items/DJ88WWZE"],"itemData":{"id":2135,"type":"article-journal","abstract":"Within any parasite species, variation among populations in standard infection parameters (prevalence, intensity and abundance) is an accepted fact. The proportion of hosts infected and the mean number of parasites per host are not fixed values across the entire geographic range of any parasite species. The question is whether this inter-population variation occurs within a narrow, species-specific range and is thus driven mainly by the biological features of the parasite, or whether it is substantial and unpredictable, leaving population parameters at the mercy of local conditions. Here, the repeatability of estimates of prevalence, intensity and abundance of infection was assessed across populations of the same parasite species, for 77 metazoan parasite species of Canadian freshwater fishes. Overall, parameter values from different populations of the same parasite species were more similar to each other and more different from those of other species, than expected by chance alone. Much of the variation in parameter values in the dataset was associated with differences between parasite species, rather than with differences among populations within species. This was particularly true for intensity and abundance of infection; in contrast, prevalence values, while somewhat repeatable among populations of the same species, still showed considerable variation. Among the higher taxa investigated (monogeneans, trematodes, cestodes, nematodes, acanthocephalans, copepods), there was no evidence that species of one taxon display intrinsically greater variation in population parameters than species of other taxa. Overall, the results suggest that intensity and abundance of infection are real species characters, though somewhat variable. This conclusion supports the view that the biological features of parasite species can potentially override local environmental conditions in driving parasite population dynamics.","container-title":"International Journal for Parasitology","DOI":"10.1016/j.ijpara.2006.02.021","ISSN":"0020-7519","issue":"8","journalAbbreviation":"International Journal for Parasitology","language":"en","page":"877-885","source":"ScienceDirect","title":"Variation in infection parameters among populations within parasite species: Intrinsic properties versus local factors","title-short":"Variation in infection parameters among populations within parasite species","volume":"36","author":[{"family":"Poulin","given":"Robert"}],"issued":{"date-parts":[["2006",7,1]]}}},{"id":6745,"uris":["http://zotero.org/groups/2585270/items/RCD8HZXH"],"itemData":{"id":6745,"type":"article-journal","abstract":"In this paper we review the published literature on patterns of abundance and aggregation of macroparasites in wildlife host populations. We base this survey on quantitative analyses of mean burden and a number of measures of the degree of aggregation of parasite burdens between hosts. All major parasite and vertebrate host taxa were represented in the database. Mean parasite burden was found to be log-normally distributed, indicating that all parasite burdens are regulated to some degree. In addition, all but one of the parasitic infections were aggregated with respect to their hosts, and the relationship between log mean parasite burden and log variance was found to be very strong (R2 = 0·87). That is, for a given mean parasite burden there are constraints on the degree of variation in individual host burdens. The aggregated nature of the parasitic infections is also apparent from other measures of the degree of aggregation: prevalence – mean relationships, and the negative binomial parameter, k. Using a relatively new technique for parasitological infection data – tree-based models, as well as traditional linear models – a number of the parasitic infections was found to be associated with systematically lower or higher parasite burdens. Possible biological explanations for these and other patterns are proposed.","container-title":"Parasitology","DOI":"10.1017/S0031182000075855","ISSN":"1469-8161, 0031-1820","issue":"S1","language":"en","note":"publisher: Cambridge University Press","page":"S111-S133","source":"Cambridge University Press","title":"Patterns of macroparasite abundance and aggregation in wildlife populations: a quantitative review","title-short":"Patterns of macroparasite abundance and aggregation in wildlife populations","volume":"111","author":[{"family":"Shaw","given":"D. J."},{"family":"Dobson","given":"A. P."}],"issued":{"date-parts":[["1995",1]]}}},{"id":10543,"uris":["http://zotero.org/groups/2585270/items/INYYLRPK"],"itemData":{"id":10543,"type":"article-journal","abstract":"We investigated the abundance–prevalence relationships in monogeneans belonging to the genus Dactylogyrus. A total of 182 dactylogyrid populations representing nine species were collected from the gills of roach (Rutilus rutilus). Local abundance was found to be strongly positively correlated with prevalence. Two hypotheses were tested to explain this relationship: (1) the core-satellite hypothesis, and (2) the ecological specialisation hypothesis. Abundance was log-normally distributed, and the relationship between mean abundance and variance of abundance followed Taylor's power law prediction. Prevalence showed a negative binomial distribution, which does not confirm the core-satellite hypothesis. The positive relationship between abundance and prevalence was found for both specialists and generalists. However, generalists were found to be more widely distributed among hosts and had higher abundances than specialists, which supports the ecological specialisation hypothesis.","container-title":"Parasitology Research","DOI":"10.1007/s00436-002-0650-3","ISSN":"1432-1955","issue":"7","journalAbbreviation":"Parasitol Res","language":"en","page":"682-686","source":"Springer Link","title":"Abundance–prevalence relationship of gill congeneric ectoparasites: testing the core satellite hypothesis and ecological specialisation","title-short":"Abundance–prevalence relationship of gill congeneric ectoparasites","volume":"88","author":[{"family":"Šimková","given":"Andrea"},{"family":"Kadlec","given":"Dušan"},{"family":"Gelnar","given":"Milan"},{"family":"Morand","given":"Serge"}],"issued":{"date-parts":[["2002",7,1]]}}}],"schema":"https://github.com/citation-style-language/schema/raw/master/csl-citation.json"} </w:instrText>
      </w:r>
      <w:r>
        <w:rPr>
          <w:rFonts w:cstheme="majorHAnsi"/>
          <w:lang w:val="en-US"/>
        </w:rPr>
        <w:fldChar w:fldCharType="separate"/>
      </w:r>
      <w:r w:rsidR="00332822" w:rsidRPr="00332822">
        <w:rPr>
          <w:rFonts w:ascii="Calibri Light" w:cs="Calibri Light"/>
          <w:kern w:val="0"/>
          <w:lang w:val="en-US"/>
        </w:rPr>
        <w:t xml:space="preserve">(Poulin, 2006; D. J. Shaw &amp; Dobson, 1995; </w:t>
      </w:r>
      <w:proofErr w:type="spellStart"/>
      <w:r w:rsidR="00332822" w:rsidRPr="00332822">
        <w:rPr>
          <w:rFonts w:ascii="Calibri Light" w:cs="Calibri Light"/>
          <w:kern w:val="0"/>
          <w:lang w:val="en-US"/>
        </w:rPr>
        <w:t>Šimková</w:t>
      </w:r>
      <w:proofErr w:type="spellEnd"/>
      <w:r w:rsidR="00332822" w:rsidRPr="00332822">
        <w:rPr>
          <w:rFonts w:ascii="Calibri Light" w:cs="Calibri Light"/>
          <w:kern w:val="0"/>
          <w:lang w:val="en-US"/>
        </w:rPr>
        <w:t xml:space="preserve"> et al., 2002)</w:t>
      </w:r>
      <w:r>
        <w:rPr>
          <w:rFonts w:cstheme="majorHAnsi"/>
          <w:lang w:val="en-US"/>
        </w:rPr>
        <w:fldChar w:fldCharType="end"/>
      </w:r>
      <w:r>
        <w:rPr>
          <w:rFonts w:cstheme="majorHAnsi"/>
          <w:lang w:val="en-US"/>
        </w:rPr>
        <w:t>.</w:t>
      </w:r>
      <w:r w:rsidRPr="00B84FB1">
        <w:rPr>
          <w:rFonts w:cstheme="majorHAnsi"/>
          <w:lang w:val="en-US"/>
        </w:rPr>
        <w:t xml:space="preserve"> </w:t>
      </w:r>
      <w:commentRangeStart w:id="99"/>
      <w:r>
        <w:rPr>
          <w:rFonts w:cstheme="majorHAnsi"/>
          <w:lang w:val="en-US"/>
        </w:rPr>
        <w:t xml:space="preserve">The relationship between infection prevalence in fish communities and sampling effort has not been addressed before. </w:t>
      </w:r>
      <w:commentRangeEnd w:id="99"/>
      <w:r>
        <w:rPr>
          <w:rStyle w:val="Marquedecommentaire"/>
        </w:rPr>
        <w:commentReference w:id="99"/>
      </w:r>
      <w:r>
        <w:rPr>
          <w:rFonts w:cstheme="majorHAnsi"/>
          <w:lang w:val="en-US"/>
        </w:rPr>
        <w:t xml:space="preserve">Studies have investigated the effect of the number of sampled hosts on infection prevalence </w:t>
      </w:r>
      <w:r>
        <w:rPr>
          <w:rFonts w:cstheme="majorHAnsi"/>
          <w:lang w:val="en-US"/>
        </w:rPr>
        <w:lastRenderedPageBreak/>
        <w:t xml:space="preserve">estimate. For instant, </w:t>
      </w:r>
      <w:r>
        <w:rPr>
          <w:rFonts w:cstheme="majorHAnsi"/>
          <w:lang w:val="en-US"/>
        </w:rPr>
        <w:fldChar w:fldCharType="begin"/>
      </w:r>
      <w:r>
        <w:rPr>
          <w:rFonts w:cstheme="majorHAnsi"/>
          <w:lang w:val="en-US"/>
        </w:rPr>
        <w:instrText xml:space="preserve"> ADDIN ZOTERO_ITEM CSL_CITATION {"citationID":"nE2zcLjm","properties":{"formattedCitation":"(Marques &amp; Cabral, 2007)","plainCitation":"(Marques &amp; Cabral, 2007)","dontUpdate":true,"noteIndex":0},"citationItems":[{"id":6505,"uris":["http://zotero.org/groups/2585270/items/RCZFLERE"],"itemData":{"id":6505,"type":"article-journal","abstract":"This study considers the effects of sample size on estimates of three parasitological indices (prevalence, mean abundance and mean intensity) in four different host–parasite systems, each showing a different pattern of infection. Monte Carlo simulation procedures were used in order to obtain an estimation of the parasitological indices, as well as their variance and bias, based on samples of different size. Although results showed that mean values of all indices were similar irrespective of sample size, estimates of prevalence were not significantly affected by sample size whereas mean abundance and mean intensity were affected in at least one sample. Underestimation of values was more perceptible in small (&lt;40) sample sizes. Distribution of the estimated values revealed a different arrangement according to the host–parasite system and to the parasitological parameter. Monte Carlo simulation procedures are, therefore, suggested to be included in studies concerning estimation of parasitological parameters.","container-title":"Journal of Applied Ichthyology","DOI":"10.1111/j.1439-0426.2006.00823.x","ISSN":"1439-0426","issue":"2","language":"en","note":"_eprint: https://onlinelibrary.wiley.com/doi/pdf/10.1111/j.1439-0426.2006.00823.x","page":"158-162","source":"Wiley Online Library","title":"Effects of sample size on fish parasite prevalence, mean abundance and mean intensity estimates","volume":"23","author":[{"family":"Marques","given":"J. F."},{"family":"Cabral","given":"H. N."}],"issued":{"date-parts":[["2007"]]}}}],"schema":"https://github.com/citation-style-language/schema/raw/master/csl-citation.json"} </w:instrText>
      </w:r>
      <w:r>
        <w:rPr>
          <w:rFonts w:cstheme="majorHAnsi"/>
          <w:lang w:val="en-US"/>
        </w:rPr>
        <w:fldChar w:fldCharType="separate"/>
      </w:r>
      <w:r>
        <w:rPr>
          <w:rFonts w:cstheme="majorHAnsi"/>
          <w:noProof/>
          <w:lang w:val="en-US"/>
        </w:rPr>
        <w:t>Marques &amp; Cabral (2007)</w:t>
      </w:r>
      <w:r>
        <w:rPr>
          <w:rFonts w:cstheme="majorHAnsi"/>
          <w:lang w:val="en-US"/>
        </w:rPr>
        <w:fldChar w:fldCharType="end"/>
      </w:r>
      <w:r>
        <w:rPr>
          <w:rFonts w:cstheme="majorHAnsi"/>
          <w:lang w:val="en-US"/>
        </w:rPr>
        <w:t xml:space="preserve"> found no significant effect of host sample size on prevalence values, but reported that simulated median values using a Monte Carlo procedure tended to over or underestimate the real value at low sample sizes. </w:t>
      </w:r>
      <w:r>
        <w:rPr>
          <w:rFonts w:cstheme="majorHAnsi"/>
          <w:lang w:val="en-US"/>
        </w:rPr>
        <w:fldChar w:fldCharType="begin"/>
      </w:r>
      <w:r>
        <w:rPr>
          <w:rFonts w:cstheme="majorHAnsi"/>
          <w:lang w:val="en-US"/>
        </w:rPr>
        <w:instrText xml:space="preserve"> ADDIN ZOTERO_ITEM CSL_CITATION {"citationID":"B2NkQ6WU","properties":{"formattedCitation":"(Jovani &amp; Tella, 2006)","plainCitation":"(Jovani &amp; Tella, 2006)","dontUpdate":true,"noteIndex":0},"citationItems":[{"id":10455,"uris":["http://zotero.org/groups/2585270/items/3JRSBV44"],"itemData":{"id":10455,"type":"article-journal","container-title":"Trends in Parasitology","DOI":"10.1016/j.pt.2006.02.011","ISSN":"1471-4922, 1471-5007","issue":"5","journalAbbreviation":"Trends in Parasitology","language":"English","note":"publisher: Elsevier\nPMID: 16531119","page":"214-218","source":"www.cell.com","title":"Parasite prevalence and sample size: misconceptions and solutions","title-short":"Parasite prevalence and sample size","volume":"22","author":[{"family":"Jovani","given":"Roger"},{"family":"Tella","given":"José L."}],"issued":{"date-parts":[["2006",5,1]]}}}],"schema":"https://github.com/citation-style-language/schema/raw/master/csl-citation.json"} </w:instrText>
      </w:r>
      <w:r>
        <w:rPr>
          <w:rFonts w:cstheme="majorHAnsi"/>
          <w:lang w:val="en-US"/>
        </w:rPr>
        <w:fldChar w:fldCharType="separate"/>
      </w:r>
      <w:r>
        <w:rPr>
          <w:rFonts w:cstheme="majorHAnsi"/>
          <w:noProof/>
          <w:lang w:val="en-US"/>
        </w:rPr>
        <w:t>Jovani &amp; Tella (2006)</w:t>
      </w:r>
      <w:r>
        <w:rPr>
          <w:rFonts w:cstheme="majorHAnsi"/>
          <w:lang w:val="en-US"/>
        </w:rPr>
        <w:fldChar w:fldCharType="end"/>
      </w:r>
      <w:r>
        <w:rPr>
          <w:rFonts w:cstheme="majorHAnsi"/>
          <w:lang w:val="en-US"/>
        </w:rPr>
        <w:t xml:space="preserve"> also reported that small host sample sizes resulted in greater inaccuracy in prevalence estimates and suggested an optimal sample size of around 15 individuals as a trade-off between discriminating samples and maintaining accuracy. Our results provide evidence that the minimum number of samples needed to adequately estimate landscape prevalence differs among methods.</w:t>
      </w:r>
      <w:r w:rsidRPr="00064F6B">
        <w:rPr>
          <w:rFonts w:cstheme="majorHAnsi"/>
          <w:lang w:val="en-US"/>
        </w:rPr>
        <w:t xml:space="preserve"> </w:t>
      </w:r>
      <w:r>
        <w:rPr>
          <w:rFonts w:cstheme="majorHAnsi"/>
          <w:lang w:val="en-US"/>
        </w:rPr>
        <w:t>The only sampling method that reached a stable value following our sampling effort was the observational snorkeling transects (around 10 samples) although the seine and the combination of sampling methods showed less than a 2% difference between resampled prevalence and actual prevalence after 35 samples (</w:t>
      </w:r>
      <w:r w:rsidRPr="0007514B">
        <w:rPr>
          <w:rFonts w:cstheme="majorHAnsi"/>
          <w:color w:val="000000" w:themeColor="text1"/>
          <w:highlight w:val="green"/>
          <w:lang w:val="en-US"/>
        </w:rPr>
        <w:t>Table S17</w:t>
      </w:r>
      <w:r w:rsidRPr="005C08E1">
        <w:rPr>
          <w:rFonts w:cstheme="majorHAnsi"/>
          <w:color w:val="000000" w:themeColor="text1"/>
          <w:lang w:val="en-US"/>
        </w:rPr>
        <w:t xml:space="preserve">). </w:t>
      </w:r>
      <w:r>
        <w:rPr>
          <w:rFonts w:cstheme="majorHAnsi"/>
          <w:lang w:val="en-US"/>
        </w:rPr>
        <w:t xml:space="preserve">Indeed, snorkeling transects allow observations on more individuals than the fishing methods (6964 against 4333 observations), explaining why it reaches stability faster and thus, needs less sampling effort to accurately measure prevalence. </w:t>
      </w:r>
      <w:r w:rsidRPr="001B6A33">
        <w:rPr>
          <w:rFonts w:cstheme="majorHAnsi"/>
          <w:lang w:val="en-US"/>
        </w:rPr>
        <w:t xml:space="preserve">Conversely, fishing methods require more extensive sampling in terms of area and time to estimate a representative prevalence estimate of infection. </w:t>
      </w:r>
      <w:commentRangeStart w:id="100"/>
      <w:commentRangeStart w:id="101"/>
      <w:commentRangeStart w:id="102"/>
      <w:r w:rsidRPr="001B6A33">
        <w:rPr>
          <w:rFonts w:cstheme="majorHAnsi"/>
          <w:lang w:val="en-US"/>
        </w:rPr>
        <w:t xml:space="preserve">Accordingly, 35 sampling efforts were not exhaustive enough to capture the actual infection landscape prevalence for the minnow traps </w:t>
      </w:r>
      <w:r w:rsidRPr="001B6A33">
        <w:rPr>
          <w:rFonts w:cstheme="majorHAnsi"/>
          <w:color w:val="000000" w:themeColor="text1"/>
          <w:lang w:val="en-US"/>
        </w:rPr>
        <w:t>(</w:t>
      </w:r>
      <w:r w:rsidRPr="0007514B">
        <w:rPr>
          <w:rFonts w:cstheme="majorHAnsi"/>
          <w:color w:val="000000" w:themeColor="text1"/>
          <w:highlight w:val="green"/>
          <w:lang w:val="en-US"/>
        </w:rPr>
        <w:t>Table S17</w:t>
      </w:r>
      <w:r w:rsidRPr="001B6A33">
        <w:rPr>
          <w:rFonts w:cstheme="majorHAnsi"/>
          <w:color w:val="000000" w:themeColor="text1"/>
          <w:lang w:val="en-US"/>
        </w:rPr>
        <w:t>).</w:t>
      </w:r>
      <w:commentRangeEnd w:id="100"/>
      <w:r>
        <w:rPr>
          <w:rStyle w:val="Marquedecommentaire"/>
        </w:rPr>
        <w:commentReference w:id="100"/>
      </w:r>
      <w:commentRangeEnd w:id="101"/>
      <w:r w:rsidR="001B0601">
        <w:rPr>
          <w:rStyle w:val="Marquedecommentaire"/>
        </w:rPr>
        <w:commentReference w:id="101"/>
      </w:r>
      <w:commentRangeEnd w:id="102"/>
      <w:r w:rsidR="001120D8">
        <w:rPr>
          <w:rStyle w:val="Marquedecommentaire"/>
        </w:rPr>
        <w:commentReference w:id="102"/>
      </w:r>
      <w:r w:rsidRPr="001B6A33">
        <w:rPr>
          <w:rFonts w:cstheme="majorHAnsi"/>
          <w:lang w:val="en-US"/>
        </w:rPr>
        <w:t xml:space="preserve"> However, assessments of infection intensity and prevalence are more accurate and precise with fishing because the observer can take the necessary time to inspect individuals for signs of disease.</w:t>
      </w:r>
      <w:r>
        <w:rPr>
          <w:rFonts w:cstheme="majorHAnsi"/>
          <w:lang w:val="en-US"/>
        </w:rPr>
        <w:t xml:space="preserve"> </w:t>
      </w:r>
      <w:r w:rsidRPr="005C08E1">
        <w:rPr>
          <w:rFonts w:cstheme="majorHAnsi"/>
          <w:color w:val="000000" w:themeColor="text1"/>
          <w:lang w:val="en-US"/>
        </w:rPr>
        <w:t>Ultimately</w:t>
      </w:r>
      <w:r>
        <w:rPr>
          <w:rFonts w:cstheme="majorHAnsi"/>
          <w:color w:val="000000" w:themeColor="text1"/>
          <w:lang w:val="en-US"/>
        </w:rPr>
        <w:t xml:space="preserve">, </w:t>
      </w:r>
      <w:r>
        <w:rPr>
          <w:rFonts w:cstheme="majorHAnsi"/>
          <w:lang w:val="en-US"/>
        </w:rPr>
        <w:t xml:space="preserve">«magic cutoff» sampling effort for estimating accurate prevalence does not exist as it can vary with parasite aggregation level </w:t>
      </w:r>
      <w:r>
        <w:rPr>
          <w:rFonts w:cstheme="majorHAnsi"/>
          <w:lang w:val="en-US"/>
        </w:rPr>
        <w:fldChar w:fldCharType="begin"/>
      </w:r>
      <w:r>
        <w:rPr>
          <w:rFonts w:cstheme="majorHAnsi"/>
          <w:lang w:val="en-US"/>
        </w:rPr>
        <w:instrText xml:space="preserve"> ADDIN ZOTERO_ITEM CSL_CITATION {"citationID":"KODtaM8P","properties":{"formattedCitation":"(Poulin, 2007b; Shvydka et al., 2018)","plainCitation":"(Poulin, 2007b; Shvydka et al., 2018)","noteIndex":0},"citationItems":[{"id":2570,"uris":["http://zotero.org/groups/2585270/items/4GAL3XPJ"],"itemData":{"id":2570,"type":"book","edition":"2nd edition","ISBN":"978-0-691-12085-0","language":"en","number-of-pages":"214","publisher":"Princeton University Press","source":"press.princeton.edu","title":"Evolutionary Ecology of Parasites","URL":"https://press.princeton.edu/books/paperback/9780691120850/evolutionary-ecology-of-parasites","author":[{"family":"Poulin","given":"Robert"}],"accessed":{"date-parts":[["2022",4,9]]},"issued":{"date-parts":[["2007"]]}}},{"id":10460,"uris":["http://zotero.org/groups/2585270/items/3AZCFSX6"],"itemData":{"id":10460,"type":"article-journal","abstract":"To reach ethically and scientifically valid mean abundance values in parasitological and epidemiological studies this paper considers analytic and simulation approaches for sample size determination. The sample size estimation was carried out by applying mathematical formula with predetermined precision level and parameter of the negative binomial distribution estimated from the empirical data. A simulation approach to optimum sample size determination aimed at the estimation of true value of the mean abundance and its confidence interval (CI) was based on the Bag of Little Bootstraps (BLB). The abundance of two species of monogenean parasites Ligophorus cephali and L. mediterraneus from Mugil cephalus across the Azov-Black Seas localities were subjected to the analysis. The dispersion pattern of both helminth species could be characterized as a highly aggregated distribution with the variance being substantially larger than the mean abundance. The holistic approach applied here offers a wide range of appropriate methods in searching for the optimum sample size and the understanding about the expected precision level of the mean. Given the superior performance of the BLB relative to formulae with its few assumptions, the bootstrap procedure is the preferred method. Two important assessments were performed in the present study: i) based on CIs width a reasonable precision level for the mean abundance in parasitological surveys of Ligophorus spp. could be chosen between 0.8 and 0.5 with 1.6 and 1x mean of the CIs width, and ii) the sample size equal 80 or more host individuals allows accurate and precise estimation of mean abundance. Meanwhile for the host sample size in range between 25 and 40 individuals, the median estimates showed minimal bias but the sampling distribution skewed to the low values; a sample size of 10 host individuals yielded to unreliable estimates.","container-title":"Helminthologia","DOI":"10.1515/helm-2017-0054","ISSN":"0440-6605","issue":"1","journalAbbreviation":"Helminthologia","note":"PMID: 31662627\nPMCID: PMC6799529","page":"52-59","source":"PubMed Central","title":"Optimum Sample Size to Estimate Mean Parasite Abundance in Fish Parasite Surveys","volume":"55","author":[{"family":"Shvydka","given":"S."},{"family":"Sarabeev","given":"V."},{"family":"Estruch","given":"V. D."},{"family":"Cadarso-Suárez","given":"C."}],"issued":{"date-parts":[["2018",1,27]]}}}],"schema":"https://github.com/citation-style-language/schema/raw/master/csl-citation.json"} </w:instrText>
      </w:r>
      <w:r>
        <w:rPr>
          <w:rFonts w:cstheme="majorHAnsi"/>
          <w:lang w:val="en-US"/>
        </w:rPr>
        <w:fldChar w:fldCharType="separate"/>
      </w:r>
      <w:r>
        <w:rPr>
          <w:rFonts w:cstheme="majorHAnsi"/>
          <w:noProof/>
          <w:lang w:val="en-US"/>
        </w:rPr>
        <w:t>(Poulin, 2007b; Shvydka et al., 2018)</w:t>
      </w:r>
      <w:r>
        <w:rPr>
          <w:rFonts w:cstheme="majorHAnsi"/>
          <w:lang w:val="en-US"/>
        </w:rPr>
        <w:fldChar w:fldCharType="end"/>
      </w:r>
      <w:r>
        <w:rPr>
          <w:rFonts w:cstheme="majorHAnsi"/>
          <w:lang w:val="en-US"/>
        </w:rPr>
        <w:t xml:space="preserve">, host species target and abundance, sampling design </w:t>
      </w:r>
      <w:r w:rsidRPr="0039663C">
        <w:rPr>
          <w:rFonts w:cstheme="majorHAnsi"/>
          <w:lang w:val="en-US"/>
        </w:rPr>
        <w:t>(e.g., timing)</w:t>
      </w:r>
      <w:r>
        <w:rPr>
          <w:rFonts w:cstheme="majorHAnsi"/>
          <w:lang w:val="en-US"/>
        </w:rPr>
        <w:t xml:space="preserve"> and as we have shown, sampling method. However, our results should be used as an empirical tool to guide future determination of sampling effort to assess infection prevalence in natural systems.</w:t>
      </w:r>
    </w:p>
    <w:p w14:paraId="00A46E8F" w14:textId="77777777" w:rsidR="00792A22" w:rsidRDefault="00792A22" w:rsidP="00792A22">
      <w:pPr>
        <w:spacing w:line="360" w:lineRule="auto"/>
        <w:jc w:val="both"/>
        <w:rPr>
          <w:rFonts w:cstheme="majorHAnsi"/>
          <w:b/>
          <w:bCs/>
          <w:lang w:val="en-US"/>
        </w:rPr>
      </w:pPr>
    </w:p>
    <w:p w14:paraId="53B10A9C" w14:textId="7ABD30AE" w:rsidR="00D8069D" w:rsidRDefault="00D8069D" w:rsidP="00D8069D">
      <w:pPr>
        <w:spacing w:line="360" w:lineRule="auto"/>
        <w:ind w:firstLine="708"/>
        <w:jc w:val="both"/>
        <w:rPr>
          <w:rFonts w:cstheme="majorHAnsi"/>
          <w:lang w:val="en-US"/>
        </w:rPr>
      </w:pPr>
      <w:r>
        <w:rPr>
          <w:rFonts w:cstheme="majorHAnsi"/>
          <w:lang w:val="en-US"/>
        </w:rPr>
        <w:t>Our results show that prevalence of infection is spatially heterogenous in our system (</w:t>
      </w:r>
      <w:r w:rsidRPr="0007514B">
        <w:rPr>
          <w:rFonts w:cstheme="majorHAnsi"/>
          <w:color w:val="000000" w:themeColor="text1"/>
          <w:highlight w:val="yellow"/>
          <w:lang w:val="en-US"/>
        </w:rPr>
        <w:t>Figure 6 and 7</w:t>
      </w:r>
      <w:r w:rsidRPr="005C08E1">
        <w:rPr>
          <w:rFonts w:cstheme="majorHAnsi"/>
          <w:color w:val="000000" w:themeColor="text1"/>
          <w:lang w:val="en-US"/>
        </w:rPr>
        <w:t>).</w:t>
      </w:r>
      <w:r>
        <w:rPr>
          <w:rFonts w:cstheme="majorHAnsi"/>
          <w:lang w:val="en-US"/>
        </w:rPr>
        <w:t xml:space="preserve"> Prevalence estimates varied both among and within lakes. Regardless, we did not find evidence of geographical patterns. Accordingly, none of the spatial attributes that we tested were good predictors of infection at small spatial scales (site-scale</w:t>
      </w:r>
      <w:r w:rsidRPr="005C08E1">
        <w:rPr>
          <w:rFonts w:cstheme="majorHAnsi"/>
          <w:color w:val="000000" w:themeColor="text1"/>
          <w:lang w:val="en-US"/>
        </w:rPr>
        <w:t>) (</w:t>
      </w:r>
      <w:r w:rsidRPr="0007514B">
        <w:rPr>
          <w:rFonts w:cstheme="majorHAnsi"/>
          <w:color w:val="000000" w:themeColor="text1"/>
          <w:highlight w:val="green"/>
          <w:lang w:val="en-US"/>
        </w:rPr>
        <w:t>Table S18</w:t>
      </w:r>
      <w:r w:rsidRPr="005C08E1">
        <w:rPr>
          <w:rFonts w:cstheme="majorHAnsi"/>
          <w:color w:val="000000" w:themeColor="text1"/>
          <w:lang w:val="en-US"/>
        </w:rPr>
        <w:t xml:space="preserve">). </w:t>
      </w:r>
      <w:r>
        <w:rPr>
          <w:rFonts w:cstheme="majorHAnsi"/>
          <w:color w:val="000000" w:themeColor="text1"/>
          <w:lang w:val="en-US"/>
        </w:rPr>
        <w:t xml:space="preserve">Future studies should </w:t>
      </w:r>
      <w:r>
        <w:rPr>
          <w:rFonts w:cstheme="majorHAnsi"/>
          <w:color w:val="000000" w:themeColor="text1"/>
          <w:lang w:val="en-US"/>
        </w:rPr>
        <w:lastRenderedPageBreak/>
        <w:t xml:space="preserve">increase the number of lakes sampled to </w:t>
      </w:r>
      <w:r w:rsidRPr="006D2477">
        <w:rPr>
          <w:rFonts w:cstheme="majorHAnsi"/>
          <w:lang w:val="en-US"/>
        </w:rPr>
        <w:t xml:space="preserve">confirm whether infection is spatially random, or </w:t>
      </w:r>
      <w:r>
        <w:rPr>
          <w:rFonts w:cstheme="majorHAnsi"/>
          <w:lang w:val="en-US"/>
        </w:rPr>
        <w:t xml:space="preserve">if indeed there are other patterns at play. </w:t>
      </w:r>
    </w:p>
    <w:p w14:paraId="2162FC83" w14:textId="77777777" w:rsidR="00D8069D" w:rsidRDefault="00D8069D" w:rsidP="00D8069D">
      <w:pPr>
        <w:spacing w:line="360" w:lineRule="auto"/>
        <w:ind w:firstLine="708"/>
        <w:jc w:val="both"/>
        <w:rPr>
          <w:rFonts w:cstheme="majorHAnsi"/>
          <w:lang w:val="en-US"/>
        </w:rPr>
      </w:pPr>
    </w:p>
    <w:p w14:paraId="4E747EED" w14:textId="11116033" w:rsidR="00D8069D" w:rsidRPr="00D75C31" w:rsidRDefault="00D8069D" w:rsidP="00D8069D">
      <w:pPr>
        <w:spacing w:line="360" w:lineRule="auto"/>
        <w:ind w:firstLine="708"/>
        <w:jc w:val="both"/>
        <w:rPr>
          <w:rFonts w:cstheme="majorHAnsi"/>
          <w:lang w:val="en-US"/>
        </w:rPr>
      </w:pPr>
      <w:r>
        <w:rPr>
          <w:rFonts w:cstheme="majorHAnsi"/>
          <w:lang w:val="en-US"/>
        </w:rPr>
        <w:t xml:space="preserve">Frequency distributions are a useful tool to investigate mechanisms behind the spatial occurrence of species </w:t>
      </w:r>
      <w:r>
        <w:rPr>
          <w:rFonts w:cstheme="majorHAnsi"/>
          <w:lang w:val="en-US"/>
        </w:rPr>
        <w:fldChar w:fldCharType="begin"/>
      </w:r>
      <w:r>
        <w:rPr>
          <w:rFonts w:cstheme="majorHAnsi"/>
          <w:lang w:val="en-US"/>
        </w:rPr>
        <w:instrText xml:space="preserve"> ADDIN ZOTERO_ITEM CSL_CITATION {"citationID":"Zzr4erGi","properties":{"formattedCitation":"(McGeoch &amp; Gaston, 2002)","plainCitation":"(McGeoch &amp; Gaston, 2002)","noteIndex":0},"citationItems":[{"id":7537,"uris":["http://zotero.org/groups/2585270/items/R48EVS3E"],"itemData":{"id":7537,"type":"article-journal","abstract":"Numerous hypotheses have been proposed to explain the shape of occupancy frequency distributions (distributions of the numbers of species occupying different numbers of areas). Artefactual effects include sampling characteristics, whereas biological mechanisms include organismal, niche-based and metapopulation models. To date, there has been little testing of these models. In addition, although empirically derived occupancy distributions encompass an array of taxa and spatial scales, comparisons between them are often not possible because of differences in sampling protocol and method of construction. In this paper, the effects of sampling protocol (grain, sample number, extent, sampling coverage and intensity) on the shape of occupancy distributions are examined, and approaches for minimising artefactual effects recommended. Evidence for proposed biological determinants of the shape of occupancy distributions is then examined. Good support exists for some mechanisms (habitat and environmental heterogeneity), little for others (dispersal ability), while some hypotheses remain untested (landscape productivity, position in geographic range, range size frequency distributions), or are unlikely to be useful explanations for the shape of occupancy distributions (species specificity and adaptation to habitat, extinction–colonization dynamics). The presence of a core (class containing species with the highest occupancy) mode in occupancy distributions is most likely to be associated with larger sample units, and small homogenous sampling areas positioned well within and towards the range centers of a sufficient proportion of the species in the assemblage. Satellite (class with species with the lowest occupancy) modes are associated with sampling large, heterogeneous areas that incorporate a large proportion of the assemblage range. However, satellite modes commonly also occur in the presence of a core mode, and rare species effects are likely to contribute to the presence of a satellite mode at most sampling scales. In most proposed hypotheses, spatial scale is an important determinant of the shape of the observed occupancy distribution. Because the attributes of the mechanisms associated with these hypotheses change with spatial scale, their predictions for the shape of occupancy distributions also change. To understand occupancy distributions and the mechanisms underlying them, a synthesis of pattern documentation and model testing across scales is thus needed. The development of null models, comparisons of occupancy distributions across spatial scales and taxa, documentation of the movement of individual species between occupancy classes with changes in spatial scale, as well as further testing of biological mechanisms are all necessary for an improved understanding of the distribution of species and assemblages within their geographic ranges.","container-title":"Biological Reviews","DOI":"10.1017/S1464793101005887","ISSN":"1469-185X, 1464-7931","issue":"3","language":"en","note":"publisher: Cambridge University Press","page":"311-331","source":"Cambridge University Press","title":"Occupancy frequency distributions: patterns, artefacts and mechanisms","title-short":"Occupancy frequency distributions","volume":"77","author":[{"family":"McGeoch","given":"Melodie A."},{"family":"Gaston","given":"Kevin J."}],"issued":{"date-parts":[["2002",8]]}}}],"schema":"https://github.com/citation-style-language/schema/raw/master/csl-citation.json"} </w:instrText>
      </w:r>
      <w:r>
        <w:rPr>
          <w:rFonts w:cstheme="majorHAnsi"/>
          <w:lang w:val="en-US"/>
        </w:rPr>
        <w:fldChar w:fldCharType="separate"/>
      </w:r>
      <w:r>
        <w:rPr>
          <w:rFonts w:cstheme="majorHAnsi"/>
          <w:noProof/>
          <w:lang w:val="en-US"/>
        </w:rPr>
        <w:t>(McGeoch &amp; Gaston, 2002)</w:t>
      </w:r>
      <w:r>
        <w:rPr>
          <w:rFonts w:cstheme="majorHAnsi"/>
          <w:lang w:val="en-US"/>
        </w:rPr>
        <w:fldChar w:fldCharType="end"/>
      </w:r>
      <w:r>
        <w:rPr>
          <w:rFonts w:cstheme="majorHAnsi"/>
          <w:lang w:val="en-US"/>
        </w:rPr>
        <w:t>. For parasites, frequency occupation distributions are modified such that hosts represent suitable patches (i.e. habitat)</w:t>
      </w:r>
      <w:r>
        <w:rPr>
          <w:rFonts w:cstheme="majorHAnsi"/>
          <w:lang w:val="en-US"/>
        </w:rPr>
        <w:fldChar w:fldCharType="begin"/>
      </w:r>
      <w:r>
        <w:rPr>
          <w:rFonts w:cstheme="majorHAnsi"/>
          <w:lang w:val="en-US"/>
        </w:rPr>
        <w:instrText xml:space="preserve"> ADDIN ZOTERO_ITEM CSL_CITATION {"citationID":"D2BryNvi","properties":{"formattedCitation":"(Hess et al., 2002)","plainCitation":"(Hess et al., 2002)","noteIndex":0},"citationItems":[{"id":7542,"uris":["http://zotero.org/groups/2585270/items/D29EG7IV"],"itemData":{"id":7542,"type":"chapter","container-title":"The ecology of wildlife diseases","note":"journalAbbreviation: The ecology of wildlife diseases","page":"102-118","source":"ResearchGate","title":"Spatial Aspects of Disease Dynamics","author":[{"family":"Hess","given":"GR"},{"family":"Randolph","given":"Sarah"},{"family":"Arneberg","given":"Per"},{"family":"Chemini","given":"C."},{"family":"Furnanello","given":"C."},{"family":"Harwood","given":"John"},{"family":"Roberts","given":"M.G."},{"family":"Swinton","given":"Jonathan"}],"issued":{"date-parts":[["2002",1,1]]}}}],"schema":"https://github.com/citation-style-language/schema/raw/master/csl-citation.json"} </w:instrText>
      </w:r>
      <w:r>
        <w:rPr>
          <w:rFonts w:cstheme="majorHAnsi"/>
          <w:lang w:val="en-US"/>
        </w:rPr>
        <w:fldChar w:fldCharType="separate"/>
      </w:r>
      <w:r>
        <w:rPr>
          <w:rFonts w:cstheme="majorHAnsi"/>
          <w:noProof/>
          <w:lang w:val="en-US"/>
        </w:rPr>
        <w:t>(Hess et al., 2002)</w:t>
      </w:r>
      <w:r>
        <w:rPr>
          <w:rFonts w:cstheme="majorHAnsi"/>
          <w:lang w:val="en-US"/>
        </w:rPr>
        <w:fldChar w:fldCharType="end"/>
      </w:r>
      <w:r>
        <w:rPr>
          <w:rFonts w:cstheme="majorHAnsi"/>
          <w:lang w:val="en-US"/>
        </w:rPr>
        <w:t>. In our case, frequency distributions were made to investigate the distribution of prevalence of black spot disease infection in lake fish communities. We found that frequency distributions differed between sampling methods; the transects and the combination of methods suggesting a bimodal distribution tendency (</w:t>
      </w:r>
      <w:r w:rsidRPr="0007514B">
        <w:rPr>
          <w:rFonts w:cstheme="majorHAnsi"/>
          <w:color w:val="000000" w:themeColor="text1"/>
          <w:highlight w:val="yellow"/>
          <w:lang w:val="en-US"/>
        </w:rPr>
        <w:t xml:space="preserve">Figure </w:t>
      </w:r>
      <w:r w:rsidR="0007514B" w:rsidRPr="0007514B">
        <w:rPr>
          <w:rFonts w:cstheme="majorHAnsi"/>
          <w:color w:val="000000" w:themeColor="text1"/>
          <w:highlight w:val="yellow"/>
          <w:lang w:val="en-US"/>
        </w:rPr>
        <w:t>6</w:t>
      </w:r>
      <w:r w:rsidRPr="0007514B">
        <w:rPr>
          <w:rFonts w:cstheme="majorHAnsi"/>
          <w:color w:val="000000" w:themeColor="text1"/>
          <w:highlight w:val="yellow"/>
          <w:lang w:val="en-US"/>
        </w:rPr>
        <w:t>.A, B</w:t>
      </w:r>
      <w:r w:rsidRPr="00262198">
        <w:rPr>
          <w:rFonts w:cstheme="majorHAnsi"/>
          <w:color w:val="000000" w:themeColor="text1"/>
          <w:lang w:val="en-US"/>
        </w:rPr>
        <w:t xml:space="preserve">) and </w:t>
      </w:r>
      <w:r>
        <w:rPr>
          <w:rFonts w:cstheme="majorHAnsi"/>
          <w:color w:val="000000" w:themeColor="text1"/>
          <w:lang w:val="en-US"/>
        </w:rPr>
        <w:t xml:space="preserve">both fishing methods showing </w:t>
      </w:r>
      <w:r>
        <w:rPr>
          <w:rFonts w:cstheme="majorHAnsi"/>
          <w:color w:val="000000" w:themeColor="text1"/>
          <w:lang w:val="en-US"/>
        </w:rPr>
        <w:br/>
      </w:r>
      <w:r w:rsidRPr="00262198">
        <w:rPr>
          <w:rFonts w:cstheme="majorHAnsi"/>
          <w:color w:val="000000" w:themeColor="text1"/>
          <w:lang w:val="en-US"/>
        </w:rPr>
        <w:t>no obvious pattern (</w:t>
      </w:r>
      <w:r w:rsidRPr="0007514B">
        <w:rPr>
          <w:rFonts w:cstheme="majorHAnsi"/>
          <w:color w:val="000000" w:themeColor="text1"/>
          <w:highlight w:val="yellow"/>
          <w:lang w:val="en-US"/>
        </w:rPr>
        <w:t xml:space="preserve">Figure </w:t>
      </w:r>
      <w:r w:rsidR="0007514B" w:rsidRPr="0007514B">
        <w:rPr>
          <w:rFonts w:cstheme="majorHAnsi"/>
          <w:color w:val="000000" w:themeColor="text1"/>
          <w:highlight w:val="yellow"/>
          <w:lang w:val="en-US"/>
        </w:rPr>
        <w:t>6</w:t>
      </w:r>
      <w:r w:rsidRPr="0007514B">
        <w:rPr>
          <w:rFonts w:cstheme="majorHAnsi"/>
          <w:color w:val="000000" w:themeColor="text1"/>
          <w:highlight w:val="yellow"/>
          <w:lang w:val="en-US"/>
        </w:rPr>
        <w:t>.C, D</w:t>
      </w:r>
      <w:r w:rsidRPr="00262198">
        <w:rPr>
          <w:rFonts w:cstheme="majorHAnsi"/>
          <w:color w:val="000000" w:themeColor="text1"/>
          <w:lang w:val="en-US"/>
        </w:rPr>
        <w:t xml:space="preserve">). </w:t>
      </w:r>
      <w:r>
        <w:rPr>
          <w:rFonts w:cstheme="majorHAnsi"/>
          <w:lang w:val="en-US"/>
        </w:rPr>
        <w:t xml:space="preserve">While binomial distributions  are commonly observed in frequency occupation distributions, some argue that they are an artifact of small number of sites </w:t>
      </w:r>
      <w:r>
        <w:rPr>
          <w:rFonts w:cstheme="majorHAnsi"/>
          <w:lang w:val="en-US"/>
        </w:rPr>
        <w:fldChar w:fldCharType="begin"/>
      </w:r>
      <w:r>
        <w:rPr>
          <w:rFonts w:cstheme="majorHAnsi"/>
          <w:lang w:val="en-US"/>
        </w:rPr>
        <w:instrText xml:space="preserve"> ADDIN ZOTERO_ITEM CSL_CITATION {"citationID":"4t9Za0EB","properties":{"formattedCitation":"(Brown, 1984)","plainCitation":"(Brown, 1984)","noteIndex":0},"citationItems":[{"id":11273,"uris":["http://zotero.org/groups/2585270/items/U77A4GIK"],"itemData":{"id":11273,"type":"article-journal","abstract":"There appears to be a general relationship between abundance and distribution that has two parts. First, within species, population density tends to be greatest in the center of the range and to decline gradually toward the boundaries. This pattern holds over a range of spatial scales from steep environmental gradients within local regions to the entire geographic range. Exceptions include: (1) abrupt changes in abundance that usually correspond to sharp, discontinuous changes in single environmental variables; and (2) multimodal patterns of abundance that are caused by environmental patchiness. The second general relationship is that among closely related, ecologically similar species spatial distribution is positively correlated with average abundance. Again this pattern holds over a variety of spatial scales from local regions to entire geographic ranges. These empirical patterns have already been reported in the literature, but their generality is demonstrated by analysis of additional data for diverse kinds of organisms. A single general theory accounts for these observations and follows logically from three assumptions. First, the abundance and distribution of each species are limited by the combination of physical and biotic environmental variables that determines the multidimensional niche. Second, spatial variation in these environmental variables is somewhat stochastic but autocorrelated, so that nearby sites tend to have more similar environmental conditions than more distant ones. Third, closely related, ecologically similar species differ in no more than a very few niche dimensions. A more formal model can be developed that predicts that under these assumptions the distribution of population density over space should approximate a normal probability density distribution. Most exceptions to this predicted pattern can be explained as cases in which assumptions of the model are clearly violated. This paper represents an example of a statistical approach that should be useful for investigating complex ecological systems comprised of many components, such as species of many individuals or communities of many species. The general relationships between abundance and distribution developed here eventually should contribute to our understanding of the biogeography, population genetics, and evolution of species as well as the ecological attributes of populations and communities.","container-title":"The American Naturalist","DOI":"10.1086/284267","ISSN":"0003-0147","issue":"2","note":"publisher: The University of Chicago Press","page":"255-279","source":"journals.uchicago.edu (Atypon)","title":"On the Relationship between Abundance and Distribution of Species","volume":"124","author":[{"family":"Brown","given":"James H."}],"issued":{"date-parts":[["1984",8]]}}}],"schema":"https://github.com/citation-style-language/schema/raw/master/csl-citation.json"} </w:instrText>
      </w:r>
      <w:r>
        <w:rPr>
          <w:rFonts w:cstheme="majorHAnsi"/>
          <w:lang w:val="en-US"/>
        </w:rPr>
        <w:fldChar w:fldCharType="separate"/>
      </w:r>
      <w:r>
        <w:rPr>
          <w:rFonts w:cstheme="majorHAnsi"/>
          <w:noProof/>
          <w:lang w:val="en-US"/>
        </w:rPr>
        <w:t>(Brown, 1984)</w:t>
      </w:r>
      <w:r>
        <w:rPr>
          <w:rFonts w:cstheme="majorHAnsi"/>
          <w:lang w:val="en-US"/>
        </w:rPr>
        <w:fldChar w:fldCharType="end"/>
      </w:r>
      <w:r>
        <w:rPr>
          <w:rFonts w:cstheme="majorHAnsi"/>
          <w:lang w:val="en-US"/>
        </w:rPr>
        <w:t xml:space="preserve">. However, for our purpose, bimodal distributions revealed that lake community tend to display a high or low infection prevalence. Since assumed that the distribution of trematodes is not limited by the final hosts’ movements (birds) across our study area, these high- and low-prevalence groups likely represent environmental characteristics that favor (or restrict) parasite abundance and transmission from snails to fish hosts. Alternatively, this could mean that when the parasite is present, there are regulating environmental pressures that limit the parasite abundance and transmission. Yet, if the parasites overcome the selective pressure, they become highly prevalent in the fish community. </w:t>
      </w:r>
      <w:r>
        <w:rPr>
          <w:rFonts w:cstheme="majorHAnsi"/>
          <w:color w:val="000000" w:themeColor="text1"/>
          <w:lang w:val="en-US"/>
        </w:rPr>
        <w:t xml:space="preserve">A larger lake sample size might clarify these patterns of infection dynamics. </w:t>
      </w:r>
    </w:p>
    <w:p w14:paraId="405A9C8C" w14:textId="77777777" w:rsidR="00D8069D" w:rsidRPr="009235E2" w:rsidRDefault="00D8069D" w:rsidP="00D8069D">
      <w:pPr>
        <w:spacing w:line="360" w:lineRule="auto"/>
        <w:jc w:val="both"/>
        <w:rPr>
          <w:rFonts w:cstheme="majorHAnsi"/>
          <w:lang w:val="en-US"/>
        </w:rPr>
      </w:pPr>
    </w:p>
    <w:p w14:paraId="6F34717C" w14:textId="6C97B98F" w:rsidR="00D8069D" w:rsidRDefault="00D8069D" w:rsidP="00D8069D">
      <w:pPr>
        <w:spacing w:line="360" w:lineRule="auto"/>
        <w:ind w:firstLine="708"/>
        <w:jc w:val="both"/>
        <w:rPr>
          <w:rFonts w:cstheme="majorHAnsi"/>
          <w:color w:val="000000" w:themeColor="text1"/>
          <w:lang w:val="en-US"/>
        </w:rPr>
      </w:pPr>
      <w:r>
        <w:rPr>
          <w:rFonts w:cstheme="majorHAnsi"/>
          <w:lang w:val="en-US"/>
        </w:rPr>
        <w:t xml:space="preserve">Differences in frequency distributions imply that method-biases are also perceptible at the lake-scale and that they influence observed prevalence distribution patterns. Accordingly, map comparisons </w:t>
      </w:r>
      <w:r w:rsidRPr="00262198">
        <w:rPr>
          <w:rFonts w:cstheme="majorHAnsi"/>
          <w:color w:val="000000" w:themeColor="text1"/>
          <w:lang w:val="en-US"/>
        </w:rPr>
        <w:t>(</w:t>
      </w:r>
      <w:r w:rsidRPr="0007514B">
        <w:rPr>
          <w:rFonts w:cstheme="majorHAnsi"/>
          <w:color w:val="000000" w:themeColor="text1"/>
          <w:highlight w:val="yellow"/>
          <w:lang w:val="en-US"/>
        </w:rPr>
        <w:t>Figure 6</w:t>
      </w:r>
      <w:r w:rsidRPr="00262198">
        <w:rPr>
          <w:rFonts w:cstheme="majorHAnsi"/>
          <w:color w:val="000000" w:themeColor="text1"/>
          <w:lang w:val="en-US"/>
        </w:rPr>
        <w:t>) c</w:t>
      </w:r>
      <w:r>
        <w:rPr>
          <w:rFonts w:cstheme="majorHAnsi"/>
          <w:color w:val="000000" w:themeColor="text1"/>
          <w:lang w:val="en-US"/>
        </w:rPr>
        <w:t xml:space="preserve">learly show that lake prevalence can be over or underestimated according to the sampling method used. </w:t>
      </w:r>
      <w:commentRangeStart w:id="103"/>
      <w:r>
        <w:rPr>
          <w:rFonts w:cstheme="majorHAnsi"/>
          <w:color w:val="000000" w:themeColor="text1"/>
          <w:lang w:val="en-US"/>
        </w:rPr>
        <w:t xml:space="preserve">For example, in Lake Pin rouge, the transect method underestimated the community prevalence while in Lake </w:t>
      </w:r>
      <w:proofErr w:type="spellStart"/>
      <w:r>
        <w:rPr>
          <w:rFonts w:cstheme="majorHAnsi"/>
          <w:color w:val="000000" w:themeColor="text1"/>
          <w:lang w:val="en-US"/>
        </w:rPr>
        <w:t>Croche</w:t>
      </w:r>
      <w:proofErr w:type="spellEnd"/>
      <w:r>
        <w:rPr>
          <w:rFonts w:cstheme="majorHAnsi"/>
          <w:color w:val="000000" w:themeColor="text1"/>
          <w:lang w:val="en-US"/>
        </w:rPr>
        <w:t xml:space="preserve">, seine net sampling overestimated the community prevalence (see </w:t>
      </w:r>
      <w:r w:rsidRPr="0007514B">
        <w:rPr>
          <w:rFonts w:cstheme="majorHAnsi"/>
          <w:color w:val="000000" w:themeColor="text1"/>
          <w:highlight w:val="green"/>
          <w:lang w:val="en-US"/>
        </w:rPr>
        <w:t>Table S13</w:t>
      </w:r>
      <w:r w:rsidRPr="00262198">
        <w:rPr>
          <w:rFonts w:cstheme="majorHAnsi"/>
          <w:color w:val="000000" w:themeColor="text1"/>
          <w:lang w:val="en-US"/>
        </w:rPr>
        <w:t xml:space="preserve">). This </w:t>
      </w:r>
      <w:r>
        <w:rPr>
          <w:rFonts w:cstheme="majorHAnsi"/>
          <w:color w:val="000000" w:themeColor="text1"/>
          <w:lang w:val="en-US"/>
        </w:rPr>
        <w:t xml:space="preserve">suggests </w:t>
      </w:r>
      <w:r w:rsidRPr="00262198">
        <w:rPr>
          <w:rFonts w:cstheme="majorHAnsi"/>
          <w:color w:val="000000" w:themeColor="text1"/>
          <w:lang w:val="en-US"/>
        </w:rPr>
        <w:t xml:space="preserve">method-biases in field sampling of fish communities. If we </w:t>
      </w:r>
      <w:r>
        <w:rPr>
          <w:rFonts w:cstheme="majorHAnsi"/>
          <w:color w:val="000000" w:themeColor="text1"/>
          <w:lang w:val="en-US"/>
        </w:rPr>
        <w:t xml:space="preserve">consider the previous </w:t>
      </w:r>
      <w:commentRangeStart w:id="104"/>
      <w:proofErr w:type="spellStart"/>
      <w:r>
        <w:rPr>
          <w:rFonts w:cstheme="majorHAnsi"/>
          <w:color w:val="000000" w:themeColor="text1"/>
          <w:lang w:val="en-US"/>
        </w:rPr>
        <w:t>example</w:t>
      </w:r>
      <w:ins w:id="105" w:author="Éric Harvey" w:date="2024-04-02T14:30:00Z">
        <w:r w:rsidR="001120D8">
          <w:rPr>
            <w:rFonts w:cstheme="majorHAnsi"/>
            <w:color w:val="000000" w:themeColor="text1"/>
            <w:lang w:val="en-US"/>
          </w:rPr>
          <w:t>S</w:t>
        </w:r>
        <w:proofErr w:type="spellEnd"/>
        <w:r w:rsidR="001120D8">
          <w:rPr>
            <w:rFonts w:cstheme="majorHAnsi"/>
            <w:color w:val="000000" w:themeColor="text1"/>
            <w:lang w:val="en-US"/>
          </w:rPr>
          <w:t>?</w:t>
        </w:r>
        <w:commentRangeEnd w:id="104"/>
        <w:r w:rsidR="001120D8">
          <w:rPr>
            <w:rStyle w:val="Marquedecommentaire"/>
          </w:rPr>
          <w:commentReference w:id="104"/>
        </w:r>
      </w:ins>
      <w:r>
        <w:rPr>
          <w:rFonts w:cstheme="majorHAnsi"/>
          <w:color w:val="000000" w:themeColor="text1"/>
          <w:lang w:val="en-US"/>
        </w:rPr>
        <w:t>, the methods might have selected</w:t>
      </w:r>
      <w:r w:rsidR="001120D8">
        <w:rPr>
          <w:rFonts w:cstheme="majorHAnsi"/>
          <w:color w:val="000000" w:themeColor="text1"/>
          <w:lang w:val="en-US"/>
        </w:rPr>
        <w:t xml:space="preserve"> for</w:t>
      </w:r>
      <w:r>
        <w:rPr>
          <w:rFonts w:cstheme="majorHAnsi"/>
          <w:color w:val="000000" w:themeColor="text1"/>
          <w:lang w:val="en-US"/>
        </w:rPr>
        <w:t xml:space="preserve"> fish species varying in </w:t>
      </w:r>
      <w:r w:rsidR="001120D8">
        <w:rPr>
          <w:rFonts w:cstheme="majorHAnsi"/>
          <w:color w:val="000000" w:themeColor="text1"/>
          <w:lang w:val="en-US"/>
        </w:rPr>
        <w:lastRenderedPageBreak/>
        <w:t>parasite compatibility</w:t>
      </w:r>
      <w:r>
        <w:rPr>
          <w:rFonts w:cstheme="majorHAnsi"/>
          <w:color w:val="000000" w:themeColor="text1"/>
          <w:lang w:val="en-US"/>
        </w:rPr>
        <w:t>, environment</w:t>
      </w:r>
      <w:r w:rsidR="001120D8">
        <w:rPr>
          <w:rFonts w:cstheme="majorHAnsi"/>
          <w:color w:val="000000" w:themeColor="text1"/>
          <w:lang w:val="en-US"/>
        </w:rPr>
        <w:t xml:space="preserve"> varying in quality</w:t>
      </w:r>
      <w:r>
        <w:rPr>
          <w:rFonts w:cstheme="majorHAnsi"/>
          <w:color w:val="000000" w:themeColor="text1"/>
          <w:lang w:val="en-US"/>
        </w:rPr>
        <w:t xml:space="preserve"> for infective stage aggregation, </w:t>
      </w:r>
      <w:r w:rsidR="001120D8">
        <w:rPr>
          <w:rFonts w:cstheme="majorHAnsi"/>
          <w:color w:val="000000" w:themeColor="text1"/>
          <w:lang w:val="en-US"/>
        </w:rPr>
        <w:t xml:space="preserve">specific </w:t>
      </w:r>
      <w:r>
        <w:rPr>
          <w:rFonts w:cstheme="majorHAnsi"/>
          <w:color w:val="000000" w:themeColor="text1"/>
          <w:lang w:val="en-US"/>
        </w:rPr>
        <w:t xml:space="preserve">age classes or personality trait that led to biased prevalence estimates. </w:t>
      </w:r>
      <w:commentRangeEnd w:id="103"/>
      <w:r>
        <w:rPr>
          <w:rStyle w:val="Marquedecommentaire"/>
        </w:rPr>
        <w:commentReference w:id="103"/>
      </w:r>
      <w:r>
        <w:rPr>
          <w:rFonts w:cstheme="majorHAnsi"/>
          <w:color w:val="000000" w:themeColor="text1"/>
          <w:lang w:val="en-US"/>
        </w:rPr>
        <w:t>Although, our approach revealed method-biases in prevalence estimates, but it did not allow us to establish the mechanism behind this relationship. Moreover, method-biases seem to be lake-dependent.</w:t>
      </w:r>
    </w:p>
    <w:p w14:paraId="2793DA48" w14:textId="77777777" w:rsidR="00D8069D" w:rsidRDefault="00D8069D" w:rsidP="00D8069D">
      <w:pPr>
        <w:spacing w:line="360" w:lineRule="auto"/>
        <w:ind w:firstLine="708"/>
        <w:jc w:val="both"/>
        <w:rPr>
          <w:rFonts w:cstheme="majorHAnsi"/>
          <w:color w:val="000000" w:themeColor="text1"/>
          <w:lang w:val="en-US"/>
        </w:rPr>
      </w:pPr>
    </w:p>
    <w:p w14:paraId="33E6B3AC" w14:textId="152980E0" w:rsidR="00792A22" w:rsidRDefault="00D8069D" w:rsidP="00792A22">
      <w:pPr>
        <w:spacing w:line="360" w:lineRule="auto"/>
        <w:ind w:firstLine="708"/>
        <w:jc w:val="both"/>
        <w:rPr>
          <w:rFonts w:cstheme="majorHAnsi"/>
          <w:lang w:val="en-US"/>
        </w:rPr>
      </w:pPr>
      <w:r>
        <w:rPr>
          <w:rFonts w:cstheme="majorHAnsi"/>
          <w:lang w:val="en-US"/>
        </w:rPr>
        <w:t xml:space="preserve">At the site-scale, we used GAMMs to inspect relationships between the prevalence estimate and environmental </w:t>
      </w:r>
      <w:r w:rsidRPr="00262198">
        <w:rPr>
          <w:rFonts w:cstheme="majorHAnsi"/>
          <w:color w:val="000000" w:themeColor="text1"/>
          <w:lang w:val="en-US"/>
        </w:rPr>
        <w:t>predictors (</w:t>
      </w:r>
      <w:r w:rsidRPr="0007514B">
        <w:rPr>
          <w:rFonts w:cstheme="majorHAnsi"/>
          <w:color w:val="000000" w:themeColor="text1"/>
          <w:highlight w:val="yellow"/>
          <w:lang w:val="en-US"/>
        </w:rPr>
        <w:t xml:space="preserve">Figure </w:t>
      </w:r>
      <w:r w:rsidR="0007514B" w:rsidRPr="0007514B">
        <w:rPr>
          <w:rFonts w:cstheme="majorHAnsi"/>
          <w:color w:val="000000" w:themeColor="text1"/>
          <w:highlight w:val="yellow"/>
          <w:lang w:val="en-US"/>
        </w:rPr>
        <w:t>8</w:t>
      </w:r>
      <w:r w:rsidRPr="00262198">
        <w:rPr>
          <w:rFonts w:cstheme="majorHAnsi"/>
          <w:color w:val="000000" w:themeColor="text1"/>
          <w:lang w:val="en-US"/>
        </w:rPr>
        <w:t xml:space="preserve">, </w:t>
      </w:r>
      <w:r w:rsidRPr="0007514B">
        <w:rPr>
          <w:rFonts w:cstheme="majorHAnsi"/>
          <w:color w:val="000000" w:themeColor="text1"/>
          <w:highlight w:val="green"/>
          <w:lang w:val="en-US"/>
        </w:rPr>
        <w:t>Table S18</w:t>
      </w:r>
      <w:r w:rsidRPr="00262198">
        <w:rPr>
          <w:rFonts w:cstheme="majorHAnsi"/>
          <w:color w:val="000000" w:themeColor="text1"/>
          <w:lang w:val="en-US"/>
        </w:rPr>
        <w:t xml:space="preserve">). </w:t>
      </w:r>
      <w:r>
        <w:rPr>
          <w:rFonts w:cstheme="majorHAnsi"/>
          <w:lang w:val="en-US"/>
        </w:rPr>
        <w:t xml:space="preserve">Here, the use of a flexible approach (additive models do not assume linearity) to model empirical (data-driven) infection dynamics was supported by evidence of many non-linear patterns. Our results showed that small-scall parameters </w:t>
      </w:r>
      <w:r w:rsidRPr="002E30DD">
        <w:rPr>
          <w:rFonts w:cstheme="majorHAnsi"/>
          <w:lang w:val="en-US"/>
        </w:rPr>
        <w:t>such as</w:t>
      </w:r>
      <w:r>
        <w:rPr>
          <w:rFonts w:cstheme="majorHAnsi"/>
          <w:lang w:val="en-US"/>
        </w:rPr>
        <w:t xml:space="preserve"> water </w:t>
      </w:r>
      <w:proofErr w:type="spellStart"/>
      <w:r>
        <w:rPr>
          <w:rFonts w:cstheme="majorHAnsi"/>
          <w:lang w:val="en-US"/>
        </w:rPr>
        <w:t>physico</w:t>
      </w:r>
      <w:proofErr w:type="spellEnd"/>
      <w:r>
        <w:rPr>
          <w:rFonts w:cstheme="majorHAnsi"/>
          <w:lang w:val="en-US"/>
        </w:rPr>
        <w:t>-chemistry and community metrics are better predictors of prevalence estimates than larger scale metrics (</w:t>
      </w:r>
      <w:proofErr w:type="spellStart"/>
      <w:r>
        <w:rPr>
          <w:rFonts w:cstheme="majorHAnsi"/>
          <w:lang w:val="en-US"/>
        </w:rPr>
        <w:t>e.g</w:t>
      </w:r>
      <w:proofErr w:type="spellEnd"/>
      <w:r>
        <w:rPr>
          <w:rFonts w:cstheme="majorHAnsi"/>
          <w:lang w:val="en-US"/>
        </w:rPr>
        <w:t xml:space="preserve">, lake- or landscape-scale </w:t>
      </w:r>
      <w:proofErr w:type="gramStart"/>
      <w:r>
        <w:rPr>
          <w:rFonts w:cstheme="majorHAnsi"/>
          <w:lang w:val="en-US"/>
        </w:rPr>
        <w:t>parameters)(</w:t>
      </w:r>
      <w:proofErr w:type="gramEnd"/>
      <w:r>
        <w:rPr>
          <w:rFonts w:cstheme="majorHAnsi"/>
          <w:lang w:val="en-US"/>
        </w:rPr>
        <w:t xml:space="preserve">see Table S16) suggesting the local scale is more appropriate for management and conservation strategies. Turbidity, DO, Conductivity, </w:t>
      </w:r>
      <w:proofErr w:type="spellStart"/>
      <w:proofErr w:type="gramStart"/>
      <w:r>
        <w:rPr>
          <w:rFonts w:cstheme="majorHAnsi"/>
          <w:lang w:val="en-US"/>
        </w:rPr>
        <w:t>Area:Perimeter</w:t>
      </w:r>
      <w:proofErr w:type="spellEnd"/>
      <w:proofErr w:type="gramEnd"/>
      <w:r>
        <w:rPr>
          <w:rFonts w:cstheme="majorHAnsi"/>
          <w:lang w:val="en-US"/>
        </w:rPr>
        <w:t xml:space="preserve"> and Perimeter models must however be carefully interpreted because of gaps in the corresponding environmental gradient (</w:t>
      </w:r>
      <w:r w:rsidRPr="0007514B">
        <w:rPr>
          <w:rFonts w:cstheme="majorHAnsi"/>
          <w:highlight w:val="yellow"/>
          <w:lang w:val="en-US"/>
        </w:rPr>
        <w:t xml:space="preserve">see Figure </w:t>
      </w:r>
      <w:r w:rsidR="0007514B" w:rsidRPr="0007514B">
        <w:rPr>
          <w:rFonts w:cstheme="majorHAnsi"/>
          <w:highlight w:val="green"/>
          <w:lang w:val="en-US"/>
        </w:rPr>
        <w:t>8</w:t>
      </w:r>
      <w:r>
        <w:rPr>
          <w:rFonts w:cstheme="majorHAnsi"/>
          <w:lang w:val="en-US"/>
        </w:rPr>
        <w:t>).</w:t>
      </w:r>
    </w:p>
    <w:p w14:paraId="7578F300" w14:textId="77777777" w:rsidR="00D8069D" w:rsidRDefault="00D8069D" w:rsidP="00792A22">
      <w:pPr>
        <w:spacing w:line="360" w:lineRule="auto"/>
        <w:ind w:firstLine="708"/>
        <w:jc w:val="both"/>
        <w:rPr>
          <w:rFonts w:cstheme="majorHAnsi"/>
          <w:lang w:val="en-US"/>
        </w:rPr>
      </w:pPr>
    </w:p>
    <w:p w14:paraId="6D0180B3" w14:textId="10A56845" w:rsidR="00D8069D" w:rsidRDefault="00D8069D" w:rsidP="00D8069D">
      <w:pPr>
        <w:spacing w:line="360" w:lineRule="auto"/>
        <w:ind w:firstLine="708"/>
        <w:jc w:val="both"/>
        <w:rPr>
          <w:rFonts w:cstheme="majorHAnsi"/>
          <w:lang w:val="en-US"/>
        </w:rPr>
      </w:pPr>
      <w:r>
        <w:rPr>
          <w:rFonts w:cstheme="majorHAnsi"/>
          <w:lang w:val="en-US"/>
        </w:rPr>
        <w:t xml:space="preserve">All </w:t>
      </w:r>
      <w:proofErr w:type="spellStart"/>
      <w:r>
        <w:rPr>
          <w:rFonts w:cstheme="majorHAnsi"/>
          <w:lang w:val="en-US"/>
        </w:rPr>
        <w:t>physico</w:t>
      </w:r>
      <w:proofErr w:type="spellEnd"/>
      <w:r>
        <w:rPr>
          <w:rFonts w:cstheme="majorHAnsi"/>
          <w:lang w:val="en-US"/>
        </w:rPr>
        <w:t xml:space="preserve">-chemistry parameters models (turbidity, temperature, dissolved oxygen, conductivity, and pH) were </w:t>
      </w:r>
      <w:commentRangeStart w:id="106"/>
      <w:commentRangeStart w:id="107"/>
      <w:commentRangeStart w:id="108"/>
      <w:r>
        <w:rPr>
          <w:rFonts w:cstheme="majorHAnsi"/>
          <w:lang w:val="en-US"/>
        </w:rPr>
        <w:t>good predictors</w:t>
      </w:r>
      <w:commentRangeEnd w:id="106"/>
      <w:r>
        <w:rPr>
          <w:rStyle w:val="Marquedecommentaire"/>
        </w:rPr>
        <w:commentReference w:id="106"/>
      </w:r>
      <w:commentRangeEnd w:id="107"/>
      <w:r>
        <w:rPr>
          <w:rStyle w:val="Marquedecommentaire"/>
        </w:rPr>
        <w:commentReference w:id="107"/>
      </w:r>
      <w:commentRangeEnd w:id="108"/>
      <w:r w:rsidR="001120D8">
        <w:rPr>
          <w:rStyle w:val="Marquedecommentaire"/>
        </w:rPr>
        <w:commentReference w:id="108"/>
      </w:r>
      <w:r>
        <w:rPr>
          <w:rFonts w:cstheme="majorHAnsi"/>
          <w:lang w:val="en-US"/>
        </w:rPr>
        <w:t xml:space="preserve"> of infection prevalence at the site-</w:t>
      </w:r>
      <w:r w:rsidRPr="0007514B">
        <w:rPr>
          <w:rFonts w:cstheme="majorHAnsi"/>
          <w:highlight w:val="yellow"/>
          <w:lang w:val="en-US"/>
        </w:rPr>
        <w:t>scale</w:t>
      </w:r>
      <w:ins w:id="109" w:author="Éric Harvey" w:date="2024-04-02T14:34:00Z">
        <w:r w:rsidR="001120D8">
          <w:rPr>
            <w:rFonts w:cstheme="majorHAnsi"/>
            <w:highlight w:val="yellow"/>
            <w:lang w:val="en-US"/>
          </w:rPr>
          <w:t xml:space="preserve"> in </w:t>
        </w:r>
      </w:ins>
      <w:ins w:id="110" w:author="Éric Harvey" w:date="2024-04-02T14:35:00Z">
        <w:r w:rsidR="001120D8">
          <w:rPr>
            <w:rFonts w:cstheme="majorHAnsi"/>
            <w:highlight w:val="yellow"/>
            <w:lang w:val="en-US"/>
          </w:rPr>
          <w:t>the sense that they followed linear trends that are easier to anticipate?</w:t>
        </w:r>
      </w:ins>
      <w:r w:rsidRPr="0007514B">
        <w:rPr>
          <w:rFonts w:cstheme="majorHAnsi"/>
          <w:highlight w:val="yellow"/>
          <w:lang w:val="en-US"/>
        </w:rPr>
        <w:t xml:space="preserve"> (</w:t>
      </w:r>
      <w:r w:rsidRPr="0007514B">
        <w:rPr>
          <w:rFonts w:cstheme="majorHAnsi"/>
          <w:color w:val="000000" w:themeColor="text1"/>
          <w:highlight w:val="yellow"/>
          <w:lang w:val="en-US"/>
        </w:rPr>
        <w:t xml:space="preserve">Figure </w:t>
      </w:r>
      <w:r w:rsidR="0007514B" w:rsidRPr="0007514B">
        <w:rPr>
          <w:rFonts w:cstheme="majorHAnsi"/>
          <w:color w:val="000000" w:themeColor="text1"/>
          <w:highlight w:val="yellow"/>
          <w:lang w:val="en-US"/>
        </w:rPr>
        <w:t>8</w:t>
      </w:r>
      <w:r w:rsidRPr="0007514B">
        <w:rPr>
          <w:rFonts w:cstheme="majorHAnsi"/>
          <w:color w:val="000000" w:themeColor="text1"/>
          <w:highlight w:val="yellow"/>
          <w:lang w:val="en-US"/>
        </w:rPr>
        <w:t>.A-</w:t>
      </w:r>
      <w:r w:rsidRPr="0007514B">
        <w:rPr>
          <w:rFonts w:cstheme="majorHAnsi"/>
          <w:color w:val="000000" w:themeColor="text1"/>
          <w:highlight w:val="green"/>
          <w:lang w:val="en-US"/>
        </w:rPr>
        <w:t>E</w:t>
      </w:r>
      <w:r w:rsidRPr="00262198">
        <w:rPr>
          <w:rFonts w:cstheme="majorHAnsi"/>
          <w:color w:val="000000" w:themeColor="text1"/>
          <w:lang w:val="en-US"/>
        </w:rPr>
        <w:t xml:space="preserve">). </w:t>
      </w:r>
      <w:r>
        <w:rPr>
          <w:rFonts w:cstheme="majorHAnsi"/>
          <w:lang w:val="en-US"/>
        </w:rPr>
        <w:t xml:space="preserve">Water </w:t>
      </w:r>
      <w:proofErr w:type="spellStart"/>
      <w:r>
        <w:rPr>
          <w:rFonts w:cstheme="majorHAnsi"/>
          <w:lang w:val="en-US"/>
        </w:rPr>
        <w:t>physico</w:t>
      </w:r>
      <w:proofErr w:type="spellEnd"/>
      <w:r>
        <w:rPr>
          <w:rFonts w:cstheme="majorHAnsi"/>
          <w:lang w:val="en-US"/>
        </w:rPr>
        <w:t xml:space="preserve">-chemistry measurements are relatively easy to measure, do not require a lot of equipment or time and are non-invasive to organisms. Thus, water </w:t>
      </w:r>
      <w:proofErr w:type="spellStart"/>
      <w:r>
        <w:rPr>
          <w:rFonts w:cstheme="majorHAnsi"/>
          <w:lang w:val="en-US"/>
        </w:rPr>
        <w:t>physico</w:t>
      </w:r>
      <w:proofErr w:type="spellEnd"/>
      <w:r>
        <w:rPr>
          <w:rFonts w:cstheme="majorHAnsi"/>
          <w:lang w:val="en-US"/>
        </w:rPr>
        <w:t xml:space="preserve">-chemistry might be useful as proxies of parasite infection for future monitoring and managing strategies. Consequently, we encourage researchers to investigate these relationships in other parasite species, geographical localities, and types of habitats as our data provide only a snapshot the complexity of fish-parasite associations in natural systems. </w:t>
      </w:r>
    </w:p>
    <w:p w14:paraId="31FA5E54" w14:textId="77777777" w:rsidR="00D8069D" w:rsidRDefault="00D8069D" w:rsidP="00D8069D">
      <w:pPr>
        <w:spacing w:line="360" w:lineRule="auto"/>
        <w:jc w:val="both"/>
        <w:rPr>
          <w:rFonts w:cstheme="majorHAnsi"/>
          <w:lang w:val="en-US"/>
        </w:rPr>
      </w:pPr>
    </w:p>
    <w:p w14:paraId="71E2866E" w14:textId="474C0557" w:rsidR="00D8069D" w:rsidRDefault="00D8069D" w:rsidP="00D8069D">
      <w:pPr>
        <w:spacing w:line="360" w:lineRule="auto"/>
        <w:ind w:firstLine="708"/>
        <w:jc w:val="both"/>
        <w:rPr>
          <w:rFonts w:cstheme="majorHAnsi"/>
          <w:lang w:val="en-US"/>
        </w:rPr>
      </w:pPr>
      <w:r>
        <w:rPr>
          <w:rFonts w:cstheme="majorHAnsi"/>
          <w:lang w:val="en-US"/>
        </w:rPr>
        <w:t>Surprisingly, habitat structure features were not good predictors of prevalence of infection in site-scale fish communities from the littoral zone. However, we found a strong (D</w:t>
      </w:r>
      <w:r>
        <w:rPr>
          <w:rFonts w:cstheme="majorHAnsi"/>
          <w:vertAlign w:val="superscript"/>
          <w:lang w:val="en-US"/>
        </w:rPr>
        <w:t>2</w:t>
      </w:r>
      <w:r>
        <w:rPr>
          <w:rFonts w:cstheme="majorHAnsi"/>
          <w:lang w:val="en-US"/>
        </w:rPr>
        <w:t xml:space="preserve"> = 84.17%) negative relationship between the macrophyte cover and the prevalence of infection in transect </w:t>
      </w:r>
      <w:r w:rsidRPr="00262198">
        <w:rPr>
          <w:rFonts w:cstheme="majorHAnsi"/>
          <w:color w:val="000000" w:themeColor="text1"/>
          <w:lang w:val="en-US"/>
        </w:rPr>
        <w:t>sites (</w:t>
      </w:r>
      <w:r w:rsidRPr="0007514B">
        <w:rPr>
          <w:rFonts w:cstheme="majorHAnsi"/>
          <w:color w:val="000000" w:themeColor="text1"/>
          <w:highlight w:val="yellow"/>
          <w:lang w:val="en-US"/>
        </w:rPr>
        <w:t xml:space="preserve">Figure </w:t>
      </w:r>
      <w:r w:rsidR="0007514B" w:rsidRPr="0007514B">
        <w:rPr>
          <w:rFonts w:cstheme="majorHAnsi"/>
          <w:color w:val="000000" w:themeColor="text1"/>
          <w:highlight w:val="yellow"/>
          <w:lang w:val="en-US"/>
        </w:rPr>
        <w:t>8</w:t>
      </w:r>
      <w:r w:rsidRPr="0007514B">
        <w:rPr>
          <w:rFonts w:cstheme="majorHAnsi"/>
          <w:color w:val="000000" w:themeColor="text1"/>
          <w:lang w:val="en-US"/>
        </w:rPr>
        <w:t>.</w:t>
      </w:r>
      <w:r w:rsidRPr="0007514B">
        <w:rPr>
          <w:rFonts w:cstheme="majorHAnsi"/>
          <w:color w:val="000000" w:themeColor="text1"/>
          <w:highlight w:val="green"/>
          <w:lang w:val="en-US"/>
        </w:rPr>
        <w:t>G</w:t>
      </w:r>
      <w:r w:rsidRPr="00262198">
        <w:rPr>
          <w:rFonts w:cstheme="majorHAnsi"/>
          <w:color w:val="000000" w:themeColor="text1"/>
          <w:lang w:val="en-US"/>
        </w:rPr>
        <w:t xml:space="preserve">). </w:t>
      </w:r>
      <w:r>
        <w:rPr>
          <w:rFonts w:cstheme="majorHAnsi"/>
          <w:lang w:val="en-US"/>
        </w:rPr>
        <w:t xml:space="preserve">This was somewhat surprising as heavier infection has been measured in fishes </w:t>
      </w:r>
      <w:r>
        <w:rPr>
          <w:rFonts w:cstheme="majorHAnsi"/>
          <w:lang w:val="en-US"/>
        </w:rPr>
        <w:lastRenderedPageBreak/>
        <w:t xml:space="preserve">associated with more vegetated zones in previous studies </w:t>
      </w:r>
      <w:r>
        <w:rPr>
          <w:rFonts w:cstheme="majorHAnsi"/>
          <w:lang w:val="en-US"/>
        </w:rPr>
        <w:fldChar w:fldCharType="begin"/>
      </w:r>
      <w:r>
        <w:rPr>
          <w:rFonts w:cstheme="majorHAnsi"/>
          <w:lang w:val="en-US"/>
        </w:rPr>
        <w:instrText xml:space="preserve"> ADDIN ZOTERO_ITEM CSL_CITATION {"citationID":"eUFf5pr7","properties":{"formattedCitation":"(Hartmann &amp; N\\uc0\\u252{}mann, 1977; Marcogliese et al., 2001; Ondrackova et al., 2004)","plainCitation":"(Hartmann &amp; Nümann, 1977; Marcogliese et al., 2001; Ondrackova et al., 2004)","noteIndex":0},"citationItems":[{"id":2760,"uris":["http://zotero.org/groups/2585270/items/3T2MH9RB"],"itemData":{"id":2760,"type":"article-journal","container-title":"Journal of the Fisheries Research Board of Canada","DOI":"10.1139/f77-231","ISSN":"0015-296X","issue":"10","journalAbbreviation":"J. Fish. Res. Bd. Can.","note":"publisher: NRC Research Press","page":"1670-1677","source":"cdnsciencepub.com (Atypon)","title":"Percids of Lake Constance, a Lake Undergoing Eutrophication","volume":"34","author":[{"family":"Hartmann","given":"J."},{"family":"Nümann","given":"W."}],"issued":{"date-parts":[["1977",10]]}}},{"id":1803,"uris":["http://zotero.org/groups/2585270/items/6882F77F"],"itemData":{"id":1803,"type":"article-journal","container-title":"Canadian Journal of Zoology","DOI":"10.1139/z00-209","ISSN":"0008-4301","issue":"3","journalAbbreviation":"Can. J. Zool.","note":"publisher: NRC Research Press","page":"355-369","source":"cdnsciencepub.com (Atypon)","title":"Spatial and temporal variation in abundance of Diplostomum spp. in walleye (Stizostedion vitreum) and white suckers (Catostomus commersoni) from the St. Lawrence River","volume":"79","author":[{"family":"Marcogliese","given":"David J"},{"family":"Dumont","given":"Pierre"},{"family":"Gendron","given":"Andrée D"},{"family":"Mailhot","given":"Yves"},{"family":"Bergeron","given":"Emmanuelle"},{"family":"McLaughlin","given":"J Daniel"}],"issued":{"date-parts":[["2001",3,1]]}}},{"id":2045,"uris":["http://zotero.org/groups/2585270/items/KNZFKJBP"],"itemData":{"id":2045,"type":"article-journal","abstract":"The infection of metacercariae of Posthodiplostomum cuticola (v. Nordmann, 1832), the agent of black-spot disease, was investigated in 0+juvenile fish from 19 localities in south-east Moravia, Czech Republic. Of the 30 fish species examined, only cyprinids of 12 species were found to be infected. Five species of Leuciscinae, Rutilus rutilus, Leuciscus idus, Scardinius erythrophthalmus, Abramis bjoerkna and Abramis brama, fish with similar behaviour and habitat preference in juvenile period, were the most susceptible fish hosts for P. cuticola metacercariae. Especially high infection parameters were found in intergeneric hybrids of the studied leuciscine species. Environmental conditions were an important factor for parasite infection. The fish from flooded borrow pits, inhabiting lentic water bodies with dense vegetation in the littoral zone, showed high prevalence and abundance of P. cuticola infection contrary to their conspecifics in water reservoirs with steep banks and fish from rivers.","container-title":"Acta Parasitologica","ISSN":"1230-2821","issue":"49","language":"English","source":"www.infona.pl","title":"Occurrence of black-spot disease caused by metacercariae of Posthodiplostomum cuticola among juvenile fishes in water bodies in the Morava River Basin","URL":"https://www.infona.pl//resource/bwmeta1.element.agro-article-5d8e90ef-9221-415e-b62f-e6e574152bf0","volume":"3","author":[{"family":"Ondrackova","given":"M."},{"family":"Bartosova","given":"S."},{"family":"Valova","given":"Z."},{"family":"Jurajda","given":"P."},{"family":"Gelnar","given":"M."}],"accessed":{"date-parts":[["2022",1,28]]},"issued":{"date-parts":[["2004"]]}}}],"schema":"https://github.com/citation-style-language/schema/raw/master/csl-citation.json"} </w:instrText>
      </w:r>
      <w:r>
        <w:rPr>
          <w:rFonts w:cstheme="majorHAnsi"/>
          <w:lang w:val="en-US"/>
        </w:rPr>
        <w:fldChar w:fldCharType="separate"/>
      </w:r>
      <w:r w:rsidRPr="00E84DBA">
        <w:rPr>
          <w:rFonts w:ascii="Calibri Light" w:cs="Calibri Light"/>
          <w:kern w:val="0"/>
          <w:lang w:val="en-US"/>
        </w:rPr>
        <w:t xml:space="preserve">(Hartmann &amp; </w:t>
      </w:r>
      <w:proofErr w:type="spellStart"/>
      <w:r w:rsidRPr="00E84DBA">
        <w:rPr>
          <w:rFonts w:ascii="Calibri Light" w:cs="Calibri Light"/>
          <w:kern w:val="0"/>
          <w:lang w:val="en-US"/>
        </w:rPr>
        <w:t>Nümann</w:t>
      </w:r>
      <w:proofErr w:type="spellEnd"/>
      <w:r w:rsidRPr="00E84DBA">
        <w:rPr>
          <w:rFonts w:ascii="Calibri Light" w:cs="Calibri Light"/>
          <w:kern w:val="0"/>
          <w:lang w:val="en-US"/>
        </w:rPr>
        <w:t xml:space="preserve">, 1977; </w:t>
      </w:r>
      <w:proofErr w:type="spellStart"/>
      <w:r w:rsidRPr="00E84DBA">
        <w:rPr>
          <w:rFonts w:ascii="Calibri Light" w:cs="Calibri Light"/>
          <w:kern w:val="0"/>
          <w:lang w:val="en-US"/>
        </w:rPr>
        <w:t>Marcogliese</w:t>
      </w:r>
      <w:proofErr w:type="spellEnd"/>
      <w:r w:rsidRPr="00E84DBA">
        <w:rPr>
          <w:rFonts w:ascii="Calibri Light" w:cs="Calibri Light"/>
          <w:kern w:val="0"/>
          <w:lang w:val="en-US"/>
        </w:rPr>
        <w:t xml:space="preserve"> et al., 2001; </w:t>
      </w:r>
      <w:proofErr w:type="spellStart"/>
      <w:r w:rsidRPr="00E84DBA">
        <w:rPr>
          <w:rFonts w:ascii="Calibri Light" w:cs="Calibri Light"/>
          <w:kern w:val="0"/>
          <w:lang w:val="en-US"/>
        </w:rPr>
        <w:t>Ondrackova</w:t>
      </w:r>
      <w:proofErr w:type="spellEnd"/>
      <w:r w:rsidRPr="00E84DBA">
        <w:rPr>
          <w:rFonts w:ascii="Calibri Light" w:cs="Calibri Light"/>
          <w:kern w:val="0"/>
          <w:lang w:val="en-US"/>
        </w:rPr>
        <w:t xml:space="preserve"> et al., 2004)</w:t>
      </w:r>
      <w:r>
        <w:rPr>
          <w:rFonts w:cstheme="majorHAnsi"/>
          <w:lang w:val="en-US"/>
        </w:rPr>
        <w:fldChar w:fldCharType="end"/>
      </w:r>
      <w:r>
        <w:rPr>
          <w:rFonts w:cstheme="majorHAnsi"/>
          <w:lang w:val="en-US"/>
        </w:rPr>
        <w:t xml:space="preserve">. However, trematode cercariae have a short free-living stage (24-72h depending on species and environmental conditions) </w:t>
      </w:r>
      <w:r>
        <w:rPr>
          <w:rFonts w:cstheme="majorHAnsi"/>
          <w:lang w:val="en-US"/>
        </w:rPr>
        <w:fldChar w:fldCharType="begin"/>
      </w:r>
      <w:r>
        <w:rPr>
          <w:rFonts w:cstheme="majorHAnsi"/>
          <w:lang w:val="en-US"/>
        </w:rPr>
        <w:instrText xml:space="preserve"> ADDIN ZOTERO_ITEM CSL_CITATION {"citationID":"CdggjYN0","properties":{"formattedCitation":"(Galaktionov &amp; Dobrovolskij, 2003; Morley, 2012)","plainCitation":"(Galaktionov &amp; Dobrovolskij, 2003; Morley, 2012)","noteIndex":0},"citationItems":[{"id":11304,"uris":["http://zotero.org/groups/2585270/items/P9JS6CR7"],"itemData":{"id":11304,"type":"book","abstract":"The trematodes are parasitic flatworms of great medical and veterinary importance. An understanding of the evolution of trematodes depends on an interpretation of their complex and diverse life cycles. It is the life cycles in general and the stages that comprise these cycles that are the focus of the detailed analysis presented herein. The book contains a broad scope of modern information on digenetic trematodes, from descriptions of their morphology and development to their behavior and the structure of their populational groups. The book provides information on all characteristics of trematode organization and biology from an evolutionary standpoint. Possible scenarios of early stages of life cycle formation are discussed as well as a consideration of further evolution in different taxa and ecological groups of trematodes. An original approach to the elaboration of a natural system of these parasites is proposed.\n\nThe book is addressed to zoologists and parasitologists, as well as to researchers from a wide range of disciplines interested in understanding the evolution of life cycles and host-parasite interactions. It will be useful as a textbook for undergraduate and postgraduate students.","ISBN":"978-1-4020-1634-9","source":"ResearchGate","title":"The Biology and Evolution of Trematodes An Essay on the Biology, Morphology, Life Cycles, Transmissions, and Evolution of Digenetic Trematodes","author":[{"family":"Galaktionov","given":"Kirill"},{"family":"Dobrovolskij","given":"Andrej A."}],"issued":{"date-parts":[["2003",1,1]]}}},{"id":6503,"uris":["http://zotero.org/groups/2585270/items/YT224RV7"],"itemData":{"id":6503,"type":"article-journal","abstract":"Zooplanktonic animals live in the open water of freshwater habitats, whilst trematodes are ubiquitous parasitic worms of aquatic vertebrates and invertebrates. A defining characteristic of trematode life cycles is the cercariae, a mainly planktonic free-living larval stage that emerges into the aquatic environment from infected molluscan hosts. Cercariae are lecithotrophic (non-feeding) larvae analogous of meroplankton. Although millions of planktonic cercariae enter freshwater habitats on a daily basis and are capable of forming into dense clouds, they are a largely neglected component of the zooplankton community, rarely mentioned in faunal studies. Nevertheless, there is increasing evidence to suggest that cercariae have important secondary roles in aquatic food webs and energy transfer. This article reacquaints freshwater biologists with cercariae, highlighting the key characteristics of their biology and population dynamics, their role in food webs, public health and veterinary importance, and the risk of increased population densities under the influence of climate change. The reasons for their neglect in freshwater biology is evaluated and considered to be associated with zooplankton sampling methodologies being unsuitable for collecting cercariae and the paucity of identification keys in the limnological literature.","container-title":"Hydrobiologia","DOI":"10.1007/s10750-012-1029-9","ISSN":"1573-5117","issue":"1","journalAbbreviation":"Hydrobiologia","language":"en","page":"7-19","source":"Springer Link","title":"Cercariae (Platyhelminthes: Trematoda) as neglected components of zooplankton communities in freshwater habitats","title-short":"Cercariae (Platyhelminthes","volume":"691","author":[{"family":"Morley","given":"N. J."}],"issued":{"date-parts":[["2012",7,1]]}}}],"schema":"https://github.com/citation-style-language/schema/raw/master/csl-citation.json"} </w:instrText>
      </w:r>
      <w:r>
        <w:rPr>
          <w:rFonts w:cstheme="majorHAnsi"/>
          <w:lang w:val="en-US"/>
        </w:rPr>
        <w:fldChar w:fldCharType="separate"/>
      </w:r>
      <w:r>
        <w:rPr>
          <w:rFonts w:cstheme="majorHAnsi"/>
          <w:noProof/>
          <w:lang w:val="en-US"/>
        </w:rPr>
        <w:t>(Galaktionov &amp; Dobrovolskij, 2003; Morley, 2012)</w:t>
      </w:r>
      <w:r>
        <w:rPr>
          <w:rFonts w:cstheme="majorHAnsi"/>
          <w:lang w:val="en-US"/>
        </w:rPr>
        <w:fldChar w:fldCharType="end"/>
      </w:r>
      <w:r>
        <w:rPr>
          <w:rFonts w:cstheme="majorHAnsi"/>
          <w:lang w:val="en-US"/>
        </w:rPr>
        <w:t xml:space="preserve"> and thus physical barriers created by aquatic vegetation or other debris might prevent the cercaria from encountering a suitable host. For instance, macroalgae have been shown to reduce the number of trematode cercariae in coastal systems </w:t>
      </w:r>
      <w:r>
        <w:rPr>
          <w:rFonts w:cstheme="majorHAnsi"/>
          <w:lang w:val="en-US"/>
        </w:rPr>
        <w:fldChar w:fldCharType="begin"/>
      </w:r>
      <w:r>
        <w:rPr>
          <w:rFonts w:cstheme="majorHAnsi"/>
          <w:lang w:val="en-US"/>
        </w:rPr>
        <w:instrText xml:space="preserve"> ADDIN ZOTERO_ITEM CSL_CITATION {"citationID":"feYwj11q","properties":{"formattedCitation":"(Bartoli &amp; Boudouresque, 1997; Welsh et al., 2014)","plainCitation":"(Bartoli &amp; Boudouresque, 1997; Welsh et al., 2014)","noteIndex":0},"citationItems":[{"id":10287,"uris":["http://zotero.org/groups/2585270/items/2YHTYFZ6"],"itemData":{"id":10287,"type":"article-journal","abstract":"The recently introduced invasive tropical seaweed Caulerpa taxifolia has by now invaded large areas of the western Mediterranean coast between Nice (France) and Imperia (Italy). The labrid fish Symphodus ocellatus, which usually inhabits Posidonia oceanica meadows or lives among photophilic algae growing on rocky substrates, is also present in areas which are thickly covered with C. taxifolia. This fish is territorial and sedentary, and its life span is never more than 3 yr. Since C. taxifolia has been present since 1987 in the areas studied, the S. ocellatus individuals living there can be assumed to have probably spent their whole post-larval lives in the vicinity of the seaweed. At the colonized sites, the invertebrate benthic prey of S. ocellatus have undergone both quantitative and qualitative changes. The effects of these changes on the transmission of parasites were studied using the digeneans of the digestive tract of S. ocellatus as a model. At the control sites, 6 digenean species were identified: Helicometra fasciata, Macvicaria alacris, Proctoeces maculatus, Holorchis pycnoporus, Lecithaster stellatus and Genitocotyle mediterranea (cumulative prevalence of all species = 46.3 %; cumulative abundance of all species = 0.95). At the sites colonized by C. taxifolia, only 2 digenean species were present: H. fasciata and L. stellatus (cumulative prevalence = 1.5%; cumulative abundance = 0.02). Among the possible reasons explaining the nearly complete absence of digeneans parasitizing S. ocellatus, the rarefaction of intermediate hosts in the invaded areas can probably be ruled out, at least in the case of 2 digenean species. Secondary metabolites (caulerpenyne and other terpenes) synthesized by C. taxifolia, and then released into the environment or transmmitted along the food web, might be responsible for the near-complete disappearance of the digeneans of S. ocellatus.","container-title":"Marine Ecology Progress Series","ISSN":"0171-8630","note":"publisher: Inter-Research Science Center","page":"253-260","source":"JSTOR","title":"Transmission failure of parasites (Digenea) in sites colonized by the recently introduced invasive alga Caulerpa taxifolia","volume":"154","author":[{"family":"Bartoli","given":"Pierre"},{"family":"Boudouresque","given":"Charles-François"}],"issued":{"date-parts":[["1997"]]}}},{"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Pr>
          <w:rFonts w:cstheme="majorHAnsi"/>
          <w:noProof/>
          <w:lang w:val="en-US"/>
        </w:rPr>
        <w:t>(Bartoli &amp; Boudouresque, 1997; Welsh et al., 2014)</w:t>
      </w:r>
      <w:r>
        <w:rPr>
          <w:rFonts w:cstheme="majorHAnsi"/>
          <w:lang w:val="en-US"/>
        </w:rPr>
        <w:fldChar w:fldCharType="end"/>
      </w:r>
      <w:r>
        <w:rPr>
          <w:rFonts w:cstheme="majorHAnsi"/>
          <w:lang w:val="en-US"/>
        </w:rPr>
        <w:t xml:space="preserve"> thus interfering with the parasite transmission to the next host (fish or mussel). Similarly, </w:t>
      </w:r>
      <w:r>
        <w:rPr>
          <w:rFonts w:cstheme="majorHAnsi"/>
          <w:lang w:val="en-US"/>
        </w:rPr>
        <w:fldChar w:fldCharType="begin"/>
      </w:r>
      <w:r>
        <w:rPr>
          <w:rFonts w:cstheme="majorHAnsi"/>
          <w:lang w:val="en-US"/>
        </w:rPr>
        <w:instrText xml:space="preserve"> ADDIN ZOTERO_ITEM CSL_CITATION {"citationID":"7wnnsN39","properties":{"formattedCitation":"(Prinz et al., 2009)","plainCitation":"(Prinz et al., 2009)","dontUpdate":true,"noteIndex":0},"citationItems":[{"id":10257,"uris":["http://zotero.org/groups/2585270/items/ZCH39YCV"],"itemData":{"id":10257,"type":"article-journal","abstract":"The transmission of free-living trematode stages is mediated by various environmental factors, of which the presence of ambient organisms within the host space is a potential major determinant. In two laboratory mesocosm experiments, we investigated the influence of four intertidal rocky shore species on transmission success of cercariae of the digenean trematodes Echinostephillapatellae (encysting in the tissue of blue mussels Mytilus edulis) and Parorchisacanthus (encysting on mussel shells). Encystment success of both parasite species was significantly lower in the presence of test organisms when compared to controls. Observations revealed that barnacles Austrominiusmodestus actively filtered cercariae, whereas the larvae were obstructed by the seaweeds Corallinaofficinalis and Fucusserratus. Anemones Actiniaequina both physically disturbed and consumed cercariae. In a further laboratory experiment, grazing gastropods (Littorinalittorea, Patellavulgata, and Gibbulaumbilicalis) were found to significantly reduce the numbers of P. acanthus metacercariae in artificially prepared dishes by ingestion of cysts. Our results suggest that non-host organisms may play a key role in regulating the transmission of free-living trematode stages in rocky shore ecosystems, which is especially important with regard to the relative diversity and density of species in these habitats. The findings also emphasize the need to include parasites into marine food webs, since cercariae seem to be consumed by certain organisms to a considerable extent and could possibly represent an important energy source.","container-title":"Marine Biology","DOI":"10.1007/s00227-009-1258-2","ISSN":"1432-1793","issue":"11","journalAbbreviation":"Mar Biol","language":"en","page":"2303-2311","source":"Springer Link","title":"Non-host organisms affect transmission processes in two common trematode parasites of rocky shores","volume":"156","author":[{"family":"Prinz","given":"Katrin"},{"family":"Kelly","given":"Thomas C."},{"family":"O’Riordan","given":"Ruth M."},{"family":"Culloty","given":"Sarah C."}],"issued":{"date-parts":[["2009",10,1]]}}}],"schema":"https://github.com/citation-style-language/schema/raw/master/csl-citation.json"} </w:instrText>
      </w:r>
      <w:r>
        <w:rPr>
          <w:rFonts w:cstheme="majorHAnsi"/>
          <w:lang w:val="en-US"/>
        </w:rPr>
        <w:fldChar w:fldCharType="separate"/>
      </w:r>
      <w:r w:rsidRPr="00AF20D8">
        <w:rPr>
          <w:rFonts w:cstheme="majorHAnsi"/>
          <w:noProof/>
          <w:lang w:val="en-US"/>
        </w:rPr>
        <w:t xml:space="preserve">Prinz et al., </w:t>
      </w:r>
      <w:r>
        <w:rPr>
          <w:rFonts w:cstheme="majorHAnsi"/>
          <w:noProof/>
          <w:lang w:val="en-US"/>
        </w:rPr>
        <w:t>(</w:t>
      </w:r>
      <w:r w:rsidRPr="00AF20D8">
        <w:rPr>
          <w:rFonts w:cstheme="majorHAnsi"/>
          <w:noProof/>
          <w:lang w:val="en-US"/>
        </w:rPr>
        <w:t>2009)</w:t>
      </w:r>
      <w:r>
        <w:rPr>
          <w:rFonts w:cstheme="majorHAnsi"/>
          <w:lang w:val="en-US"/>
        </w:rPr>
        <w:fldChar w:fldCharType="end"/>
      </w:r>
      <w:r>
        <w:rPr>
          <w:rFonts w:cstheme="majorHAnsi"/>
          <w:lang w:val="en-US"/>
        </w:rPr>
        <w:t xml:space="preserve"> demonstrated that seaweed can obstruct transmission of trematodes cercariae to their mussel hosts. </w:t>
      </w:r>
      <w:r>
        <w:rPr>
          <w:rFonts w:cstheme="majorHAnsi"/>
          <w:lang w:val="en-US"/>
        </w:rPr>
        <w:fldChar w:fldCharType="begin"/>
      </w:r>
      <w:r>
        <w:rPr>
          <w:rFonts w:cstheme="majorHAnsi"/>
          <w:lang w:val="en-US"/>
        </w:rPr>
        <w:instrText xml:space="preserve"> ADDIN ZOTERO_ITEM CSL_CITATION {"citationID":"w5rsK6Dr","properties":{"formattedCitation":"(Buss et al., 2022)","plainCitation":"(Buss et al., 2022)","dontUpdate":true,"noteIndex":0},"citationItems":[{"id":9980,"uris":["http://zotero.org/groups/2585270/items/U5ITWHSJ"],"itemData":{"id":9980,"type":"article-journal","abstract":"Microplastic contamination poses a global threat to aquatic organisms, yet we know little as to how microplastics may indirectly affect organismal health via their influence on species–species interactions (e.g., host–parasite interactions). This is problematic because microplastic-mediated alterations to host–parasite dynamics could negatively impact individual- population-level health of hosts. Using a larval amphibian (host) and free-living trematode (parasite) model, we asked whether 1) polyester microplastic fibers influence parasite survival; 2) whether polyester microplastic fiber ingestion by amphibians alters amphibian susceptibility to infection; and 3) whether simultaneous exposure of amphibians and trematodes to polyester microplastic fibers influences infection outcomes. Polyester microplastic fibers did not alter trematode survival, nor did their ingestion by amphibians increase amphibian susceptibility to infection. However, when amphibians and trematodes were exposed simultaneously to the fibers, the infection success of the parasite was reduced. Lastly, we conducted a field survey for microfiber contamination across multiple ponds and found microfibers across each of the sampled ponds. Overall, our results contribute to the limited knowledge surrounding the ecological consequences of microplastic contamination. Environ Toxicol Chem 2022;41:869–879. © 2021 SETAC","container-title":"Environmental Toxicology and Chemistry","DOI":"10.1002/etc.5035","ISSN":"1552-8618","issue":"4","language":"en","license":"© 2021 SETAC","note":"_eprint: https://onlinelibrary.wiley.com/doi/pdf/10.1002/etc.5035","page":"869-879","source":"Wiley Online Library","title":"Effects of Polyester Microplastic Fiber Contamination on Amphibian–Trematode Interactions","volume":"41","author":[{"family":"Buss","given":"Nicholas"},{"family":"Sander","given":"Brianna"},{"family":"Hua","given":"Jessica"}],"issued":{"date-parts":[["2022"]]}}}],"schema":"https://github.com/citation-style-language/schema/raw/master/csl-citation.json"} </w:instrText>
      </w:r>
      <w:r>
        <w:rPr>
          <w:rFonts w:cstheme="majorHAnsi"/>
          <w:lang w:val="en-US"/>
        </w:rPr>
        <w:fldChar w:fldCharType="separate"/>
      </w:r>
      <w:r w:rsidRPr="00694F43">
        <w:rPr>
          <w:rFonts w:cstheme="majorHAnsi"/>
          <w:noProof/>
          <w:lang w:val="en-US"/>
        </w:rPr>
        <w:t>Buss et al., (2022)</w:t>
      </w:r>
      <w:r>
        <w:rPr>
          <w:rFonts w:cstheme="majorHAnsi"/>
          <w:lang w:val="en-US"/>
        </w:rPr>
        <w:fldChar w:fldCharType="end"/>
      </w:r>
      <w:r>
        <w:rPr>
          <w:rFonts w:cstheme="majorHAnsi"/>
          <w:lang w:val="en-US"/>
        </w:rPr>
        <w:t xml:space="preserve"> also suggested that microplastic fibers might reduce infection success of infection in frog by impeding host encounters by cercaria. </w:t>
      </w:r>
      <w:r>
        <w:rPr>
          <w:rFonts w:cstheme="majorHAnsi"/>
          <w:lang w:val="en-US"/>
        </w:rPr>
        <w:fldChar w:fldCharType="begin"/>
      </w:r>
      <w:r w:rsidR="00332822">
        <w:rPr>
          <w:rFonts w:cstheme="majorHAnsi"/>
          <w:lang w:val="en-US"/>
        </w:rPr>
        <w:instrText xml:space="preserve"> ADDIN ZOTERO_ITEM CSL_CITATION {"citationID":"75nFuqFx","properties":{"formattedCitation":"(Welsh et al., 2014)","plainCitation":"(Welsh et al., 2014)","dontUpdate":true,"noteIndex":0},"citationItems":[{"id":9978,"uris":["http://zotero.org/groups/2585270/items/CFE5LZ6D"],"itemData":{"id":9978,"type":"article-journal","abstract":"It has increasingly been recognized that organisms can interfere with parasitic free-living stages, preventing them from infecting their specified host and thus reducing infection levels. This common phenomenon in freshwater and terrestrial systems has been termed the ‘dilution effect’ and, so far, is poorly studied in marine systems. Ten common intertidal organisms found in the Dutch Wadden Sea (North Sea) were tested to establish their effects on the free-living cercarial stages of the trematode parasite Himasthla elongata. Most species tested resulted in a significant reduction in cercariae over a 3 hr time period. The amphipod Gammarus marinus removed 100% of the cercariae, while other effective diluters were Crangon crangon (93%), Sargassum muticum (87%), Semibalanus balanoides (71%), Crassostrea gigas (67%), Hemigrapsus takanoi (&gt;54%), Crassostrea gigas shells (44%) and Idotea balthica (24%). In contrast, mixed shells (Cerastoderma edule, Mytilus edulis, Ensis americanus and Littorina littorea) and Fucus versiculosus had no significant effect. These results suggest that dilution effects are widespread in the trematode of H. elongata, with potentially strong effects on its population dynamics.","container-title":"Journal of the Marine Biological Association of the United Kingdom","DOI":"10.1017/S0025315414000034","ISSN":"0025-3154, 1469-7769","issue":"4","language":"en","note":"publisher: Cambridge University Press","page":"697-702","source":"Cambridge University Press","title":"Inventory of organisms interfering with transmission of a marine trematode","volume":"94","author":[{"family":"Welsh","given":"Jennifer E."},{"family":"Meer","given":"Jaap","dropping-particle":"van der"},{"family":"Brussaard","given":"Corina P. D."},{"family":"Thieltges","given":"David W."}],"issued":{"date-parts":[["2014",6]]}}}],"schema":"https://github.com/citation-style-language/schema/raw/master/csl-citation.json"} </w:instrText>
      </w:r>
      <w:r>
        <w:rPr>
          <w:rFonts w:cstheme="majorHAnsi"/>
          <w:lang w:val="en-US"/>
        </w:rPr>
        <w:fldChar w:fldCharType="separate"/>
      </w:r>
      <w:r w:rsidRPr="00694F43">
        <w:rPr>
          <w:rFonts w:cstheme="majorHAnsi"/>
          <w:noProof/>
          <w:lang w:val="en-US"/>
        </w:rPr>
        <w:t>Welsh et al.</w:t>
      </w:r>
      <w:r>
        <w:rPr>
          <w:rFonts w:cstheme="majorHAnsi"/>
          <w:noProof/>
          <w:lang w:val="en-US"/>
        </w:rPr>
        <w:t xml:space="preserve"> (</w:t>
      </w:r>
      <w:r w:rsidRPr="00694F43">
        <w:rPr>
          <w:rFonts w:cstheme="majorHAnsi"/>
          <w:noProof/>
          <w:lang w:val="en-US"/>
        </w:rPr>
        <w:t>2014)</w:t>
      </w:r>
      <w:r>
        <w:rPr>
          <w:rFonts w:cstheme="majorHAnsi"/>
          <w:lang w:val="en-US"/>
        </w:rPr>
        <w:fldChar w:fldCharType="end"/>
      </w:r>
      <w:r>
        <w:rPr>
          <w:rFonts w:cstheme="majorHAnsi"/>
          <w:lang w:val="en-US"/>
        </w:rPr>
        <w:t xml:space="preserve"> also i</w:t>
      </w:r>
      <w:r w:rsidRPr="00FC2498">
        <w:rPr>
          <w:rFonts w:cstheme="majorHAnsi"/>
          <w:lang w:val="en-US"/>
        </w:rPr>
        <w:t xml:space="preserve">nvestigated </w:t>
      </w:r>
      <w:r>
        <w:rPr>
          <w:rFonts w:cstheme="majorHAnsi"/>
          <w:lang w:val="en-US"/>
        </w:rPr>
        <w:t>o</w:t>
      </w:r>
      <w:r w:rsidRPr="00190740">
        <w:rPr>
          <w:rFonts w:cstheme="majorHAnsi"/>
          <w:lang w:val="en-US"/>
        </w:rPr>
        <w:t xml:space="preserve">rganisms </w:t>
      </w:r>
      <w:r>
        <w:rPr>
          <w:rFonts w:cstheme="majorHAnsi"/>
          <w:lang w:val="en-US"/>
        </w:rPr>
        <w:t xml:space="preserve">that </w:t>
      </w:r>
      <w:r w:rsidRPr="00190740">
        <w:rPr>
          <w:rFonts w:cstheme="majorHAnsi"/>
          <w:lang w:val="en-US"/>
        </w:rPr>
        <w:t xml:space="preserve">can interfere with </w:t>
      </w:r>
      <w:r>
        <w:rPr>
          <w:rFonts w:cstheme="majorHAnsi"/>
          <w:lang w:val="en-US"/>
        </w:rPr>
        <w:t xml:space="preserve">trematode </w:t>
      </w:r>
      <w:proofErr w:type="spellStart"/>
      <w:r w:rsidRPr="00190740">
        <w:rPr>
          <w:rFonts w:cstheme="majorHAnsi"/>
          <w:i/>
          <w:iCs/>
          <w:lang w:val="en-US"/>
        </w:rPr>
        <w:t>Himasthla</w:t>
      </w:r>
      <w:proofErr w:type="spellEnd"/>
      <w:r w:rsidRPr="00190740">
        <w:rPr>
          <w:rFonts w:cstheme="majorHAnsi"/>
          <w:i/>
          <w:iCs/>
          <w:lang w:val="en-US"/>
        </w:rPr>
        <w:t xml:space="preserve"> elongate</w:t>
      </w:r>
      <w:r>
        <w:rPr>
          <w:rFonts w:cstheme="majorHAnsi"/>
          <w:lang w:val="en-US"/>
        </w:rPr>
        <w:t xml:space="preserve"> cercariae and found that complex surface of oysters (</w:t>
      </w:r>
      <w:r w:rsidRPr="00190740">
        <w:rPr>
          <w:rFonts w:cstheme="majorHAnsi"/>
          <w:i/>
          <w:iCs/>
          <w:lang w:val="en-US"/>
        </w:rPr>
        <w:t>Crassostrea gigas</w:t>
      </w:r>
      <w:r>
        <w:rPr>
          <w:rFonts w:cstheme="majorHAnsi"/>
          <w:lang w:val="en-US"/>
        </w:rPr>
        <w:t>) led to reduction of 44% of cercarial trematodes while smoother shells did not significantly reduce the number of cercariae. Another explanation is that the snail species releasing cercaria in our system may not be as reliant on macrophytes as some other aquatic gastropods. For example, the mud Amnicola (</w:t>
      </w:r>
      <w:r>
        <w:rPr>
          <w:rFonts w:cstheme="majorHAnsi"/>
          <w:i/>
          <w:iCs/>
          <w:lang w:val="en-US"/>
        </w:rPr>
        <w:t>Amnicola limosus</w:t>
      </w:r>
      <w:r>
        <w:rPr>
          <w:rFonts w:cstheme="majorHAnsi"/>
          <w:lang w:val="en-US"/>
        </w:rPr>
        <w:t>) is the second intermediate host to at least one species of the black spot trematode guild in our lake system (</w:t>
      </w:r>
      <w:proofErr w:type="spellStart"/>
      <w:r>
        <w:rPr>
          <w:rFonts w:cstheme="majorHAnsi"/>
          <w:lang w:val="en-US"/>
        </w:rPr>
        <w:t>Levet</w:t>
      </w:r>
      <w:proofErr w:type="spellEnd"/>
      <w:r>
        <w:rPr>
          <w:rFonts w:cstheme="majorHAnsi"/>
          <w:lang w:val="en-US"/>
        </w:rPr>
        <w:t xml:space="preserve">, unpublished). This freshwater snail species live partially in the lake sediment from the littoral zone </w:t>
      </w:r>
      <w:r>
        <w:rPr>
          <w:rFonts w:cstheme="majorHAnsi"/>
          <w:lang w:val="en-US"/>
        </w:rPr>
        <w:fldChar w:fldCharType="begin"/>
      </w:r>
      <w:r>
        <w:rPr>
          <w:rFonts w:cstheme="majorHAnsi"/>
          <w:lang w:val="en-US"/>
        </w:rPr>
        <w:instrText xml:space="preserve"> ADDIN ZOTERO_ITEM CSL_CITATION {"citationID":"yYl1ziGj","properties":{"formattedCitation":"(Pinel-Alloul &amp; Magnin, 1973)","plainCitation":"(Pinel-Alloul &amp; Magnin, 1973)","noteIndex":0},"citationItems":[{"id":9822,"uris":["http://zotero.org/groups/2585270/items/C79H83QM"],"itemData":{"id":9822,"type":"article-journal","abstract":"Amnicola limosa (3546 specimens) collected from July 1968 to July 1969 in four sampling areas of lake St-Louis have allowed us to describe briefly the life history and growth of this little studied species.","container-title":"Canadian Journal of Zoology","DOI":"10.1139/z73-043","ISSN":"0008-4301","issue":"2","journalAbbreviation":"Can. J. Zool.","note":"publisher: NRC Research Press","page":"311-313","source":"cdnsciencepub.com (Atypon)","title":"Observations sur le cycle vital et la croissance d'Amnicola limosa (Say) (Mollusca, Gastropoda, Prosobranchia) du lac Saint-Louis près de Montréal","volume":"51","author":[{"family":"Pinel-Alloul","given":"Bernadette"},{"family":"Magnin","given":"Etienne"}],"issued":{"date-parts":[["1973",2]]}}}],"schema":"https://github.com/citation-style-language/schema/raw/master/csl-citation.json"} </w:instrText>
      </w:r>
      <w:r>
        <w:rPr>
          <w:rFonts w:cstheme="majorHAnsi"/>
          <w:lang w:val="en-US"/>
        </w:rPr>
        <w:fldChar w:fldCharType="separate"/>
      </w:r>
      <w:r>
        <w:rPr>
          <w:rFonts w:cstheme="majorHAnsi"/>
          <w:noProof/>
          <w:lang w:val="en-US"/>
        </w:rPr>
        <w:t>(Pinel-Alloul &amp; Magnin, 1973)</w:t>
      </w:r>
      <w:r>
        <w:rPr>
          <w:rFonts w:cstheme="majorHAnsi"/>
          <w:lang w:val="en-US"/>
        </w:rPr>
        <w:fldChar w:fldCharType="end"/>
      </w:r>
      <w:r>
        <w:rPr>
          <w:rFonts w:cstheme="majorHAnsi"/>
          <w:lang w:val="en-US"/>
        </w:rPr>
        <w:t xml:space="preserve"> and often grazes on periphyton </w:t>
      </w:r>
      <w:r>
        <w:rPr>
          <w:rFonts w:cstheme="majorHAnsi"/>
          <w:lang w:val="en-US"/>
        </w:rPr>
        <w:fldChar w:fldCharType="begin"/>
      </w:r>
      <w:r>
        <w:rPr>
          <w:rFonts w:cstheme="majorHAnsi"/>
          <w:lang w:val="en-US"/>
        </w:rPr>
        <w:instrText xml:space="preserve"> ADDIN ZOTERO_ITEM CSL_CITATION {"citationID":"mDQwtP37","properties":{"formattedCitation":"(Kesler, 1981)","plainCitation":"(Kesler, 1981)","noteIndex":0},"citationItems":[{"id":9825,"uris":["http://zotero.org/groups/2585270/items/2QCWE6XB"],"itemData":{"id":9825,"type":"article-journal","abstract":"An enclosure-exclosure experiment was performed in Nonquit Pond, Rhode Island to test the effect of grazing by Amnicola limosa (Say) (Gastropoda) upon lentic periphyton. Periphyton from enclosures with A. limosa had higher organic content in May and July, and lower standing crops in May, July, August, and September than periphyton from exclosures without A. limosa. Small diatom (&lt; 18 μm long, other than Cocconeis placentula) abundances on glass slides were significantly lower in the enclosures than in the exclosures. Cocconeis abundances were not significantly affected by grazing. Cocconeis relative abundances on glass slides exposed in the littoral zone of Nonquit Pond also increased with increased grazing pressure from A. limosa. Because characteristics of Nonquit Pond do not seem to be unusual, and grazer abundances were not extreme, these data may have general importance to the study of lentic periphyton community structure.","container-title":"Journal of Freshwater Ecology","DOI":"10.1080/02705060.1981.9664016","ISSN":"0270-5060","issue":"1","note":"publisher: Taylor &amp; Francis\n_eprint: https://doi.org/10.1080/02705060.1981.9664016","page":"51-59","source":"Taylor and Francis+NEJM","title":"Periphyton grazing by Amnicolalimosa: An enclosure-exclosure experiment","title-short":"Periphyton grazing by Amnicolalimosa","volume":"1","author":[{"family":"Kesler","given":"David H."}],"issued":{"date-parts":[["1981",3,1]]}}}],"schema":"https://github.com/citation-style-language/schema/raw/master/csl-citation.json"} </w:instrText>
      </w:r>
      <w:r>
        <w:rPr>
          <w:rFonts w:cstheme="majorHAnsi"/>
          <w:lang w:val="en-US"/>
        </w:rPr>
        <w:fldChar w:fldCharType="separate"/>
      </w:r>
      <w:r>
        <w:rPr>
          <w:rFonts w:cstheme="majorHAnsi"/>
          <w:noProof/>
          <w:lang w:val="en-US"/>
        </w:rPr>
        <w:t>(Kesler, 1981)</w:t>
      </w:r>
      <w:r>
        <w:rPr>
          <w:rFonts w:cstheme="majorHAnsi"/>
          <w:lang w:val="en-US"/>
        </w:rPr>
        <w:fldChar w:fldCharType="end"/>
      </w:r>
      <w:r>
        <w:rPr>
          <w:rFonts w:cstheme="majorHAnsi"/>
          <w:lang w:val="en-US"/>
        </w:rPr>
        <w:t xml:space="preserve">. Consequently, we would not expect a strong relationship with macrophyte cover and cercaria presence for infections transmitted by this species. </w:t>
      </w:r>
    </w:p>
    <w:p w14:paraId="137E7FF9" w14:textId="77777777" w:rsidR="00E0466F" w:rsidRDefault="00E0466F" w:rsidP="003F5A8F">
      <w:pPr>
        <w:spacing w:line="360" w:lineRule="auto"/>
        <w:ind w:firstLine="708"/>
        <w:jc w:val="both"/>
        <w:rPr>
          <w:rFonts w:cstheme="majorHAnsi"/>
          <w:lang w:val="en-US"/>
        </w:rPr>
      </w:pPr>
    </w:p>
    <w:p w14:paraId="398C921A" w14:textId="15C1859B" w:rsidR="00D8069D" w:rsidRDefault="00D8069D" w:rsidP="00D8069D">
      <w:pPr>
        <w:spacing w:line="360" w:lineRule="auto"/>
        <w:ind w:firstLine="708"/>
        <w:jc w:val="both"/>
        <w:rPr>
          <w:rFonts w:cstheme="majorHAnsi"/>
        </w:rPr>
      </w:pPr>
      <w:r>
        <w:rPr>
          <w:rFonts w:cstheme="majorHAnsi"/>
          <w:lang w:val="en-US"/>
        </w:rPr>
        <w:t xml:space="preserve">Our results suggest that fish community structure is driver of black spot disease prevalence at small spatial scales. We found negative relationships between infection prevalence and total fish abundance as well as non-host abundance and the Gini-Simpson’s diversity index </w:t>
      </w:r>
      <w:r w:rsidRPr="00262198">
        <w:rPr>
          <w:rFonts w:cstheme="majorHAnsi"/>
          <w:color w:val="000000" w:themeColor="text1"/>
          <w:lang w:val="en-US"/>
        </w:rPr>
        <w:t>(</w:t>
      </w:r>
      <w:r w:rsidRPr="0007514B">
        <w:rPr>
          <w:rFonts w:cstheme="majorHAnsi"/>
          <w:color w:val="000000" w:themeColor="text1"/>
          <w:highlight w:val="yellow"/>
          <w:lang w:val="en-US"/>
        </w:rPr>
        <w:t xml:space="preserve">Figure </w:t>
      </w:r>
      <w:r w:rsidR="0007514B" w:rsidRPr="0007514B">
        <w:rPr>
          <w:rFonts w:cstheme="majorHAnsi"/>
          <w:color w:val="000000" w:themeColor="text1"/>
          <w:highlight w:val="yellow"/>
          <w:lang w:val="en-US"/>
        </w:rPr>
        <w:t>8</w:t>
      </w:r>
      <w:r w:rsidRPr="0007514B">
        <w:rPr>
          <w:rFonts w:cstheme="majorHAnsi"/>
          <w:color w:val="000000" w:themeColor="text1"/>
          <w:highlight w:val="yellow"/>
          <w:lang w:val="en-US"/>
        </w:rPr>
        <w:t>.J-</w:t>
      </w:r>
      <w:r w:rsidRPr="0007514B">
        <w:rPr>
          <w:rFonts w:cstheme="majorHAnsi"/>
          <w:color w:val="000000" w:themeColor="text1"/>
          <w:highlight w:val="green"/>
          <w:lang w:val="en-US"/>
        </w:rPr>
        <w:t>L</w:t>
      </w:r>
      <w:r w:rsidRPr="00262198">
        <w:rPr>
          <w:rFonts w:cstheme="majorHAnsi"/>
          <w:color w:val="000000" w:themeColor="text1"/>
          <w:lang w:val="en-US"/>
        </w:rPr>
        <w:t xml:space="preserve">). These results support the </w:t>
      </w:r>
      <w:r>
        <w:rPr>
          <w:rFonts w:cstheme="majorHAnsi"/>
          <w:color w:val="000000" w:themeColor="text1"/>
          <w:lang w:val="en-US"/>
        </w:rPr>
        <w:t xml:space="preserve">encounter </w:t>
      </w:r>
      <w:r w:rsidRPr="00262198">
        <w:rPr>
          <w:rFonts w:cstheme="majorHAnsi"/>
          <w:color w:val="000000" w:themeColor="text1"/>
          <w:lang w:val="en-US"/>
        </w:rPr>
        <w:t xml:space="preserve">dilution effect hypothesis. Since total fish abundance and non-host abundance are positively correlated </w:t>
      </w:r>
      <w:r w:rsidRPr="0007514B">
        <w:rPr>
          <w:rFonts w:cstheme="majorHAnsi"/>
          <w:color w:val="000000" w:themeColor="text1"/>
          <w:highlight w:val="green"/>
          <w:lang w:val="en-US"/>
        </w:rPr>
        <w:t>(Figure S1</w:t>
      </w:r>
      <w:r w:rsidRPr="00262198">
        <w:rPr>
          <w:rFonts w:cstheme="majorHAnsi"/>
          <w:color w:val="000000" w:themeColor="text1"/>
          <w:lang w:val="en-US"/>
        </w:rPr>
        <w:t xml:space="preserve">), we assume similar mechanisms explaining </w:t>
      </w:r>
      <w:r>
        <w:rPr>
          <w:rFonts w:cstheme="majorHAnsi"/>
          <w:lang w:val="en-US"/>
        </w:rPr>
        <w:t xml:space="preserve">why lower prevalence was measured in transects with higher fish abundance. First, a higher non-host fish abundance might reduce prevalence estimates in fish communities by an unsuccessful infection attempts by cercaria on non-host individuals (susceptibility barrier). Next, non-host fish </w:t>
      </w:r>
      <w:r>
        <w:rPr>
          <w:rFonts w:cstheme="majorHAnsi"/>
          <w:lang w:val="en-US"/>
        </w:rPr>
        <w:lastRenderedPageBreak/>
        <w:t xml:space="preserve">may induce a behavior change in hosts that reduces encounter rate with cercariae. For example, </w:t>
      </w:r>
      <w:r>
        <w:rPr>
          <w:rFonts w:cstheme="majorHAnsi"/>
          <w:lang w:val="en-US"/>
        </w:rPr>
        <w:fldChar w:fldCharType="begin"/>
      </w:r>
      <w:r>
        <w:rPr>
          <w:rFonts w:cstheme="majorHAnsi"/>
          <w:lang w:val="en-US"/>
        </w:rPr>
        <w:instrText xml:space="preserve"> ADDIN ZOTERO_ITEM CSL_CITATION {"citationID":"77phCRbu","properties":{"formattedCitation":"(Ahn &amp; Goater, 2021)","plainCitation":"(Ahn &amp; Goater, 2021)","dontUpdate":true,"noteIndex":0},"citationItems":[{"id":3195,"uris":["http://zotero.org/groups/2585270/items/96Q3Z3GV"],"itemData":{"id":3195,"type":"article-journal","abstract":"The dilution effect describes the negative association between host biodiversity and the risk of infectious disease. Tests designed to understand the relative roles of host species richness, host species identity, and rates of exposure within experimental host communities would help resolve ongoing contention regarding the importance and generality of dilution effects. We exposed fathead minnows to infective larvae of the trematode, Ornithodiplostomum ptychocheilus in minnow-only containers and in mixed containers that held 1–3 other species of fish. Parasite infection was estimated as the number of encysted worms (i.e., brainworms) present in minnows following exposure. The results of exposure trials showed that nonminnow fish species were incompatible with O. ptychocheilus larvae. There was no reduction in mean brainworm counts in minnows in mixed containers with brook sticklebacks or longnose dace. In contrast, brainworm counts in minnows declined by 51% and 27% in mesocosms and aquaria, respectively, when they co-occurred with emerald shiners. Dilution within minnow + shiner containers may arise from shiner-induced alterations in minnow or parasite behaviors that reduced encounter rates between minnows and parasite larvae. Alternatively, shiners may act as parasite sinks for parasite larvae. These results highlight the role of host species identity in the dilution effect. Our results also emphasize the complex and idiosyncratic effects of host community composition on rates of parasite infection within contemporary host communities that contain combinations of introduced and native species.","container-title":"Ecology and Evolution","DOI":"10.1002/ece3.7823","ISSN":"2045-7758","issue":"15","language":"en","note":"_eprint: https://onlinelibrary.wiley.com/doi/pdf/10.1002/ece3.7823","page":"10155-10163","source":"Wiley Online Library","title":"Nonhost species reduce parasite infection in a focal host species within experimental fish communities","volume":"11","author":[{"family":"Ahn","given":"Sangwook"},{"family":"Goater","given":"Cameron P."}],"issued":{"date-parts":[["2021"]]}}}],"schema":"https://github.com/citation-style-language/schema/raw/master/csl-citation.json"} </w:instrText>
      </w:r>
      <w:r>
        <w:rPr>
          <w:rFonts w:cstheme="majorHAnsi"/>
          <w:lang w:val="en-US"/>
        </w:rPr>
        <w:fldChar w:fldCharType="separate"/>
      </w:r>
      <w:r>
        <w:rPr>
          <w:rFonts w:cstheme="majorHAnsi"/>
          <w:noProof/>
          <w:lang w:val="en-US"/>
        </w:rPr>
        <w:t>Ahn &amp; Goater (2021)</w:t>
      </w:r>
      <w:r>
        <w:rPr>
          <w:rFonts w:cstheme="majorHAnsi"/>
          <w:lang w:val="en-US"/>
        </w:rPr>
        <w:fldChar w:fldCharType="end"/>
      </w:r>
      <w:r>
        <w:rPr>
          <w:rFonts w:cstheme="majorHAnsi"/>
          <w:lang w:val="en-US"/>
        </w:rPr>
        <w:t xml:space="preserve"> showed that abundance of brain worms decreased in fathead minnows (</w:t>
      </w:r>
      <w:proofErr w:type="spellStart"/>
      <w:r w:rsidRPr="007F2C86">
        <w:rPr>
          <w:rFonts w:cstheme="majorHAnsi"/>
          <w:i/>
          <w:iCs/>
          <w:lang w:val="en-US"/>
        </w:rPr>
        <w:t>Pimephales</w:t>
      </w:r>
      <w:proofErr w:type="spellEnd"/>
      <w:r w:rsidRPr="007F2C86">
        <w:rPr>
          <w:rFonts w:cstheme="majorHAnsi"/>
          <w:i/>
          <w:iCs/>
          <w:lang w:val="en-US"/>
        </w:rPr>
        <w:t xml:space="preserve"> </w:t>
      </w:r>
      <w:proofErr w:type="spellStart"/>
      <w:r w:rsidRPr="007F2C86">
        <w:rPr>
          <w:rFonts w:cstheme="majorHAnsi"/>
          <w:i/>
          <w:iCs/>
          <w:lang w:val="en-US"/>
        </w:rPr>
        <w:t>promelas</w:t>
      </w:r>
      <w:proofErr w:type="spellEnd"/>
      <w:r>
        <w:rPr>
          <w:rFonts w:cstheme="majorHAnsi"/>
          <w:lang w:val="en-US"/>
        </w:rPr>
        <w:t>) when they were mixed with non-host emerald shiners (</w:t>
      </w:r>
      <w:proofErr w:type="spellStart"/>
      <w:r w:rsidRPr="007F2C86">
        <w:rPr>
          <w:rFonts w:cstheme="majorHAnsi"/>
          <w:i/>
          <w:iCs/>
          <w:lang w:val="en-US"/>
        </w:rPr>
        <w:t>Notropis</w:t>
      </w:r>
      <w:proofErr w:type="spellEnd"/>
      <w:r w:rsidRPr="007F2C86">
        <w:rPr>
          <w:rFonts w:cstheme="majorHAnsi"/>
          <w:i/>
          <w:iCs/>
          <w:lang w:val="en-US"/>
        </w:rPr>
        <w:t xml:space="preserve"> </w:t>
      </w:r>
      <w:proofErr w:type="spellStart"/>
      <w:r w:rsidRPr="007F2C86">
        <w:rPr>
          <w:rFonts w:cstheme="majorHAnsi"/>
          <w:i/>
          <w:iCs/>
          <w:lang w:val="en-US"/>
        </w:rPr>
        <w:t>atherinoides</w:t>
      </w:r>
      <w:proofErr w:type="spellEnd"/>
      <w:r>
        <w:rPr>
          <w:rFonts w:cstheme="majorHAnsi"/>
          <w:lang w:val="en-US"/>
        </w:rPr>
        <w:t xml:space="preserve">), but that there was no difference when minnow were mixed with other non-host species. The authors suggested that behavioral changes occur in minnows when they co-occur with shiners that reduces their likelihood of being infected. This emphasizes the role of fish species identity role in dilution effect mechanisms. Accordingly, more diverse communities (Gini-Simpson’s Diversity Index) in our system were less infected than more uniform communities. In our lake system, </w:t>
      </w:r>
      <w:r>
        <w:rPr>
          <w:rFonts w:cstheme="majorHAnsi"/>
          <w:i/>
          <w:iCs/>
          <w:lang w:val="en-US"/>
        </w:rPr>
        <w:t>L. gibbosus</w:t>
      </w:r>
      <w:r>
        <w:rPr>
          <w:rFonts w:cstheme="majorHAnsi"/>
          <w:lang w:val="en-US"/>
        </w:rPr>
        <w:t xml:space="preserve"> dominates littoral communities and is the species with the highest infection prevalence across the landscape </w:t>
      </w:r>
      <w:r w:rsidRPr="004546A2">
        <w:rPr>
          <w:rFonts w:cstheme="majorHAnsi"/>
          <w:color w:val="000000" w:themeColor="text1"/>
          <w:lang w:val="en-US"/>
        </w:rPr>
        <w:t>(</w:t>
      </w:r>
      <w:r w:rsidRPr="0007514B">
        <w:rPr>
          <w:rFonts w:cstheme="majorHAnsi"/>
          <w:color w:val="000000" w:themeColor="text1"/>
          <w:highlight w:val="green"/>
          <w:lang w:val="en-US"/>
        </w:rPr>
        <w:t>Table S19</w:t>
      </w:r>
      <w:r w:rsidRPr="004546A2">
        <w:rPr>
          <w:rFonts w:cstheme="majorHAnsi"/>
          <w:color w:val="000000" w:themeColor="text1"/>
          <w:lang w:val="en-US"/>
        </w:rPr>
        <w:t xml:space="preserve">). </w:t>
      </w:r>
      <w:r>
        <w:rPr>
          <w:rFonts w:cstheme="majorHAnsi"/>
          <w:lang w:val="en-US"/>
        </w:rPr>
        <w:t xml:space="preserve">The presence of competitor species (e.g., </w:t>
      </w:r>
      <w:r w:rsidRPr="00132DBB">
        <w:rPr>
          <w:rFonts w:cstheme="majorHAnsi"/>
          <w:i/>
          <w:iCs/>
          <w:lang w:val="en-US"/>
        </w:rPr>
        <w:t xml:space="preserve">P. </w:t>
      </w:r>
      <w:proofErr w:type="spellStart"/>
      <w:r w:rsidRPr="00132DBB">
        <w:rPr>
          <w:rFonts w:cstheme="majorHAnsi"/>
          <w:i/>
          <w:iCs/>
          <w:lang w:val="en-US"/>
        </w:rPr>
        <w:t>flavescens</w:t>
      </w:r>
      <w:proofErr w:type="spellEnd"/>
      <w:r>
        <w:rPr>
          <w:rFonts w:cstheme="majorHAnsi"/>
          <w:lang w:val="en-US"/>
        </w:rPr>
        <w:t xml:space="preserve">) in a lake or a site might decrease the overall prevalence of infection in the community by constraining pumpkinseeds sunfish’s behavior thus reducing encounter with cercariae. Indeed, </w:t>
      </w:r>
      <w:r>
        <w:rPr>
          <w:rFonts w:cstheme="majorHAnsi"/>
          <w:lang w:val="en-US"/>
        </w:rPr>
        <w:fldChar w:fldCharType="begin"/>
      </w:r>
      <w:r>
        <w:rPr>
          <w:rFonts w:cstheme="majorHAnsi"/>
          <w:lang w:val="en-US"/>
        </w:rPr>
        <w:instrText xml:space="preserve"> ADDIN ZOTERO_ITEM CSL_CITATION {"citationID":"aulml2pS","properties":{"formattedCitation":"(Dargent et al., 2013)","plainCitation":"(Dargent et al., 2013)","dontUpdate":true,"noteIndex":0},"citationItems":[{"id":3197,"uris":["http://zotero.org/groups/2585270/items/ZXRZXD2N"],"itemData":{"id":3197,"type":"article-journal","abstract":"Predation and parasitism are two of the most important sources of mortality in nature. By forming groups, individuals can gain protection against predators but may increase their risk of being infected with contagious parasites. Animals might resolve this conflict by forming mixed-species groups thereby reducing the costs associated with parasites through a relative decrease in available hosts. We tested this hypothesis in a system with two closely related poeciliid fishes (Poecilia reticulata and Poecilia picta) and their host-specific monogenean ectoparasites (Gyrodactylus spp.) in Trinidad. Fish from three different rivers were sampled from single and mixed-species groups, measured and scanned for Gyrodactylus. The presence and abundance of Gyrodactylus were lower when fish of both species were part of mixed-species groups relative to single-species groups. This is consistent with the hypothesis that mixed-species groups provide a level of protection against contagious parasites. We discuss the importance of potentially confounding factors such as salinity and individual fish size.","container-title":"PLoS ONE","DOI":"10.1371/journal.pone.0056789","ISSN":"1932-6203","issue":"2","journalAbbreviation":"PLoS ONE","language":"en","page":"e56789","source":"DOI.org (Crossref)","title":"Can Mixed-Species Groups Reduce Individual Parasite Load? A Field Test with Two Closely Related Poeciliid Fishes (Poecilia reticulata and Poecilia picta)","title-short":"Can Mixed-Species Groups Reduce Individual Parasite Load?","volume":"8","author":[{"family":"Dargent","given":"Felipe"},{"family":"Torres-Dowdall","given":"Julián"},{"family":"Scott","given":"Marilyn E."},{"family":"Ramnarine","given":"Indar"},{"family":"Fussmann","given":"Gregor F."}],"editor":[{"family":"Mappes","given":"Tapio"}],"issued":{"date-parts":[["2013",2,20]]}}}],"schema":"https://github.com/citation-style-language/schema/raw/master/csl-citation.json"} </w:instrText>
      </w:r>
      <w:r>
        <w:rPr>
          <w:rFonts w:cstheme="majorHAnsi"/>
          <w:lang w:val="en-US"/>
        </w:rPr>
        <w:fldChar w:fldCharType="separate"/>
      </w:r>
      <w:r>
        <w:rPr>
          <w:rFonts w:cstheme="majorHAnsi"/>
          <w:noProof/>
          <w:lang w:val="en-US"/>
        </w:rPr>
        <w:t>Dargent et al. (2013)</w:t>
      </w:r>
      <w:r>
        <w:rPr>
          <w:rFonts w:cstheme="majorHAnsi"/>
          <w:lang w:val="en-US"/>
        </w:rPr>
        <w:fldChar w:fldCharType="end"/>
      </w:r>
      <w:r>
        <w:rPr>
          <w:rFonts w:cstheme="majorHAnsi"/>
          <w:lang w:val="en-US"/>
        </w:rPr>
        <w:t xml:space="preserve"> found that the presence and abundance of </w:t>
      </w:r>
      <w:proofErr w:type="spellStart"/>
      <w:r w:rsidRPr="00344B1B">
        <w:rPr>
          <w:rFonts w:cstheme="majorHAnsi"/>
          <w:i/>
          <w:iCs/>
          <w:lang w:val="en-US"/>
        </w:rPr>
        <w:t>Gyrodactylus</w:t>
      </w:r>
      <w:proofErr w:type="spellEnd"/>
      <w:r>
        <w:rPr>
          <w:rFonts w:cstheme="majorHAnsi"/>
          <w:lang w:val="en-US"/>
        </w:rPr>
        <w:t xml:space="preserve"> spp. (monogenean) were lower in hosts when they occur in mixed-species groups. Even though it was not considered in this study, the local diversity of non-fish organisms could influence host fish. For instance, </w:t>
      </w:r>
      <w:r>
        <w:rPr>
          <w:rFonts w:cstheme="majorHAnsi"/>
          <w:lang w:val="en-US"/>
        </w:rPr>
        <w:fldChar w:fldCharType="begin"/>
      </w:r>
      <w:r>
        <w:rPr>
          <w:rFonts w:cstheme="majorHAnsi"/>
          <w:lang w:val="en-US"/>
        </w:rPr>
        <w:instrText xml:space="preserve"> ADDIN ZOTERO_ITEM CSL_CITATION {"citationID":"MuG995EA","properties":{"formattedCitation":"(Lagrue &amp; Poulin, 2015)","plainCitation":"(Lagrue &amp; Poulin, 2015)","dontUpdate":true,"noteIndex":0},"citationItems":[{"id":5105,"uris":["http://zotero.org/groups/2585270/items/NPV7D9T4"],"itemData":{"id":5105,"type":"article-journal","abstract":"In many host–parasite systems, infection risk can be reduced by high local biodiversity, though the mitigating effects of diversity are context dependent and not universal. In aquatic ecosystems, local fauna can reduce the transmission success of parasite free-swimming infective stages by preying on them, acting as decoy hosts, or physically interfering with transmission. However, most prior research has focused on the effect of a single non-host organism at a time and/or has been performed under simplified and artificial conditions. Here, using data on 11 trematode species sampled in different New Zealand lakes, we test whether local biodiversity affects infection risk in target second intermediate hosts, as well as total parasite population size (number of parasites per m2), under natural conditions. We considered four components of local biodiversity: total biomass of non-host fish species, diversity (Simpson index) of non-host benthic invertebrates, total density of zooplankton and macrophyte biomass. Our analyses also accounted for host density, a known determinant of parasite prevalence, intensity of infection and total parasite population density. The only influence of local biodiversity we detected was a negative effect of the diversity of non-host benthic invertebrates on the prevalence achieved by trematodes in their second intermediate hosts: that is, the proportion of individual hosts that are infected. Interestingly, this effect was discernible in all 11 trematode species considered here, even if very weak within some species. Our findings suggest that higher non-host benthic diversity may generally decrease infection risk for target hosts including snails, arthropods and fish. However, reduced infection success did not automatically mean smaller overall parasite population size, as other factors can maintain the parasite population in the face of high local diversity of non-hosts.","container-title":"Freshwater Biology","DOI":"10.1111/fwb.12677","ISSN":"1365-2427","issue":"11","language":"en","license":"© 2015 John Wiley &amp; Sons Ltd","note":"_eprint: https://onlinelibrary.wiley.com/doi/pdf/10.1111/fwb.12677","page":"2445-2454","source":"Wiley Online Library","title":"Local diversity reduces infection risk across multiple freshwater host-parasite associations","volume":"60","author":[{"family":"Lagrue","given":"Clement"},{"family":"Poulin","given":"Robert"}],"issued":{"date-parts":[["2015"]]}}}],"schema":"https://github.com/citation-style-language/schema/raw/master/csl-citation.json"} </w:instrText>
      </w:r>
      <w:r>
        <w:rPr>
          <w:rFonts w:cstheme="majorHAnsi"/>
          <w:lang w:val="en-US"/>
        </w:rPr>
        <w:fldChar w:fldCharType="separate"/>
      </w:r>
      <w:r>
        <w:rPr>
          <w:rFonts w:cstheme="majorHAnsi"/>
          <w:noProof/>
          <w:lang w:val="en-US"/>
        </w:rPr>
        <w:t>Lagrue &amp; Poulin, (2015)</w:t>
      </w:r>
      <w:r>
        <w:rPr>
          <w:rFonts w:cstheme="majorHAnsi"/>
          <w:lang w:val="en-US"/>
        </w:rPr>
        <w:fldChar w:fldCharType="end"/>
      </w:r>
      <w:r>
        <w:rPr>
          <w:rFonts w:cstheme="majorHAnsi"/>
          <w:lang w:val="en-US"/>
        </w:rPr>
        <w:t xml:space="preserve"> found a negative association of non-host benthic invertebrate diversity with infection prevalence in second intermediate hosts. In fact, non-host species can reduce infection success of cercariae by actively or passively feeding on them </w:t>
      </w:r>
      <w:r>
        <w:rPr>
          <w:rFonts w:cstheme="majorHAnsi"/>
          <w:lang w:val="en-US"/>
        </w:rPr>
        <w:fldChar w:fldCharType="begin"/>
      </w:r>
      <w:r>
        <w:rPr>
          <w:rFonts w:cstheme="majorHAnsi"/>
          <w:lang w:val="en-US"/>
        </w:rPr>
        <w:instrText xml:space="preserve"> ADDIN ZOTERO_ITEM CSL_CITATION {"citationID":"IjTCgDqy","properties":{"formattedCitation":"(D. Thieltges et al., 2013)","plainCitation":"(D. Thieltges et al., 2013)","dontUpdate":true,"noteIndex":0},"citationItems":[{"id":1983,"uris":["http://zotero.org/groups/2585270/items/HCLNLDVQ"],"itemData":{"id":1983,"type":"article-journal","abstract":"While the recent inclusion of parasites into food‐web studies has highlighted the role of parasites as consumers, there is accumulating evidence that parasites can also serve as prey for predators. Here we investigated empirical patterns of predation on parasites and their relationships with parasite transmission in eight topological food webs representing marine and freshwater ecosystems. Within each food web, we examined links in the typical predator–prey sub web as well as the predator–parasite sub web, i.e. the quadrant of the food web indicating which predators eat parasites. Most predator– parasite links represented ‘concomitant predation’ (consumption and death of a parasite along with the prey/host; 58–72%), followed by ‘trophic transmission’ (predator feeds on infected prey and becomes infected; 8–32%) and predation on free‐living parasite life‐cycle stages (4–30%). Parasite life‐cycle stages had, on average, between 4.2 and 14.2 predators. Among the food webs, as predator richness increased, the number of links exploited by trophically transmitted parasites increased at about the same rate as did the number of links where these stages serve as prey. On the whole, our analyses suggest that predation on parasites has important consequences for both predators and parasites, and food web structure. Because our analysis is solely based on topological webs, determining the strength of these interactions is a promising avenue for future research.","container-title":"Oikos","DOI":"10.1111/j.1600-0706.2013.00243.x","journalAbbreviation":"Oikos","source":"ResearchGate","title":"Parasites as prey in aquatic food webs: Implications for predator infection and parasite transmission","title-short":"Parasites as prey in aquatic food webs","volume":"122","author":[{"family":"Thieltges","given":"David"},{"family":"Amundsen","given":"Per-Arne"},{"family":"Hechinger","given":"Ryan"},{"family":"Johnson","given":"Pieter"},{"family":"Lafferty","given":"Kevin"},{"family":"Mouritsen","given":"Kim"},{"family":"Preston","given":"Daniel"},{"family":"Reise","given":"Karsten"},{"family":"Zander","given":"C."}],"issued":{"date-parts":[["2013",4,1]]}}}],"schema":"https://github.com/citation-style-language/schema/raw/master/csl-citation.json"} </w:instrText>
      </w:r>
      <w:r>
        <w:rPr>
          <w:rFonts w:cstheme="majorHAnsi"/>
          <w:lang w:val="en-US"/>
        </w:rPr>
        <w:fldChar w:fldCharType="separate"/>
      </w:r>
      <w:r>
        <w:rPr>
          <w:rFonts w:cstheme="majorHAnsi"/>
          <w:noProof/>
          <w:lang w:val="en-US"/>
        </w:rPr>
        <w:t>(Thieltges et al., 2013)</w:t>
      </w:r>
      <w:r>
        <w:rPr>
          <w:rFonts w:cstheme="majorHAnsi"/>
          <w:lang w:val="en-US"/>
        </w:rPr>
        <w:fldChar w:fldCharType="end"/>
      </w:r>
      <w:r>
        <w:rPr>
          <w:rFonts w:cstheme="majorHAnsi"/>
          <w:lang w:val="en-US"/>
        </w:rPr>
        <w:t xml:space="preserve">. This has been observed in many taxa in aquatic ecosystems including zooplankton, Bivalvia, crustacean macroinvertebrates, cnidarian, and small fish </w:t>
      </w:r>
      <w:r>
        <w:rPr>
          <w:rFonts w:cstheme="majorHAnsi"/>
          <w:lang w:val="en-US"/>
        </w:rPr>
        <w:fldChar w:fldCharType="begin"/>
      </w:r>
      <w:r>
        <w:rPr>
          <w:rFonts w:cstheme="majorHAnsi"/>
          <w:lang w:val="en-US"/>
        </w:rPr>
        <w:instrText xml:space="preserve"> ADDIN ZOTERO_ITEM CSL_CITATION {"citationID":"UfWXNhPp","properties":{"formattedCitation":"(Kaplan et al., 2009; E. Mironova et al., 2019; K. Mironova et al., 2020; Schotthoefer et al., 2007; Vielma et al., 2019)","plainCitation":"(Kaplan et al., 2009; E. Mironova et al., 2019; K. Mironova et al., 2020; Schotthoefer et al., 2007; Vielma et al., 2019)","noteIndex":0},"citationItems":[{"id":1993,"uris":["http://zotero.org/groups/2585270/items/HDHWL7ZX"],"itemData":{"id":1993,"type":"article-journal","abstract":"In aquatic ecosystems, dense populations of snails can shed millions of digenean trematode cercariae every day. These short-lived, free-living larvae are rich in energy and present a potential resource for consumers. We investigated whether estuarine fishes eat cercariae shed by trematodes of the estuarine snail Cerithidea californica. In aquaria we presented cercariae from 10 native trematode species to 6 species of native estuarine fishes. Many of these fishes readily engorged on cercariae. To determine if fishes ate cercariae in the field, we collected the most common fish species, Fundulus parvipinnis (California killifish), from shallow water on rising tides when snails shed cercariae. Of 61 killifish, 3 had recognizable cercariae in their gut. Because cercariae are common in this estuary, they could be frequent sources of energy for small fishes. In turn, predation on cercariae by fishes (and other predators) could also reduce the transmission success of trematodes.","container-title":"The Journal of Parasitology","DOI":"10.1645/GE-1737.1","ISSN":"0022-3395","issue":"2","journalAbbreviation":"J Parasitol","language":"eng","note":"PMID: 18763852","page":"477-480","source":"PubMed","title":"Small estuarine fishes feed on large trematode cercariae: lab and field investigations","title-short":"Small estuarine fishes feed on large trematode cercariae","volume":"95","author":[{"family":"Kaplan","given":"Amber T."},{"family":"Rebhal","given":"S."},{"family":"Lafferty","given":"K. D."},{"family":"Kuris","given":"A. M."}],"issued":{"date-parts":[["2009",4]]}}},{"id":1995,"uris":["http://zotero.org/groups/2585270/items/6NHFKXTZ"],"itemData":{"id":1995,"type":"article-journal","abstract":"Removal of parasite free-living stages by predators has previously been suggested an important factor controlling parasite transmission in aquatic habitats. Experimental studies of zooplankton predation on macroparasite larvae are, however, scarce. We tested whether trematode cercariae, which are often numerous in shallow waters, are suitable prey for syntopic zooplankters. Feeding rates and survival of freshwater cyclopoids (Megacyclops viridis, Macrocyclops distinctus), calanoids (Arctodiaptomus paulseni), cladocerans (Sida crystallina) and rotifers Asplanchna spp., fed with cercariae of Diplostomum pseudospathaceum, a common fish trematode, were studied. In additional long-term experiments, we studied reproduction of cyclopoids fed with cercariae. All tested zooplankton species consumed cercariae. The highest feeding rates were observed for cyclopoids (33 ± 12 cercariae ind-1 h-1), which actively reproduced (up to one egg clutch day-1) when fed ad libitum with cercariae. Their reproductive characteristics did not change significantly with time, indicating that cercariae supported cyclopoids' dietary needs. Mortality of rotifers and cladocerans was high (25-28% individuals) when exposed to cercariae in contrast to cyclopoids and calanoids (&amp;lt;2%). Cercariae clogged the filtration apparatus of cladocerans and caused internal injuries in predatory rotifers, which ingested cercariae. Observed trophic links between common freshwater zooplankters and cercariae may significantly influence food webs and parasite transmission in lentic ecosystems.","container-title":"Parasitology","DOI":"10.1017/S0031182018000963","ISSN":"1469-8161","issue":"1","journalAbbreviation":"Parasitology","language":"eng","note":"PMID: 29898802","page":"105-111","source":"PubMed","title":"Trematode cercariae as prey for zooplankton: effect on fitness traits of predators","title-short":"Trematode cercariae as prey for zooplankton","volume":"146","author":[{"family":"Mironova","given":"Ekaterina"},{"family":"Gopko","given":"Mikhail"},{"family":"Pasternak","given":"Anna"},{"family":"Mikheev","given":"Viktor"},{"family":"Taskinen","given":"Jouni"}],"issued":{"date-parts":[["2019",1]]}}},{"id":1988,"uris":["http://zotero.org/groups/2585270/items/538JDPFH"],"itemData":{"id":1988,"type":"article-journal","abstract":"• Many aquatic organisms can consume parasite larvae, thus hampering parasite transmission; however, information about feeding on them in the presence of an alternative prey remains scarce. When having a food choice, predators may decrease parasite consumption, therefore, it is important to assess the role of parasites in the diet of predators in natural communities with different types of prey available. Our study aims to test whether common freshwater cyclopoids feed on trematode free‐living stages (cercariae) when an alternative food source is present.\n• We experimentally studied ingestion rates of cyclopoids Macrocyclops distinctus fed with cercariae of trematode Diplostomum pseudospathaceum, a common and harmful parasite of freshwater fishes, and ciliates Paramecium caudatum (an alternative prey, known as suitable food for copepods). First, the feeding response of cyclopoids to different densities of each prey was studied. Then, feeding selectivity in the mixtures of cercariae and ciliates was tested.\n• Feeding rates of cyclopoids increased with prey densities (both ciliates and cercariae) but almost stopped growing at high prey densities, which indicated saturation (Holling type II functional response). In most cases, cyclopoids consumed cercariae at higher rates than ciliates. Maximum ingestion rates estimated from the obtained curves were 37 cercariae ind⁻¹ hr⁻¹ and 17 ciliate ind⁻¹ hr⁻¹.\n• When exposed to prey mixtures, cyclopoids fed on cercariae selectively. When cercariae were offered to cyclopoids at concentrations exceeding the saturation level, the ingestion of ciliates remained constantly low at all ciliate densities. In contrast, the ingestion of cercariae increased with rising cercariae densities even when ciliates were presented ad libitum, decreasing only at very high prey densities. Possible reasons of such feeding preferences are discussed.\n• Our study demonstrated that cyclopoids may prefer to feed on cercariae when there is an alternative food choice and can ingest cercariae at high rates. These experimental results could be extended to natural communities, suggesting that cyclopoids can reduce the transmission of parasites and contribute to the incorporation of parasite production in food webs of lentic ecosystems.","container-title":"Freshwater Biology","DOI":"10.1111/fwb.13512","journalAbbreviation":"Freshwater Biology","source":"ResearchGate","title":"Cyclopoids feed selectively on free-living stages of parasites","volume":"65","author":[{"family":"Mironova","given":"Katya"},{"family":"Gopko","given":"Mikhail"},{"family":"Pasternak","given":"Anna"},{"family":"Mikheev","given":"Viktor"},{"family":"Taskinen","given":"Jouni"}],"issued":{"date-parts":[["2020",4,15]]}}},{"id":1998,"uris":["http://zotero.org/groups/2585270/items/NHVQT3D8"],"itemData":{"id":1998,"type":"article-journal","abstract":"Trematodes amplify asexually in their snail intermediate hosts, resulting in the potential release of hundreds to thousands of free-living cercariae per day for the life of the snail. The high number of cercariae released into the environment undoubtedly increases the probability of transmission. Although many individual cercariae successfully infect another host in their life cycle, most fail. Factors that prevent successful transmission of cercariae are poorly understood. Microcrustaceans and fish have been observed to eat cercariae of some species, although the possibility that predation represents a significant source of mortality for cercariae has been largely unexplored. We tested the cercariophagic activity of several freshwater invertebrates on Ribeiroia ondatrae, a trematode that causes limb deformities in amphibians. Individuals of potential predators were placed into wells of multiwell plates with 10–15 cercariae, and numbers of cercariae remaining over time were recorded and compared with numbers in control wells that contained no predators. Of the species tested, Hydra sp., damselfly (Odonata, Coenagrionidae) larvae, dragonfly (Odonata, Libellulidae), larvae, and copepods (Cyclopoida) consumed cercariae. In some cases, 80– 90% of the cercariae offered to damselfly and dragonfly larvae were consumed within 10 min. In most cases, predators continued to consume cercariae at the same average rates when offered cercariae together with individuals of an alternate prey item. Hydra sp. ate fewer cercariae in these trials. Our findings suggest the need for field and laboratory studies to further explore the effects of predators on transmission of R. ondatrae to amphibian larvae. In addition, the results suggest that conservation of the biodiversity and numbers of aquatic predators may limit adverse impacts of trematode infections in vertebrate hosts.","container-title":"Journal of Parasitology","DOI":"10.1645/GE1129R.1","ISSN":"0022-3395","issue":"5","journalAbbreviation":"Journal of Parasitology","page":"1240-1243","source":"Silverchair","title":"Ribeiroia ondatrae Cercariae Are Consumed by Aquatic Invertebrate Predators","volume":"93","author":[{"family":"Schotthoefer","given":"Anna M."},{"family":"Labak","given":"K. Marie"},{"family":"Beasley","given":"Val R."}],"issued":{"date-parts":[["2007",10,1]]}}},{"id":9983,"uris":["http://zotero.org/groups/2585270/items/KZKDQPD5"],"itemData":{"id":9983,"type":"article-journal","abstract":"The potential for local biodiversity to ‘dilute’ infection risk has been shown to be particularly important in aquatic trematodes, where non-host organisms can feed on free-living infective stages (cercariae) and reduce transmission rates to target hosts. Non-host organisms could also impact transmission during other stages of the trematode life cycle. In Philophthalmus spp., cercariae encyst as metacercariae on external surfaces, where they remain exposed to the adverse effects of non-host organisms. I</w:instrText>
      </w:r>
      <w:r w:rsidRPr="00241C63">
        <w:rPr>
          <w:rFonts w:cstheme="majorHAnsi"/>
        </w:rPr>
        <w:instrText xml:space="preserve">n laboratory experiments, we tested the potential for a range of non-host organisms to (i) prey on cercariae, (ii) induce early (i.e., faster) encystment and (iii) prey on or destroy metacercariae. Our results show that intertidal anemones, and to a lesser extent clams, can consume substantial numbers of cercariae. However, we found no strong evidence that the presence of these predators causes cercariae to encyst faster as a way to escape from predation. We also found that grazing snails can reduce numbers of encysted metacercariae, either by eating or crushing them. Our findings add to the growing evidence that trematode transmission success can be strongly affected by the local diversity of non-host organisms. They also reinforce the notion that parasites are potentially important food items for many organisms, thus playing roles other than consumers in many food webs.","container-title":"Parasitology Research","DOI":"10.1007/s00436-018-6121-2","ISSN":"1432-1955","issue":"1","journalAbbreviation":"Parasitol Res","language":"en","page":"111-117","source":"Springer Link","title":"Non-host organisms impact transmission at two different life stages in a marine parasite","volume":"118","author":[{"family":"Vielma","given":"Sofia"},{"family":"Lagrue","given":"Clément"},{"family":"Poulin","given":"Robert"},{"family":"Selbach","given":"Christian"}],"issued":{"date-parts":[["2019",1,1]]}}}],"schema":"https://github.com/citation-style-language/schema/raw/master/csl-citation.json"} </w:instrText>
      </w:r>
      <w:r>
        <w:rPr>
          <w:rFonts w:cstheme="majorHAnsi"/>
          <w:lang w:val="en-US"/>
        </w:rPr>
        <w:fldChar w:fldCharType="separate"/>
      </w:r>
      <w:r w:rsidRPr="00241C63">
        <w:rPr>
          <w:rFonts w:cstheme="majorHAnsi"/>
          <w:noProof/>
        </w:rPr>
        <w:t>(Kaplan et al., 2009; E. Mironova et al., 2019; K. Mironova et al., 2020; Schotthoefer et al., 2007; Vielma et al., 2019)</w:t>
      </w:r>
      <w:r>
        <w:rPr>
          <w:rFonts w:cstheme="majorHAnsi"/>
          <w:lang w:val="en-US"/>
        </w:rPr>
        <w:fldChar w:fldCharType="end"/>
      </w:r>
      <w:r w:rsidRPr="00241C63">
        <w:rPr>
          <w:rFonts w:cstheme="majorHAnsi"/>
        </w:rPr>
        <w:t>.</w:t>
      </w:r>
    </w:p>
    <w:p w14:paraId="6922B553" w14:textId="77777777" w:rsidR="00792A22" w:rsidRPr="00990B31" w:rsidRDefault="00792A22" w:rsidP="00792A22">
      <w:pPr>
        <w:spacing w:line="360" w:lineRule="auto"/>
        <w:jc w:val="both"/>
        <w:rPr>
          <w:rFonts w:cstheme="majorHAnsi"/>
        </w:rPr>
      </w:pPr>
    </w:p>
    <w:p w14:paraId="4BC2C4AC" w14:textId="77777777" w:rsidR="00E668F9" w:rsidRDefault="00E668F9" w:rsidP="00E668F9">
      <w:pPr>
        <w:spacing w:line="360" w:lineRule="auto"/>
        <w:ind w:firstLine="708"/>
        <w:jc w:val="both"/>
        <w:rPr>
          <w:rFonts w:cstheme="majorHAnsi"/>
          <w:lang w:val="en-US"/>
        </w:rPr>
      </w:pPr>
      <w:r w:rsidRPr="00B32ED3">
        <w:rPr>
          <w:rFonts w:cstheme="majorHAnsi"/>
          <w:lang w:val="en-US"/>
        </w:rPr>
        <w:t>Understanding the process</w:t>
      </w:r>
      <w:r>
        <w:rPr>
          <w:rFonts w:cstheme="majorHAnsi"/>
          <w:lang w:val="en-US"/>
        </w:rPr>
        <w:t>es</w:t>
      </w:r>
      <w:r w:rsidRPr="00B32ED3">
        <w:rPr>
          <w:rFonts w:cstheme="majorHAnsi"/>
          <w:lang w:val="en-US"/>
        </w:rPr>
        <w:t xml:space="preserve"> explaining </w:t>
      </w:r>
      <w:r>
        <w:rPr>
          <w:rFonts w:cstheme="majorHAnsi"/>
          <w:lang w:val="en-US"/>
        </w:rPr>
        <w:t xml:space="preserve">parasitic disease </w:t>
      </w:r>
      <w:r w:rsidRPr="00B32ED3">
        <w:rPr>
          <w:rFonts w:cstheme="majorHAnsi"/>
          <w:lang w:val="en-US"/>
        </w:rPr>
        <w:t xml:space="preserve">dynamics </w:t>
      </w:r>
      <w:r>
        <w:rPr>
          <w:rFonts w:cstheme="majorHAnsi"/>
          <w:lang w:val="en-US"/>
        </w:rPr>
        <w:t xml:space="preserve">across scales is fundamental to predicting future infection and extinction risk in natural systems. Here, we investigated context-dependencies of fish community prevalence estimates of the black spot disease across multiple scales to elucidate the roles of sampling effort, sampling method bias, spatial occurrence patterns and environmental predictors in estimating host infection prevalence. Results suggested that prevalence is distributed in a non-random, heterogeneous way across the landscape with small sampling effort largely overestimating regional prevalence. We provide </w:t>
      </w:r>
      <w:r>
        <w:rPr>
          <w:rFonts w:cstheme="majorHAnsi"/>
          <w:lang w:val="en-US"/>
        </w:rPr>
        <w:lastRenderedPageBreak/>
        <w:t xml:space="preserve">evidence for inconsistent method-induced bias in prevalence estimates at both the lake and landscape-scale, sometimes leading to high variation in prevalence estimates. The fish sampling method also influenced the sampling effort needed to reach accurate landscape prevalence estimates, with observational snorkeling transects requiring the least amount to achieve accurate estimates. The best predictors of site-scale prevalence were local metrics such as water </w:t>
      </w:r>
      <w:proofErr w:type="spellStart"/>
      <w:r>
        <w:rPr>
          <w:rFonts w:cstheme="majorHAnsi"/>
          <w:lang w:val="en-US"/>
        </w:rPr>
        <w:t>physico</w:t>
      </w:r>
      <w:proofErr w:type="spellEnd"/>
      <w:r>
        <w:rPr>
          <w:rFonts w:cstheme="majorHAnsi"/>
          <w:lang w:val="en-US"/>
        </w:rPr>
        <w:t xml:space="preserve">-chemistry and community structure metrics, suggesting that small-scale monitoring and management might be appropriate for future conservation strategies. Our findings also suggest that encounter dilution effects by host decoy or physical obstruction reduce infection prevalence in fish hosts. However, we observed many non-linearities in these effects suggesting complex interactions that we could not disentangle with our approach. Therefore, we encourage more research across larger spatial and temporal scales to deepen our understanding of the processes linking these predictors to infection parameters for future integration into sampling surveys and conservation plans. </w:t>
      </w:r>
    </w:p>
    <w:p w14:paraId="0159B4C8" w14:textId="77777777" w:rsidR="008C2DBE" w:rsidRDefault="008C2DBE" w:rsidP="008C2DBE">
      <w:pPr>
        <w:spacing w:line="360" w:lineRule="auto"/>
        <w:jc w:val="both"/>
        <w:rPr>
          <w:rFonts w:cstheme="majorHAnsi"/>
          <w:lang w:val="en-US"/>
        </w:rPr>
      </w:pPr>
    </w:p>
    <w:p w14:paraId="0747BA07" w14:textId="77777777" w:rsidR="008C2DBE" w:rsidRPr="00262198" w:rsidRDefault="008C2DBE" w:rsidP="008C2DBE">
      <w:pPr>
        <w:jc w:val="both"/>
        <w:rPr>
          <w:rFonts w:cstheme="majorHAnsi"/>
          <w:b/>
          <w:bCs/>
          <w:lang w:val="en-US"/>
        </w:rPr>
      </w:pPr>
      <w:r w:rsidRPr="00262198">
        <w:rPr>
          <w:rFonts w:cstheme="majorHAnsi"/>
          <w:b/>
          <w:bCs/>
          <w:lang w:val="en-US"/>
        </w:rPr>
        <w:t>Author’s contributions</w:t>
      </w:r>
    </w:p>
    <w:p w14:paraId="65B857B6" w14:textId="77777777" w:rsidR="008C2DBE" w:rsidRPr="00262198" w:rsidRDefault="008C2DBE" w:rsidP="008C2DBE">
      <w:pPr>
        <w:jc w:val="both"/>
        <w:rPr>
          <w:rFonts w:cstheme="majorHAnsi"/>
          <w:b/>
          <w:bCs/>
          <w:lang w:val="en-US"/>
        </w:rPr>
      </w:pPr>
    </w:p>
    <w:p w14:paraId="6C09D1A8" w14:textId="77777777" w:rsidR="008C2DBE" w:rsidRPr="00CD77FD" w:rsidRDefault="008C2DBE" w:rsidP="0001379D">
      <w:pPr>
        <w:spacing w:line="360" w:lineRule="auto"/>
        <w:jc w:val="both"/>
        <w:rPr>
          <w:rFonts w:cstheme="majorHAnsi"/>
          <w:lang w:val="en-US"/>
        </w:rPr>
      </w:pPr>
      <w:r w:rsidRPr="00262198">
        <w:rPr>
          <w:rFonts w:cstheme="majorHAnsi"/>
          <w:lang w:val="en-US"/>
        </w:rPr>
        <w:t>J</w:t>
      </w:r>
      <w:r>
        <w:rPr>
          <w:rFonts w:cstheme="majorHAnsi"/>
          <w:lang w:val="en-US"/>
        </w:rPr>
        <w:t>.</w:t>
      </w:r>
      <w:r w:rsidRPr="00262198">
        <w:rPr>
          <w:rFonts w:cstheme="majorHAnsi"/>
          <w:lang w:val="en-US"/>
        </w:rPr>
        <w:t>V</w:t>
      </w:r>
      <w:r>
        <w:rPr>
          <w:rFonts w:cstheme="majorHAnsi"/>
          <w:lang w:val="en-US"/>
        </w:rPr>
        <w:t>., E.H and S.A.B conceived the ideas, J.V. did the field work, J.V. led the data analyses with input from E.H. J.V. led the manuscript writing with input and revision from S.A.B and E.H.</w:t>
      </w:r>
    </w:p>
    <w:p w14:paraId="61FFD5F5" w14:textId="77777777" w:rsidR="008C2DBE" w:rsidRDefault="008C2DBE" w:rsidP="00E668F9">
      <w:pPr>
        <w:spacing w:line="360" w:lineRule="auto"/>
        <w:jc w:val="both"/>
        <w:rPr>
          <w:rFonts w:cstheme="majorHAnsi"/>
          <w:lang w:val="en-US"/>
        </w:rPr>
      </w:pPr>
    </w:p>
    <w:p w14:paraId="3C5D795D" w14:textId="77777777" w:rsidR="00EA0C3A" w:rsidRPr="00DE5124" w:rsidRDefault="00EA0C3A" w:rsidP="00EA0C3A">
      <w:pPr>
        <w:jc w:val="both"/>
        <w:rPr>
          <w:rFonts w:cstheme="majorHAnsi"/>
          <w:b/>
          <w:bCs/>
          <w:lang w:val="en-US"/>
        </w:rPr>
      </w:pPr>
      <w:r w:rsidRPr="00DE5124">
        <w:rPr>
          <w:rFonts w:cstheme="majorHAnsi"/>
          <w:b/>
          <w:bCs/>
          <w:lang w:val="en-US"/>
        </w:rPr>
        <w:t>Funding information</w:t>
      </w:r>
    </w:p>
    <w:p w14:paraId="6905C704" w14:textId="77777777" w:rsidR="00EA0C3A" w:rsidRPr="00DE5124" w:rsidRDefault="00EA0C3A" w:rsidP="00EA0C3A">
      <w:pPr>
        <w:jc w:val="both"/>
        <w:rPr>
          <w:rFonts w:cstheme="majorHAnsi"/>
          <w:b/>
          <w:bCs/>
          <w:lang w:val="en-US"/>
        </w:rPr>
      </w:pPr>
    </w:p>
    <w:p w14:paraId="1DB0C351" w14:textId="77777777" w:rsidR="00EA0C3A" w:rsidRPr="00DE5124" w:rsidRDefault="00EA0C3A" w:rsidP="00EA0C3A">
      <w:pPr>
        <w:jc w:val="both"/>
        <w:rPr>
          <w:rStyle w:val="ui-provider"/>
          <w:rFonts w:cstheme="majorHAnsi"/>
          <w:lang w:val="en-US"/>
        </w:rPr>
      </w:pPr>
      <w:r w:rsidRPr="00DE5124">
        <w:rPr>
          <w:rStyle w:val="ui-provider"/>
          <w:rFonts w:cstheme="majorHAnsi"/>
          <w:lang w:val="en-US"/>
        </w:rPr>
        <w:t>We acknowledge funding by the National Science and Engineering Council of Canada to EH and S</w:t>
      </w:r>
      <w:r>
        <w:rPr>
          <w:rStyle w:val="ui-provider"/>
          <w:rFonts w:cstheme="majorHAnsi"/>
          <w:lang w:val="en-US"/>
        </w:rPr>
        <w:t>A</w:t>
      </w:r>
      <w:r w:rsidRPr="00DE5124">
        <w:rPr>
          <w:rStyle w:val="ui-provider"/>
          <w:rFonts w:cstheme="majorHAnsi"/>
          <w:lang w:val="en-US"/>
        </w:rPr>
        <w:t>B and are grateful for the financial support by the GRIL (GRIL-PCR-21A08).</w:t>
      </w:r>
    </w:p>
    <w:p w14:paraId="7DDA578B" w14:textId="77777777" w:rsidR="00EA0C3A" w:rsidRPr="00EF45CC" w:rsidRDefault="00EA0C3A" w:rsidP="00E668F9">
      <w:pPr>
        <w:spacing w:line="360" w:lineRule="auto"/>
        <w:jc w:val="both"/>
        <w:rPr>
          <w:rFonts w:cstheme="majorHAnsi"/>
          <w:lang w:val="en-US"/>
        </w:rPr>
      </w:pPr>
    </w:p>
    <w:p w14:paraId="6F765D62" w14:textId="77777777" w:rsidR="009C4200" w:rsidRPr="00792A22" w:rsidRDefault="009C4200">
      <w:pPr>
        <w:rPr>
          <w:rFonts w:cstheme="majorHAnsi"/>
          <w:b/>
          <w:bCs/>
          <w:sz w:val="21"/>
          <w:szCs w:val="21"/>
          <w:highlight w:val="magenta"/>
          <w:lang w:val="en-US"/>
        </w:rPr>
      </w:pPr>
      <w:r w:rsidRPr="00792A22">
        <w:rPr>
          <w:rFonts w:cstheme="majorHAnsi"/>
          <w:b/>
          <w:bCs/>
          <w:sz w:val="21"/>
          <w:szCs w:val="21"/>
          <w:highlight w:val="magenta"/>
          <w:lang w:val="en-US"/>
        </w:rPr>
        <w:br w:type="page"/>
      </w:r>
    </w:p>
    <w:p w14:paraId="5DC30D0B" w14:textId="01F73C1E" w:rsidR="009C4200" w:rsidRPr="002C17DD" w:rsidRDefault="009C4200" w:rsidP="009C4200">
      <w:pPr>
        <w:pStyle w:val="Titre1"/>
        <w:rPr>
          <w:lang w:val="fr-CA"/>
        </w:rPr>
      </w:pPr>
      <w:bookmarkStart w:id="111" w:name="_Toc159360080"/>
      <w:bookmarkStart w:id="112" w:name="_Toc159407074"/>
      <w:bookmarkStart w:id="113" w:name="_Toc159491685"/>
      <w:r w:rsidRPr="002C17DD">
        <w:rPr>
          <w:lang w:val="fr-CA"/>
        </w:rPr>
        <w:lastRenderedPageBreak/>
        <w:t>CHAPITRE 3 </w:t>
      </w:r>
      <w:r>
        <w:rPr>
          <w:lang w:val="fr-CA"/>
        </w:rPr>
        <w:t>–</w:t>
      </w:r>
      <w:r w:rsidRPr="002C17DD">
        <w:rPr>
          <w:lang w:val="fr-CA"/>
        </w:rPr>
        <w:t xml:space="preserve"> DISCUSSION CONCLUSIVE</w:t>
      </w:r>
      <w:bookmarkEnd w:id="111"/>
      <w:bookmarkEnd w:id="112"/>
      <w:bookmarkEnd w:id="113"/>
    </w:p>
    <w:p w14:paraId="1ED8565C" w14:textId="77777777" w:rsidR="009C4200" w:rsidRPr="002C17DD" w:rsidRDefault="009C4200" w:rsidP="009C4200">
      <w:pPr>
        <w:spacing w:line="360" w:lineRule="auto"/>
        <w:jc w:val="both"/>
        <w:rPr>
          <w:rFonts w:cstheme="majorHAnsi"/>
          <w:b/>
          <w:bCs/>
        </w:rPr>
      </w:pPr>
    </w:p>
    <w:p w14:paraId="6C75C875" w14:textId="746B87A5" w:rsidR="009C4200" w:rsidRPr="0007722B" w:rsidRDefault="00EF45CC" w:rsidP="009C4200">
      <w:pPr>
        <w:pStyle w:val="Titre2"/>
      </w:pPr>
      <w:bookmarkStart w:id="114" w:name="_Toc159360081"/>
      <w:bookmarkStart w:id="115" w:name="_Toc159407075"/>
      <w:bookmarkStart w:id="116" w:name="_Toc159491686"/>
      <w:r>
        <w:t>3</w:t>
      </w:r>
      <w:r w:rsidR="009C4200" w:rsidRPr="0007722B">
        <w:t>.1. Retour sur les résultats principaux</w:t>
      </w:r>
      <w:bookmarkEnd w:id="114"/>
      <w:bookmarkEnd w:id="115"/>
      <w:bookmarkEnd w:id="116"/>
    </w:p>
    <w:p w14:paraId="7D9823D1" w14:textId="77777777" w:rsidR="009C4200" w:rsidRPr="00A77987" w:rsidRDefault="009C4200" w:rsidP="009C4200">
      <w:pPr>
        <w:spacing w:line="360" w:lineRule="auto"/>
        <w:jc w:val="both"/>
        <w:rPr>
          <w:rFonts w:cstheme="majorHAnsi"/>
          <w:b/>
          <w:bCs/>
        </w:rPr>
      </w:pPr>
    </w:p>
    <w:p w14:paraId="50A2F7BE" w14:textId="77777777" w:rsidR="009C4200" w:rsidRDefault="009C4200" w:rsidP="009C4200">
      <w:pPr>
        <w:spacing w:line="360" w:lineRule="auto"/>
        <w:ind w:firstLine="708"/>
        <w:jc w:val="both"/>
        <w:rPr>
          <w:rFonts w:cstheme="majorHAnsi"/>
        </w:rPr>
      </w:pPr>
      <w:r w:rsidRPr="00966AC4">
        <w:rPr>
          <w:rFonts w:cstheme="majorHAnsi"/>
        </w:rPr>
        <w:t xml:space="preserve">L’objectif principal de cette étude </w:t>
      </w:r>
      <w:r>
        <w:rPr>
          <w:rFonts w:cstheme="majorHAnsi"/>
        </w:rPr>
        <w:t xml:space="preserve">était d’explorer les éléments qui influencent l’estimation de la prévalence dans un contexte spatial. Nous avons utilisé une approche </w:t>
      </w:r>
      <w:proofErr w:type="spellStart"/>
      <w:r>
        <w:rPr>
          <w:rFonts w:cstheme="majorHAnsi"/>
        </w:rPr>
        <w:t>multiéchelle</w:t>
      </w:r>
      <w:proofErr w:type="spellEnd"/>
      <w:r>
        <w:rPr>
          <w:rFonts w:cstheme="majorHAnsi"/>
        </w:rPr>
        <w:t xml:space="preserve"> pour nous pencher sur l’effet d’effort d’échantillonnage, les biais associés aux méthodes d’échantillonnage, les patrons de distribution spatiale et les prédicteurs d’infection de la maladie du point noir chez les communautés de poissons littoraux de lac. Plus précisément, nous avons examiné i) la prévalence estimée à l’échelle du paysage selon un gradient d’effort d’échantillonnage et différentes méthodes, ii) les patrons de distribution de la prévalence estimée à l’échelle du lac à travers différentes méthodes et iii) les relations entre la prévalence estimée à l’échelle du site (transect) et de multiples variables environnementales.</w:t>
      </w:r>
    </w:p>
    <w:p w14:paraId="170726BE" w14:textId="77777777" w:rsidR="009C4200" w:rsidRDefault="009C4200" w:rsidP="009C4200">
      <w:pPr>
        <w:spacing w:line="360" w:lineRule="auto"/>
        <w:ind w:firstLine="708"/>
        <w:jc w:val="both"/>
        <w:rPr>
          <w:rFonts w:cstheme="majorHAnsi"/>
        </w:rPr>
      </w:pPr>
    </w:p>
    <w:p w14:paraId="0865FE06" w14:textId="77777777" w:rsidR="009C4200" w:rsidRDefault="009C4200" w:rsidP="009C4200">
      <w:pPr>
        <w:spacing w:line="360" w:lineRule="auto"/>
        <w:ind w:firstLine="708"/>
        <w:jc w:val="both"/>
        <w:rPr>
          <w:rFonts w:cstheme="majorHAnsi"/>
        </w:rPr>
      </w:pPr>
      <w:r>
        <w:rPr>
          <w:rFonts w:cstheme="majorHAnsi"/>
        </w:rPr>
        <w:t xml:space="preserve">D’abord, nous avons montré que l’effort d’échantillonnage nécessaire pour estimer une prévalence représentative du paysage dépend de la méthode d’échantillonnage utilisée, mais un faible effort d’échantillonnage tend à surestimer la prévalence, peu importe la méthode. Cette dernière tendance indique qu’une majorité des sites ont une prévalence supérieure à la prévalence moyenne du paysage et témoigne de la présence de plusieurs sites à infection nulle qui viennent pondérer la prévalence du paysage vers le bas lorsqu’on augmente l’effort d’échantillonnage. Par ailleurs, la méthode de transect d’observation en milieu naturel est la méthode qui requiert le moins d’échantillonnage pour estimer une prévalence représentative. </w:t>
      </w:r>
    </w:p>
    <w:p w14:paraId="4BCEEC18" w14:textId="77777777" w:rsidR="009C4200" w:rsidRDefault="009C4200" w:rsidP="009C4200">
      <w:pPr>
        <w:spacing w:line="360" w:lineRule="auto"/>
        <w:ind w:firstLine="708"/>
        <w:jc w:val="both"/>
        <w:rPr>
          <w:rFonts w:cstheme="majorHAnsi"/>
        </w:rPr>
      </w:pPr>
    </w:p>
    <w:p w14:paraId="5C442C3C" w14:textId="77777777" w:rsidR="009C4200" w:rsidRDefault="009C4200" w:rsidP="009C4200">
      <w:pPr>
        <w:spacing w:line="360" w:lineRule="auto"/>
        <w:ind w:firstLine="708"/>
        <w:jc w:val="both"/>
        <w:rPr>
          <w:rFonts w:cstheme="majorHAnsi"/>
        </w:rPr>
      </w:pPr>
      <w:r>
        <w:rPr>
          <w:rFonts w:cstheme="majorHAnsi"/>
        </w:rPr>
        <w:t xml:space="preserve">Ensuite, nous avons observé que les patrons de distribution spatiale de la prévalence à l’échelle du lac variaient selon la méthode d’échantillonnage utilisée, suggérant un biais d’échantillonnage dû aux méthodes. Les transects d’observation et la combinaison de méthodes ont révélé une distribution de fréquence bimodale, ce qui suggère la présence de zones chaudes et zones froides d’infection à l’échelle du lac. Cela dit, la prévalence maximale atteinte par ces méthodes est plus faible que celle mesurée par l’un ou l’autre des méthodes de pêche (senne et </w:t>
      </w:r>
      <w:r>
        <w:rPr>
          <w:rFonts w:cstheme="majorHAnsi"/>
        </w:rPr>
        <w:lastRenderedPageBreak/>
        <w:t xml:space="preserve">nasse). Les méthodes de pêche n’ont révélé aucun patron de distribution évident, mais les deux distributions avaient une tendance asymétrique à droite. </w:t>
      </w:r>
    </w:p>
    <w:p w14:paraId="3E61D9A1" w14:textId="77777777" w:rsidR="009C4200" w:rsidRDefault="009C4200" w:rsidP="009C4200">
      <w:pPr>
        <w:spacing w:line="360" w:lineRule="auto"/>
        <w:ind w:firstLine="708"/>
        <w:jc w:val="both"/>
        <w:rPr>
          <w:rFonts w:cstheme="majorHAnsi"/>
        </w:rPr>
      </w:pPr>
    </w:p>
    <w:p w14:paraId="4AE6DB8A" w14:textId="77777777" w:rsidR="009C4200" w:rsidRDefault="009C4200" w:rsidP="009C4200">
      <w:pPr>
        <w:spacing w:line="360" w:lineRule="auto"/>
        <w:ind w:firstLine="708"/>
        <w:jc w:val="both"/>
        <w:rPr>
          <w:rFonts w:cstheme="majorHAnsi"/>
        </w:rPr>
      </w:pPr>
      <w:r>
        <w:rPr>
          <w:rFonts w:cstheme="majorHAnsi"/>
        </w:rPr>
        <w:t>Finalement, les facteurs physico-chimiques et la structure de communauté se sont révélés les meilleures catégories de prédicteurs de la prévalence d’infection dans les communautés de poissons observés dans les sites de transects. L’environnement local (variables mesurées à l’échelle des transects) serait ainsi un meilleur indicateur de la prévalence à petite échelle (50 m) que les prédicteurs à l’échelle du lac ou du bassin versant. Nos résultats appuient la théorie d’effet de dilution par barrière physique d’obstruction des cercaires ou par barrière d’incompatibilité. Plusieurs relations entre la prévalence et les prédicteurs environnementaux ont révélé de la non-linéarité suggérant des interactions complexes que nous n’avons pu clarifier.</w:t>
      </w:r>
    </w:p>
    <w:p w14:paraId="1581261C" w14:textId="77777777" w:rsidR="009C4200" w:rsidRDefault="009C4200" w:rsidP="009C4200">
      <w:pPr>
        <w:spacing w:line="360" w:lineRule="auto"/>
        <w:ind w:firstLine="708"/>
        <w:jc w:val="both"/>
        <w:rPr>
          <w:rFonts w:cstheme="majorHAnsi"/>
        </w:rPr>
      </w:pPr>
    </w:p>
    <w:p w14:paraId="169FC602" w14:textId="77777777" w:rsidR="009C4200" w:rsidRDefault="009C4200" w:rsidP="009C4200">
      <w:pPr>
        <w:spacing w:line="360" w:lineRule="auto"/>
        <w:ind w:firstLine="708"/>
        <w:jc w:val="both"/>
        <w:rPr>
          <w:rFonts w:cstheme="majorHAnsi"/>
        </w:rPr>
      </w:pPr>
      <w:r>
        <w:rPr>
          <w:rFonts w:cstheme="majorHAnsi"/>
        </w:rPr>
        <w:t>En somme, les résultats ont montré que la prévalence d’infection est distribuée de manière non aléatoire dans le paysage. Nous avons montré des variations de la prévalence d’infection à travers plusieurs échelles spatiales, efforts d’échantillonnage, méthode d’échantillonnage et prédicteurs environnementaux. En conséquence, ces éléments devraient être pris en considération dans le contexte d’études comparatives. Nous encourageons à continuer la recherche sur les processus liant l’environnement et les paramètres d’infection pour intégrer dans les recensements et plans de conservation futurs. Dans un contexte de changements globaux, il est important de suivre et comprendre les dynamiques d’infection afin de prédire les risques d’infection sur la biodiversité.</w:t>
      </w:r>
    </w:p>
    <w:p w14:paraId="0A7BF94C" w14:textId="77777777" w:rsidR="009C4200" w:rsidRPr="002C17DD" w:rsidRDefault="009C4200" w:rsidP="009C4200">
      <w:pPr>
        <w:spacing w:line="360" w:lineRule="auto"/>
        <w:jc w:val="both"/>
        <w:rPr>
          <w:rFonts w:cstheme="majorHAnsi"/>
        </w:rPr>
      </w:pPr>
    </w:p>
    <w:p w14:paraId="51177F6C" w14:textId="16A300CC" w:rsidR="009C4200" w:rsidRPr="000D318E" w:rsidRDefault="00EF45CC" w:rsidP="009C4200">
      <w:pPr>
        <w:pStyle w:val="Titre2"/>
      </w:pPr>
      <w:bookmarkStart w:id="117" w:name="_Toc159360082"/>
      <w:bookmarkStart w:id="118" w:name="_Toc159407076"/>
      <w:bookmarkStart w:id="119" w:name="_Toc159491687"/>
      <w:r>
        <w:t>3</w:t>
      </w:r>
      <w:r w:rsidR="009C4200" w:rsidRPr="000D318E">
        <w:t>.2. Lacunes et perspectives</w:t>
      </w:r>
      <w:bookmarkEnd w:id="117"/>
      <w:bookmarkEnd w:id="118"/>
      <w:bookmarkEnd w:id="119"/>
    </w:p>
    <w:p w14:paraId="0D802F86" w14:textId="77777777" w:rsidR="009C4200" w:rsidRPr="00B90945" w:rsidRDefault="009C4200" w:rsidP="009C4200">
      <w:pPr>
        <w:spacing w:line="360" w:lineRule="auto"/>
        <w:jc w:val="both"/>
        <w:rPr>
          <w:rFonts w:cstheme="majorHAnsi"/>
        </w:rPr>
      </w:pPr>
    </w:p>
    <w:p w14:paraId="09ABE0A1" w14:textId="77777777" w:rsidR="009C4200" w:rsidRPr="00903462" w:rsidRDefault="009C4200" w:rsidP="009C4200">
      <w:pPr>
        <w:spacing w:line="360" w:lineRule="auto"/>
        <w:ind w:firstLine="708"/>
        <w:jc w:val="both"/>
        <w:rPr>
          <w:rFonts w:cstheme="majorHAnsi"/>
        </w:rPr>
      </w:pPr>
      <w:r w:rsidRPr="00903462">
        <w:rPr>
          <w:rFonts w:cstheme="majorHAnsi"/>
        </w:rPr>
        <w:t>Cette étude a été cons</w:t>
      </w:r>
      <w:r>
        <w:rPr>
          <w:rFonts w:cstheme="majorHAnsi"/>
        </w:rPr>
        <w:t xml:space="preserve">truite de manière à explorer les éléments qui influencent la prévalence d’infection à travers le paysage tel que l’échelle d’observation, l’effort d’échantillonnage, la méthode d’échantillonnage et les variables environnementales. </w:t>
      </w:r>
      <w:r w:rsidRPr="00903462">
        <w:rPr>
          <w:rFonts w:cstheme="majorHAnsi"/>
        </w:rPr>
        <w:t xml:space="preserve">Toutefois, </w:t>
      </w:r>
      <w:r>
        <w:rPr>
          <w:rFonts w:cstheme="majorHAnsi"/>
        </w:rPr>
        <w:t xml:space="preserve">les travaux n’ont pu couvrir l’entièreté de la dynamique de la maladie du point noir chez les communautés de poissons. Pour mieux comprendre les dynamiques spatiales, il faut d’abord comprendre les dynamiques de </w:t>
      </w:r>
      <w:r>
        <w:rPr>
          <w:rFonts w:cstheme="majorHAnsi"/>
        </w:rPr>
        <w:lastRenderedPageBreak/>
        <w:t xml:space="preserve">dispersion et de transmission. Cependant, notre échantillonnage n’a pas permis d’avoir de donnée sur deux hôtes du cycle de vie du parasite (escargot et oiseau) sur trois. Dès lors, de nombreuses questions qui nous permettraient de mieux comprendre les dynamiques spatiales demeurent.  Par exemple, est-ce que les hôtes définitifs visitent tous les lacs? Est-ce que les escargots infectés sont agrégés dans les lacs? Sur les macrophytes ou dans le substrat? Comme la coexistence spatio-temporelle de chacun des hôtes est nécessaire à la complétion du cycle de vie, une compréhension de la dynamique spatiale de chacun d’entre eux (escargots, poissons et oiseaux) permettrait de </w:t>
      </w:r>
      <w:proofErr w:type="gramStart"/>
      <w:r>
        <w:rPr>
          <w:rFonts w:cstheme="majorHAnsi"/>
        </w:rPr>
        <w:t>dresser</w:t>
      </w:r>
      <w:proofErr w:type="gramEnd"/>
      <w:r>
        <w:rPr>
          <w:rFonts w:cstheme="majorHAnsi"/>
        </w:rPr>
        <w:t xml:space="preserve"> un portrait plus complet de la dynamique d’infection. Notre étude a permis de montrer une distribution d’occurrence avec des lacs fortement infectés et d’autres dans lesquels l’infection ne semble pas être présente. Ces constatations mènent à se poser de nouvelles questions. Par exemple, est-ce qu’il existe un seuil d’abondance pour lequel les parasites surpassent les pressions environnementales expliquant de fortes prévalences d’infection? Est-ce que les lacs non infectés (prévalence 0) possèdent un amalgame des conditions environnementales non favorables pour les trématodes ou bien, est-ce que ces lacs ne sont pas visités par les oiseaux-hôte ou bien, est-ce que ces lacs ne sont pas habités par des escargots-hôte? À cet effet, dans son étude des lacs de la Station de biologie des Laurentides, </w:t>
      </w:r>
      <w:r w:rsidRPr="00243E76">
        <w:rPr>
          <w:rFonts w:cstheme="majorHAnsi"/>
        </w:rPr>
        <w:t>Charrette (</w:t>
      </w:r>
      <w:r>
        <w:rPr>
          <w:rFonts w:cstheme="majorHAnsi"/>
        </w:rPr>
        <w:t>communication personnelle, 2022</w:t>
      </w:r>
      <w:r w:rsidRPr="00243E76">
        <w:rPr>
          <w:rFonts w:cstheme="majorHAnsi"/>
        </w:rPr>
        <w:t>)</w:t>
      </w:r>
      <w:r>
        <w:rPr>
          <w:rFonts w:cstheme="majorHAnsi"/>
        </w:rPr>
        <w:t xml:space="preserve"> n’a observé aucun gastéropode dans le lac Triton dans lequel nous avons mesuré une prévalence d’infection nulle chez les poissons. Dans le contexte de cette étude, avons assumé les hôtes définitifs sont en mesure de visiter l’ensemble des lacs échantillonnés, et donc que les variations de prévalences seraient principalement dues aux dynamiques à l’intérieur des systèmes aquatiques. Les résultats de nos </w:t>
      </w:r>
      <w:proofErr w:type="spellStart"/>
      <w:r>
        <w:rPr>
          <w:rFonts w:cstheme="majorHAnsi"/>
        </w:rPr>
        <w:t>GAMMs</w:t>
      </w:r>
      <w:proofErr w:type="spellEnd"/>
      <w:r>
        <w:rPr>
          <w:rFonts w:cstheme="majorHAnsi"/>
        </w:rPr>
        <w:t xml:space="preserve"> appuient cette supposition puisqu’ils ont révélé que les meilleurs prédicteurs d’infection étaient ceux qui qualifiaient l’environnement aquatique local. </w:t>
      </w:r>
    </w:p>
    <w:p w14:paraId="21D535C4" w14:textId="77777777" w:rsidR="009C4200" w:rsidRDefault="009C4200" w:rsidP="009C4200">
      <w:pPr>
        <w:spacing w:line="360" w:lineRule="auto"/>
        <w:jc w:val="both"/>
        <w:rPr>
          <w:rFonts w:cstheme="majorHAnsi"/>
        </w:rPr>
      </w:pPr>
    </w:p>
    <w:p w14:paraId="0B7C594D" w14:textId="41F68AF7" w:rsidR="009C4200" w:rsidRDefault="009C4200" w:rsidP="009C4200">
      <w:pPr>
        <w:spacing w:line="360" w:lineRule="auto"/>
        <w:ind w:firstLine="708"/>
        <w:jc w:val="both"/>
        <w:rPr>
          <w:rFonts w:cstheme="majorHAnsi"/>
        </w:rPr>
      </w:pPr>
      <w:r w:rsidRPr="00162E39">
        <w:rPr>
          <w:rFonts w:cstheme="majorHAnsi"/>
        </w:rPr>
        <w:t>Parce que nous avons</w:t>
      </w:r>
      <w:r>
        <w:rPr>
          <w:rFonts w:cstheme="majorHAnsi"/>
        </w:rPr>
        <w:t xml:space="preserve"> décidé de travailler à moyenne échelle géographique (tous les lacs échantillonnés se trouvaient dans la même municipalité), nous avons assumé que les conditions météorologiques étaient similaires entre les lacs. Toutefois, les conditions météorologiques locales qui touchent un lac peuvent varier selon la qualité de la zone riparienne ou des bandes riveraines </w:t>
      </w:r>
      <w:r>
        <w:rPr>
          <w:rFonts w:cstheme="majorHAnsi"/>
        </w:rPr>
        <w:fldChar w:fldCharType="begin"/>
      </w:r>
      <w:r>
        <w:rPr>
          <w:rFonts w:cstheme="majorHAnsi"/>
        </w:rPr>
        <w:instrText xml:space="preserve"> ADDIN ZOTERO_ITEM CSL_CITATION {"citationID":"DZjypwXq","properties":{"formattedCitation":"(Ruel et al., 2001)","plainCitation":"(Ruel et al., 2001)","noteIndex":0},"citationItems":[{"id":10968,"uris":["http://zotero.org/groups/2585270/items/PJHRM6NP"],"itemData":{"id":10968,"type":"article-journal","abstract":"This paper discusses the effects of topography, riparian buffer strip width and thinning on the amount of windthrow over 9 years in balsam fir (Abies balsamea) stands. Monitoring of windthrow was conducted in 25 riparian areas representing five treatments: uncut control, thinned 20m strip, unthinned 20, 40 and 60m strips. Wind tunnel measurements were made on a topographical model of the study area to provide an estimate of local wind behaviour. A cluster analysis performed on the wind speed data led to the identification of four major topographic units of similar wind behaviour. Wind speed in valleys varied greatly depending upon the direction of the approaching winds and the presence of small topographic features. When the wind blows perpendicularly to the valley, wind speed tends to be lower but more variable than when it blows parallel to the valley. Windthrow was not related to strip width or thinning. The field study showed that windthrow 5 years after cutting was found to be correlated with the speed of winds blowing roughly perpendicular to the strips. Windthrow after 7 and 9 years, following an unusual wind event that occurred between years 5 and 7, was no longer correlated with this wind direction. High levels of damage were observed where the valley widened, offering less shelter to the buffer strips.","collection-title":"Special Issue: THE SCIENCE OF MANAGING FORESTS TO SUSTAIN","container-title":"Forest Ecology and Management","DOI":"10.1016/S0378-1127(00)00510-7","ISSN":"0378-1127","issue":"1","journalAbbreviation":"Forest Ecology and Management","page":"105-113","source":"ScienceDirect","title":"Windthrow in riparian buffer strips: effect of wind exposure, thinning and strip width","title-short":"Windthrow in riparian buffer strips","volume":"143","author":[{"family":"Ruel","given":"Jean-Claude"},{"family":"Pin","given":"Daniel"},{"family":"Cooper","given":"Kevin"}],"issued":{"date-parts":[["2001",4,1]]}}}],"schema":"https://github.com/citation-style-language/schema/raw/master/csl-citation.json"} </w:instrText>
      </w:r>
      <w:r>
        <w:rPr>
          <w:rFonts w:cstheme="majorHAnsi"/>
        </w:rPr>
        <w:fldChar w:fldCharType="separate"/>
      </w:r>
      <w:r>
        <w:rPr>
          <w:rFonts w:cstheme="majorHAnsi"/>
          <w:noProof/>
        </w:rPr>
        <w:t>(Ruel et al., 2001)</w:t>
      </w:r>
      <w:r>
        <w:rPr>
          <w:rFonts w:cstheme="majorHAnsi"/>
        </w:rPr>
        <w:fldChar w:fldCharType="end"/>
      </w:r>
      <w:r>
        <w:rPr>
          <w:rFonts w:cstheme="majorHAnsi"/>
        </w:rPr>
        <w:t xml:space="preserve"> et de l’élévation du lac par exemple </w:t>
      </w:r>
      <w:r>
        <w:rPr>
          <w:rFonts w:cstheme="majorHAnsi"/>
        </w:rPr>
        <w:fldChar w:fldCharType="begin"/>
      </w:r>
      <w:r>
        <w:rPr>
          <w:rFonts w:cstheme="majorHAnsi"/>
        </w:rPr>
        <w:instrText xml:space="preserve"> ADDIN ZOTERO_ITEM CSL_CITATION {"citationID":"c1RXVcaU","properties":{"formattedCitation":"(R\\uc0\\u229{}man Vinn\\uc0\\u229{} et al., 2021)","plainCitation":"(Råman Vinnå et al., 2021)","noteIndex":0},"citationItems":[{"id":10971,"uris":["http://zotero.org/groups/2585270/items/YZZ2YYI4"],"itemData":{"id":10971,"type":"article-journal","abstract":"Studies of future 21st century climate warming in lakes along altitudinal gradients have been partially obscured by local atmospheric phenomena unresolved in climate models. Here we forced the physical lake model Simstrat with locally downscaled climate models under three future scenarios to investigate the impact on 29 Swiss lakes, varying in size along an altitudinal gradient. Results from the worst-case scenario project substantial change at the end of the century in duration of ice-cover at mid to high altitude (−2 to −107 days), stratification duration (winter −17 to −84 days, summer −2 to 73 days), while lower and especially mid altitude (present day mean annual air temperature from 9 °C to 3 °C) dimictic lakes risk shift to monomictic regimes (seven out of the eight lakes). Analysis further indicates that for many lakes shifts in mixing regime can be avoided by adhering to the most stringent scenario.","container-title":"Communications Earth &amp; Environment","DOI":"10.1038/s43247-021-00106-w","ISSN":"2662-4435","issue":"1","journalAbbreviation":"Commun Earth Environ","language":"en","license":"2021 The Author(s)","note":"number: 1\npublisher: Nature Publishing Group","page":"1-10","source":"www.nature.com","title":"The vulnerability of lakes to climate change along an altitudinal gradient","volume":"2","author":[{"family":"Råman Vinnå","given":"Love"},{"family":"Medhaug","given":"Iselin"},{"family":"Schmid","given":"Martin"},{"family":"Bouffard","given":"Damien"}],"issued":{"date-parts":[["2021",2,18]]}}}],"schema":"https://github.com/citation-style-language/schema/raw/master/csl-citation.json"} </w:instrText>
      </w:r>
      <w:r>
        <w:rPr>
          <w:rFonts w:cstheme="majorHAnsi"/>
        </w:rPr>
        <w:fldChar w:fldCharType="separate"/>
      </w:r>
      <w:r w:rsidRPr="00D720E6">
        <w:rPr>
          <w:rFonts w:ascii="Calibri Light" w:cs="Calibri Light"/>
          <w:kern w:val="0"/>
        </w:rPr>
        <w:t>(</w:t>
      </w:r>
      <w:proofErr w:type="spellStart"/>
      <w:r w:rsidRPr="00D720E6">
        <w:rPr>
          <w:rFonts w:ascii="Calibri Light" w:cs="Calibri Light"/>
          <w:kern w:val="0"/>
        </w:rPr>
        <w:t>Råman</w:t>
      </w:r>
      <w:proofErr w:type="spellEnd"/>
      <w:r w:rsidRPr="00D720E6">
        <w:rPr>
          <w:rFonts w:ascii="Calibri Light" w:cs="Calibri Light"/>
          <w:kern w:val="0"/>
        </w:rPr>
        <w:t xml:space="preserve"> </w:t>
      </w:r>
      <w:proofErr w:type="spellStart"/>
      <w:r w:rsidRPr="00D720E6">
        <w:rPr>
          <w:rFonts w:ascii="Calibri Light" w:cs="Calibri Light"/>
          <w:kern w:val="0"/>
        </w:rPr>
        <w:t>Vinnå</w:t>
      </w:r>
      <w:proofErr w:type="spellEnd"/>
      <w:r w:rsidRPr="00D720E6">
        <w:rPr>
          <w:rFonts w:ascii="Calibri Light" w:cs="Calibri Light"/>
          <w:kern w:val="0"/>
        </w:rPr>
        <w:t xml:space="preserve"> et al., 2021)</w:t>
      </w:r>
      <w:r>
        <w:rPr>
          <w:rFonts w:cstheme="majorHAnsi"/>
        </w:rPr>
        <w:fldChar w:fldCharType="end"/>
      </w:r>
      <w:r>
        <w:rPr>
          <w:rFonts w:cstheme="majorHAnsi"/>
        </w:rPr>
        <w:t xml:space="preserve">. Également, l’élévation, le volume et la profondeur moyenne du lac peuvent influencer la période de gel des </w:t>
      </w:r>
      <w:r>
        <w:rPr>
          <w:rFonts w:cstheme="majorHAnsi"/>
        </w:rPr>
        <w:lastRenderedPageBreak/>
        <w:t xml:space="preserve">lacs </w:t>
      </w:r>
      <w:r>
        <w:rPr>
          <w:rFonts w:cstheme="majorHAnsi"/>
        </w:rPr>
        <w:fldChar w:fldCharType="begin"/>
      </w:r>
      <w:r>
        <w:rPr>
          <w:rFonts w:cstheme="majorHAnsi"/>
        </w:rPr>
        <w:instrText xml:space="preserve"> ADDIN ZOTERO_ITEM CSL_CITATION {"citationID":"SRJsG6MA","properties":{"formattedCitation":"(Choi\\uc0\\u324{}ski et al., 2015)","plainCitation":"(Choiński et al., 2015)","noteIndex":0},"citationItems":[{"id":10975,"uris":["http://zotero.org/groups/2585270/items/YP3DTCZC"],"itemData":{"id":10975,"type":"article-journal","abstract":"Observations of lake ice at the shore, complete ice cover, ice duration, ice thickness and other measures for 18 Polish lakes were collected for the 50 year period (1961–2010). Average ice dates in early winter became later: first appearance of ice along shore 2.3daysdecade−1 and complete ice cover 1.2daysdecade−1 while complete ice cover disappeared earlier (5.6daysdecade−1) as did last ice at the shore (4.3daysdecade−1). The duration of ice cover decreased by 5.6daysdecade−1 and average ice thickness declined by 6.1cmdecade−1. The magnitude of these values for individual lakes decreased from eastern to western Poland. This geographic gradient is likely related to regional atmospheric circulation because in winter this part of Europe is strongly affected by continental air, an influence that is greater in the east. A multivariate redundancy analysis (RDA), used in order to examine the dependence of ice measures on lake physical properties and location, indicated longitude and altitude as key factors explaining lake ice dynamics such as the disappearance of ice and ice cover, ice cover duration and thickness. Lake volume and average depth influenced mostly the appearance of ice and ice cover.","container-title":"Limnologica","DOI":"10.1016/j.limno.2015.05.005","ISSN":"0075-9511","journalAbbreviation":"Limnologica","page":"42-49","source":"ScienceDirect","title":"Changes in ice phenology on polish lakes from 1961 to 2010 related to location and morphometry","volume":"53","author":[{"family":"Choiński","given":"Adam"},{"family":"Ptak","given":"Mariusz"},{"family":"Skowron","given":"Rajmund"},{"family":"Strzelczak","given":"Agnieszka"}],"issued":{"date-parts":[["2015",7,1]]}}}],"schema":"https://github.com/citation-style-language/schema/raw/master/csl-citation.json"} </w:instrText>
      </w:r>
      <w:r>
        <w:rPr>
          <w:rFonts w:cstheme="majorHAnsi"/>
        </w:rPr>
        <w:fldChar w:fldCharType="separate"/>
      </w:r>
      <w:r w:rsidRPr="00164D1F">
        <w:rPr>
          <w:rFonts w:ascii="Calibri Light" w:cs="Calibri Light"/>
          <w:kern w:val="0"/>
        </w:rPr>
        <w:t>(</w:t>
      </w:r>
      <w:proofErr w:type="spellStart"/>
      <w:r w:rsidRPr="00164D1F">
        <w:rPr>
          <w:rFonts w:ascii="Calibri Light" w:cs="Calibri Light"/>
          <w:kern w:val="0"/>
        </w:rPr>
        <w:t>Choiński</w:t>
      </w:r>
      <w:proofErr w:type="spellEnd"/>
      <w:r w:rsidRPr="00164D1F">
        <w:rPr>
          <w:rFonts w:ascii="Calibri Light" w:cs="Calibri Light"/>
          <w:kern w:val="0"/>
        </w:rPr>
        <w:t xml:space="preserve"> et al., 2015)</w:t>
      </w:r>
      <w:r>
        <w:rPr>
          <w:rFonts w:cstheme="majorHAnsi"/>
        </w:rPr>
        <w:fldChar w:fldCharType="end"/>
      </w:r>
      <w:r>
        <w:rPr>
          <w:rFonts w:cstheme="majorHAnsi"/>
        </w:rPr>
        <w:t xml:space="preserve"> et potentiellement influencer la dynamique temporelle d’infection. Ainsi, la prévalence mesurée dans les lacs pourrait varier en raison des conditions météorologiques locales par médiation des particularités géographiques et bathymétriques de celui-ci. Dans un scénario de changement climatique, nous encourageons également un suivi temporel des paramètres d’infection chez les communautés naturelles pour agrémenter nos résultats sur les patrons spatiaux. </w:t>
      </w:r>
    </w:p>
    <w:p w14:paraId="3C7AA22F" w14:textId="77777777" w:rsidR="009C4200" w:rsidRDefault="009C4200" w:rsidP="009C4200">
      <w:pPr>
        <w:spacing w:line="360" w:lineRule="auto"/>
        <w:jc w:val="both"/>
        <w:rPr>
          <w:rFonts w:cstheme="majorHAnsi"/>
        </w:rPr>
      </w:pPr>
    </w:p>
    <w:p w14:paraId="47ACBC4A" w14:textId="77777777" w:rsidR="009C4200" w:rsidRDefault="009C4200" w:rsidP="009C4200">
      <w:pPr>
        <w:spacing w:line="360" w:lineRule="auto"/>
        <w:ind w:firstLine="708"/>
        <w:jc w:val="both"/>
        <w:rPr>
          <w:rFonts w:cstheme="majorHAnsi"/>
        </w:rPr>
      </w:pPr>
      <w:r>
        <w:rPr>
          <w:rFonts w:cstheme="majorHAnsi"/>
        </w:rPr>
        <w:t xml:space="preserve">Notre étude a soulevé un effet de la méthode d’échantillonnage sur l’interprétation des patrons spatiaux d’infection dans le paysage, mais également qu’aucun attribut géographique ne semble d’importants prédicteurs de la prévalence à petite échelle (échelle du transect). Nos modèles n’ont révélé aucune relation significative entre la prévalence d’infection à l’échelle du transect et la distance au lac le plus près, la superficie du bassin versant, l’aire de drainage du lac, l’élévation du lac et le temps de résidence de l’eau. Certes, comme ces facteurs agissent à l’échelle du lac ou du bassin versant, nos analyses à petite échelle (transect) ont potentiellement passé par-dessus un effet de ces variables en raison d’une prédominance des processus locaux. Un plus grand nombre de lacs échantillonné nous permettrait, à cet effet, de tester l’influence de ces facteurs à l’échelle du lac par exemple. Cela permettrait également de faire des analyses spatiales pour tester statistiquement les différences d’infection entre les bassins versants et examiner les gradients d’infection le long d’une séquence hydrologique. À vrai dire, la connectivité entre les milieux aquatiques influence la proximité génétique entre les populations de poissons </w:t>
      </w:r>
      <w:r>
        <w:rPr>
          <w:rFonts w:cstheme="majorHAnsi"/>
        </w:rPr>
        <w:fldChar w:fldCharType="begin"/>
      </w:r>
      <w:r>
        <w:rPr>
          <w:rFonts w:cstheme="majorHAnsi"/>
        </w:rPr>
        <w:instrText xml:space="preserve"> ADDIN ZOTERO_ITEM CSL_CITATION {"citationID":"eoVzzxge","properties":{"formattedCitation":"(Poissant et al., 2005)","plainCitation":"(Poissant et al., 2005)","noteIndex":0},"citationItems":[{"id":10987,"uris":["http://zotero.org/groups/2585270/items/XD9TCEWN"],"itemData":{"id":10987,"type":"article-journal","abstract":"Interpreting patterns of population structure in nature is often challenging, especially in dynamic landscapes where population genetic connectivity evolves over time. In this study, we document the absence of migration-drift equilibrium in a stream-dwelling euryhaline fish resulting from past fine-scale drainage rearrangements and evaluate the relative contribution of past and current hydrological landscapes on observed population structure. Based on allelic variation at nine microsatellite loci, genetic relationships among 12 populations of brook charr, Salvelinus fontinalis, from Gros Morne National Park of Canada (GMNP, Newfoundland, Canada) did not reflect current stream hierarchical structure. In addition, we observed no correlation between population differentiation and contemporary landscape features (waterway distance and sums of altitudinal differences). Instead, population relationships were consistent with historical hydrological structure predicted a priori based on geomorphological and biogeographical evidences. Also, population differentiation was strongly correlated with inferred historical landscape features. Contemporary barriers have apparently preserved the signature of past genetic connectivity by constraining gene flow. Based on the relationships between population differentiation and current and past landscape features at various spatial scales, we suggest that brook charr genetic diversity in GMNP is mostly the result of small distance migrations at the time of colonization and subsequent differentiation through drift. This study highlights the potential of approaching landscapes from a combination of contemporary and historical perspectives when interpreting nonequilibrium population structures resulting from landscape rearrangement.","container-title":"MOLECULAR ECOLOGY","DOI":"10.1111/j.1365-294X.2005.02500.x","ISSN":"0962-1083, 1365-294X","issue":"5","journalAbbreviation":"Mol. Ecol.","language":"English","note":"number-of-pages: 11\npublisher-place: Hoboken\npublisher: Wiley\nWeb of Science ID: WOS:000228179200005","page":"1321-1331","source":"Clarivate Analytics Web of Science","title":"Nonequilibrium conditions following landscape rearrangement: the relative contribution of past and current hydrological landscapes on the genetic structure of a stream-dwelling fish","title-short":"Nonequilibrium conditions following landscape rearrangement","volume":"14","author":[{"family":"Poissant","given":"J."},{"family":"Knight","given":"T. W."},{"family":"Ferguson","given":"M. M."}],"issued":{"date-parts":[["2005",4]]}}}],"schema":"https://github.com/citation-style-language/schema/raw/master/csl-citation.json"} </w:instrText>
      </w:r>
      <w:r>
        <w:rPr>
          <w:rFonts w:cstheme="majorHAnsi"/>
        </w:rPr>
        <w:fldChar w:fldCharType="separate"/>
      </w:r>
      <w:r>
        <w:rPr>
          <w:rFonts w:cstheme="majorHAnsi"/>
          <w:noProof/>
        </w:rPr>
        <w:t>(Poissant et al., 2005)</w:t>
      </w:r>
      <w:r>
        <w:rPr>
          <w:rFonts w:cstheme="majorHAnsi"/>
        </w:rPr>
        <w:fldChar w:fldCharType="end"/>
      </w:r>
      <w:r>
        <w:rPr>
          <w:rFonts w:cstheme="majorHAnsi"/>
        </w:rPr>
        <w:t xml:space="preserve"> et ainsi jouerait sur la tolérance au parasitisme </w:t>
      </w:r>
      <w:r>
        <w:rPr>
          <w:rFonts w:cstheme="majorHAnsi"/>
        </w:rPr>
        <w:fldChar w:fldCharType="begin"/>
      </w:r>
      <w:r>
        <w:rPr>
          <w:rFonts w:cstheme="majorHAnsi"/>
        </w:rPr>
        <w:instrText xml:space="preserve"> ADDIN ZOTERO_ITEM CSL_CITATION {"citationID":"QKLY9qzu","properties":{"formattedCitation":"(Blanchet et al., 2010)","plainCitation":"(Blanchet et al., 2010)","noteIndex":0},"citationItems":[{"id":10991,"uris":["http://zotero.org/groups/2585270/items/BN7VDHBR"],"itemData":{"id":10991,"type":"article-journal","abstract":"Hosts can protect themselves against parasites by actively reducing parasites burden (i.e. resistance) or by limiting the damages caused by parasites (i.e. tolerance). Disentangling between tolerance and resistance is important for predicting the evolutionary outcomes of host-parasite interaction. Dace (Leuciscus leuciscus) are often parasitized by the ectoparasite Tracheliastes polycolpus which feeds on (and destroys) fins, reducing thus the host’s condition. We tested the hypothesis that genetically-based variation in ectoparasite tolerance exists in a wild dace population. We found that moderately heterozygous dace, which are less resistant than highly heterozygous or homozygous dace, tolerated better the effect imposed by T. polycolpus for a given parasite burden. However, tolerance also varied upon environmental conditions, suggesting that genetic and environmentally-based variation exists for both resistance and tolerance in this natural host-parasite system. Moreover, a negative genetic correlation may exist between tolerance and resistance, and hence several evolutionary outcomes are possible in this interacting system.","container-title":"Evolutionary Ecology","DOI":"10.1007/s10682-010-9353-x","ISSN":"1573-8477","issue":"5","journalAbbreviation":"Evol Ecol","language":"en","page":"1129-1139","source":"Springer Link","title":"Evidence for host variation in parasite tolerance in a wild fish population","volume":"24","author":[{"family":"Blanchet","given":"S."},{"family":"Rey","given":"O."},{"family":"Loot","given":"G."}],"issued":{"date-parts":[["2010",9,1]]}}}],"schema":"https://github.com/citation-style-language/schema/raw/master/csl-citation.json"} </w:instrText>
      </w:r>
      <w:r>
        <w:rPr>
          <w:rFonts w:cstheme="majorHAnsi"/>
        </w:rPr>
        <w:fldChar w:fldCharType="separate"/>
      </w:r>
      <w:r>
        <w:rPr>
          <w:rFonts w:cstheme="majorHAnsi"/>
          <w:noProof/>
        </w:rPr>
        <w:t>(Blanchet et al., 2010)</w:t>
      </w:r>
      <w:r>
        <w:rPr>
          <w:rFonts w:cstheme="majorHAnsi"/>
        </w:rPr>
        <w:fldChar w:fldCharType="end"/>
      </w:r>
      <w:r>
        <w:rPr>
          <w:rFonts w:cstheme="majorHAnsi"/>
        </w:rPr>
        <w:t xml:space="preserve">. Parallèlement, nous avons testé l’effet de la distance au lac le plus proche par les voies aériennes comme proxy de la dispersion par l’hôte définitif. Par ailleurs, pour aller plus loin, il serait intéressant d’examiner si la distance au lac le plus près par la voie aquatique (proxy de dispersion par les poissons et les escargots) serait un meilleur prédicteur de la prévalence le long d’une séquence hydrologique. </w:t>
      </w:r>
    </w:p>
    <w:p w14:paraId="48C04D35" w14:textId="77777777" w:rsidR="009C4200" w:rsidRDefault="009C4200" w:rsidP="009C4200">
      <w:pPr>
        <w:spacing w:line="360" w:lineRule="auto"/>
        <w:jc w:val="both"/>
        <w:rPr>
          <w:rFonts w:cstheme="majorHAnsi"/>
        </w:rPr>
      </w:pPr>
    </w:p>
    <w:p w14:paraId="145EBA6E" w14:textId="77777777" w:rsidR="009C4200" w:rsidRDefault="009C4200" w:rsidP="009C4200">
      <w:pPr>
        <w:spacing w:line="360" w:lineRule="auto"/>
        <w:ind w:firstLine="708"/>
        <w:jc w:val="both"/>
        <w:rPr>
          <w:rFonts w:cstheme="majorHAnsi"/>
        </w:rPr>
      </w:pPr>
      <w:r>
        <w:rPr>
          <w:rFonts w:cstheme="majorHAnsi"/>
        </w:rPr>
        <w:t xml:space="preserve">Plusieurs espèces de trématodes peuvent causer la maladie du point noir. Dans le contexte de notre étude, nous avons misé sur le nombre de captures afin de mesurée les prévalences d’infection les plus juste possible plutôt que de distinguer les différentes espèces de trématodes </w:t>
      </w:r>
      <w:r>
        <w:rPr>
          <w:rFonts w:cstheme="majorHAnsi"/>
        </w:rPr>
        <w:lastRenderedPageBreak/>
        <w:t>qui causent la maladie du point noir dans notre système. Cette approche nous a également permis d’éviter complètement le sacrifice d’individus qui aurait été nécessaire dans la détermination des espèces constituant la guilde causant la maladie du point noir. Néanmoins, les poissons-hôte quantifiés lors de ce projet ne sont pas nécessairement infectés par la même espèce de trématode (</w:t>
      </w:r>
      <w:r w:rsidRPr="0051605D">
        <w:rPr>
          <w:rFonts w:cstheme="majorHAnsi"/>
          <w:color w:val="FFC000" w:themeColor="accent4"/>
        </w:rPr>
        <w:t>Table S11</w:t>
      </w:r>
      <w:r>
        <w:rPr>
          <w:rFonts w:cstheme="majorHAnsi"/>
        </w:rPr>
        <w:t>) puisque les différentes espèces de parasites ont une affinité variable pour les différentes espèces de poisson. Par exemple, dans notre système, les perchaudes sont infectées dans 5 lacs sur 9 dans lesquelles elles sont présentes (</w:t>
      </w:r>
      <w:r w:rsidRPr="0051605D">
        <w:rPr>
          <w:rFonts w:cstheme="majorHAnsi"/>
          <w:color w:val="FFC000" w:themeColor="accent4"/>
        </w:rPr>
        <w:t>Tableau A1</w:t>
      </w:r>
      <w:r>
        <w:rPr>
          <w:rFonts w:cstheme="majorHAnsi"/>
        </w:rPr>
        <w:t xml:space="preserve">). Si deux espèces de trématodes causent la maladie du point noir dans notre système de lacs, mais qu’une seule d’en elles a une compatibilité pour la perchaude, lorsque cette espèce est présente, les perchaudes seront infectées et si l’autre espèce est présente, la population de perchaude ne sera pas infectée. Cette hypothèse expliquerait le patron observé dans notre système. Toutefois, à l’échelle de la communauté cette différence de prévalence due à un filtre de compatibilité s’atténue en raison de la présence d’une diversité d’espèces-hôtes de compatibilité variable, ce qui valide notre approche. D’un autre côté, connaître l’identité des espèces de trématodes présentes dans notre système aiderait à comprendre la dynamique de transmission des cercaires. En effet, le comportement et la stratégie des cercaires pour trouver un hôte peuvent varier d’une espèce à l’autre </w:t>
      </w:r>
      <w:r>
        <w:rPr>
          <w:rFonts w:cstheme="majorHAnsi"/>
        </w:rPr>
        <w:fldChar w:fldCharType="begin"/>
      </w:r>
      <w:r>
        <w:rPr>
          <w:rFonts w:cstheme="majorHAnsi"/>
        </w:rPr>
        <w:instrText xml:space="preserve"> ADDIN ZOTERO_ITEM CSL_CITATION {"citationID":"2HlK42hU","properties":{"formattedCitation":"(Combes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Pr>
          <w:rFonts w:cstheme="majorHAnsi"/>
        </w:rPr>
        <w:fldChar w:fldCharType="separate"/>
      </w:r>
      <w:r>
        <w:rPr>
          <w:rFonts w:cstheme="majorHAnsi"/>
          <w:noProof/>
        </w:rPr>
        <w:t>(Combes et al., 1994)</w:t>
      </w:r>
      <w:r>
        <w:rPr>
          <w:rFonts w:cstheme="majorHAnsi"/>
        </w:rPr>
        <w:fldChar w:fldCharType="end"/>
      </w:r>
      <w:r>
        <w:rPr>
          <w:rFonts w:cstheme="majorHAnsi"/>
        </w:rPr>
        <w:t xml:space="preserve">. Par exemple, certaines espèces utilisent les signaux de lumière (phototactisme) et/ou de force gravitationnelle afin de s’orienter vers les espèces-hôte à privilégier </w:t>
      </w:r>
      <w:r>
        <w:rPr>
          <w:rFonts w:cstheme="majorHAnsi"/>
        </w:rPr>
        <w:fldChar w:fldCharType="begin"/>
      </w:r>
      <w:r>
        <w:rPr>
          <w:rFonts w:cstheme="majorHAnsi"/>
        </w:rPr>
        <w:instrText xml:space="preserve"> ADDIN ZOTERO_ITEM CSL_CITATION {"citationID":"vZzwEmeE","properties":{"formattedCitation":"(Combes et al., 1994)","plainCitation":"(Combes et al., 1994)","noteIndex":0},"citationItems":[{"id":3465,"uris":["http://zotero.org/groups/2585270/items/759SSP86"],"itemData":{"id":3465,"type":"article-journal","abstract":"Cercariae, like miracidia, are non-parasitic larval stages implicated in the life cycle of all trematodes for the host-to-host parasite transmission. Almost all cercariae are free-living in the external environment. With a few exceptions (cercariae of Halipegus occidualis (Halipegidae) can live several months, Shostak &amp; Esch, 1990a), cercariae have a short active life during which they do not feed, living on accumulated reserves. Most cercariae encyst as metacercariae in second intermediate hosts which are prey of the definitive host; in certain species, the interruption of the active life is achieved by an encystment in the external environment (or a simple immobile waiting strategy in a few species). In some two-host life cycles, the cercariae develop into adults after penetration (this is the case for various species causing human schistosomiasis). Some cercariae do not leave the mollusc which must then be ingested by the definitive host.","container-title":"Parasitology","DOI":"10.1017/S0031182000085048","ISSN":"0031-1820, 1469-8161","issue":"S1","language":"en","note":"publisher: Cambridge University Press","page":"S3-S13","source":"Cambridge University Press","title":"Behaviours in trematode cercariae that enhance parasite transmission: patterns and processes","title-short":"Behaviours in trematode cercariae that enhance parasite transmission","volume":"109","author":[{"family":"Combes","given":"C."},{"family":"Fournier","given":"A."},{"family":"Moné","given":"H."},{"family":"Théron","given":"A."}],"issued":{"date-parts":[["1994"]]}}}],"schema":"https://github.com/citation-style-language/schema/raw/master/csl-citation.json"} </w:instrText>
      </w:r>
      <w:r>
        <w:rPr>
          <w:rFonts w:cstheme="majorHAnsi"/>
        </w:rPr>
        <w:fldChar w:fldCharType="separate"/>
      </w:r>
      <w:r>
        <w:rPr>
          <w:rFonts w:cstheme="majorHAnsi"/>
          <w:noProof/>
        </w:rPr>
        <w:t>(Combes et al., 1994)</w:t>
      </w:r>
      <w:r>
        <w:rPr>
          <w:rFonts w:cstheme="majorHAnsi"/>
        </w:rPr>
        <w:fldChar w:fldCharType="end"/>
      </w:r>
      <w:r>
        <w:rPr>
          <w:rFonts w:cstheme="majorHAnsi"/>
        </w:rPr>
        <w:t xml:space="preserve">. La durée et la vitesse de nage des cercaires varient également d’une espèce à l’autre afin de favoriser les chances de transmission vers un hôte approprié </w:t>
      </w:r>
      <w:r>
        <w:rPr>
          <w:rFonts w:cstheme="majorHAnsi"/>
        </w:rPr>
        <w:fldChar w:fldCharType="begin"/>
      </w:r>
      <w:r>
        <w:rPr>
          <w:rFonts w:cstheme="majorHAnsi"/>
        </w:rPr>
        <w:instrText xml:space="preserve"> ADDIN ZOTERO_ITEM CSL_CITATION {"citationID":"Nw3Cz0Ay","properties":{"formattedCitation":"(Morley, 2020; Selbach &amp; Poulin, 2018)","plainCitation":"(Morley, 2020; Selbach &amp; Poulin, 2018)","noteIndex":0},"citationItems":[{"id":10716,"uris":["http://zotero.org/groups/2585270/items/QH32GWDM"],"itemData":{"id":10716,"type":"article-journal","abstract":"Trematode transmission in aquatic habitats from molluscan intermediate host to vertebrate or invertebrate target host is typically undertaken by a free-living stage known as cercariae. Active locomotion by cercariae is a key aspect of the transmission process with the swimming speed potentially contributing to infection success. Individual cercarial species swim at different speeds but the significance of this to infection potential has not been determined. This study, using data from the scientific literature, investigates the role of swimming speed in relation to cercarial morphology, host-searching strategies and target host species. Larger cercariae swim faster than smaller ones with tail length being the principal factor controlling locomotion rates. Different cercarial morphotypes swim at different speeds, in particular, furcocercariae, with the exception of the schistosomes, being faster swimmers than mono-tailed cercariae. Host-searching behaviour has a significant influence on swimming speeds with ‘active-searching’ strategies swimming slower than those adopting ‘active-waiting’ or ‘prey mimcry’ strategies. Vertebrate-infecting cercariae swim faster than those infecting invertebrates with species targeting fish demonstrating the highest locomotion rates and those targeting arthropods the slowest speeds. The adaptions of individual cercarial swimming speeds to biological variables and their interactions with the physical processes of aquatic habitats are discussed.","container-title":"Parasitology","DOI":"10.1017/S0031182020001171","ISSN":"0031-1820, 1469-8161","issue":"12","language":"en","note":"publisher: Cambridge University Press","page":"1369-1374","source":"Cambridge University Press","title":"Cercarial swimming performance and its potential role as a key variable of trematode transmission","volume":"147","author":[{"family":"Morley","given":"Neil J."}],"issued":{"date-parts":[["2020",10]]}}},{"id":9976,"uris":["http://zotero.org/groups/2585270/items/I8KEBN4B"],"itemData":{"id":9976,"type":"article-journal","abstract":"The transmission from one host to another constitutes a challenging obstacle for parasites and is a key determinant of their fitness. Due to their complex life histories involving several different hosts, the free-living dispersal stages (cercariae) of digenean trematodes show a huge diversity in morphology and behaviour. On a finer scale, we still have an extremely limited understanding of the inter- and intraspecific variation in transmission strategies of many trematode species. Here, we present a novel method to study the movement patterns of cercariae of four New Zealand trematode species (Coitocaecum parvum, Maritrema poulini, Apatemon sp. and Aporocotylid sp. I.) via automated video tracking. This approach allows to quantify parameters otherwise not measurable and clearly illustrates the individual strategies of parasites to search for their respective target hosts. Cercariae that seek out an evasive fish target hosts showed higher swimming speeds (acceleration and velocity) and travelled further distances, compared with species searching for high-density crustacean hosts. Automated video tracking provides a powerful tool for such detailed analyses of parasites’ host-searching strategies and can enhance our understanding of complex host–parasite interactions, ranging from parasite community structure to the transmission of potential disease agents.","container-title":"Parasitology","DOI":"10.1017/S0031182018000288","ISSN":"0031-1820, 1469-8161","issue":"11","language":"en","note":"publisher: Cambridge University Press","page":"1469-1474","source":"Cambridge University Press","title":"Parasites in space and time: a novel method to assess and illustrate host-searching behaviour of trematode cercariae","title-short":"Parasites in space and time","volume":"145","author":[{"family":"Selbach","given":"Christian"},{"family":"Poulin","given":"Robert"}],"issued":{"date-parts":[["2018",9]]}}}],"schema":"https://github.com/citation-style-language/schema/raw/master/csl-citation.json"} </w:instrText>
      </w:r>
      <w:r>
        <w:rPr>
          <w:rFonts w:cstheme="majorHAnsi"/>
        </w:rPr>
        <w:fldChar w:fldCharType="separate"/>
      </w:r>
      <w:r>
        <w:rPr>
          <w:rFonts w:cstheme="majorHAnsi"/>
          <w:noProof/>
        </w:rPr>
        <w:t>(Morley, 2020; Selbach &amp; Poulin, 2018)</w:t>
      </w:r>
      <w:r>
        <w:rPr>
          <w:rFonts w:cstheme="majorHAnsi"/>
        </w:rPr>
        <w:fldChar w:fldCharType="end"/>
      </w:r>
      <w:r>
        <w:rPr>
          <w:rFonts w:cstheme="majorHAnsi"/>
        </w:rPr>
        <w:t xml:space="preserve">. </w:t>
      </w:r>
    </w:p>
    <w:p w14:paraId="1122CF14" w14:textId="77777777" w:rsidR="009C4200" w:rsidRDefault="009C4200" w:rsidP="009C4200">
      <w:pPr>
        <w:spacing w:line="360" w:lineRule="auto"/>
        <w:jc w:val="both"/>
        <w:rPr>
          <w:rFonts w:cstheme="majorHAnsi"/>
        </w:rPr>
      </w:pPr>
    </w:p>
    <w:p w14:paraId="7F6EDFD2" w14:textId="6E93862D" w:rsidR="009C4200" w:rsidRDefault="009C4200" w:rsidP="009C4200">
      <w:pPr>
        <w:spacing w:line="360" w:lineRule="auto"/>
        <w:ind w:firstLine="708"/>
        <w:jc w:val="both"/>
        <w:rPr>
          <w:rFonts w:cstheme="majorHAnsi"/>
        </w:rPr>
      </w:pPr>
      <w:r>
        <w:rPr>
          <w:rFonts w:cstheme="majorHAnsi"/>
        </w:rPr>
        <w:t>Plusieurs éléments qui n’ont pas été inclus dans cette étude pourraient également influencer l’estimation de la prévalence chez les communautés de poissons. Comme les trématodes de la maladie du point noir s’accumulent sur les individus avec l’âge (plus longue période d’exposition)</w:t>
      </w:r>
      <w:r>
        <w:rPr>
          <w:rFonts w:cstheme="majorHAnsi"/>
        </w:rPr>
        <w:fldChar w:fldCharType="begin"/>
      </w:r>
      <w:r w:rsidR="009A26C7">
        <w:rPr>
          <w:rFonts w:cstheme="majorHAnsi"/>
        </w:rPr>
        <w:instrText xml:space="preserve"> ADDIN ZOTERO_ITEM CSL_CITATION {"citationID":"TykpzEXg","properties":{"formattedCitation":"(Lemly &amp; Esch, 1984a)","plainCitation":"(Lemly &amp; Esch, 1984a)","noteIndex":0},"citationItems":[{"id":1666,"uris":["http://zotero.org/groups/2585270/items/T27IWLUZ"],"itemData":{"id":1666,"type":"article-journal","abstract":"Prevalence and intensity of Uvulifer ambloplitis were monitored in a population of juvenile bluegill sunfish, Lepomis macrochirus, and largemouth bass, Micropterus salmoides, from March 1979 through November 1982. Prevalence of U. ambloplitis in bluegill did not drop below 50% for any month and often reached 100%, with intensities ranging from 1 to 269 cysts per fish. Significant differences occurred in the intensity between size classes of bluegill, but not between sexes. Prevalence of cysts in largemouth bass did not exceed 26% and the intensity did not exceed 12 cysts per fish. The frequency distribution of U. ambloplitis in bluegill closely fit the negative binomial model. Recruitment of U. ambloplitis by caged bluegill began in May and ended in September, with maximum recruitment occurring in July. Both the prevalence and intensity of U. ambloplitis were exceptionally high in bluegill in the present study as compared with other locations. This may be due to the breeding behavior of the definitive host and population biology of the snail intermediate host combining to maximize parasite transmission and recruitment. Seasonal changes in the degree of overdispersion of U. ambloplitis suggest that parasite-related mortality of bluegill occurs during the winter.","container-title":"The Journal of Parasitology","DOI":"10.2307/3281394","ISSN":"0022-3395","issue":"4","note":"publisher: [The American Society of Parasitologists, Allen Press]","page":"466-474","source":"JSTOR","title":"Population Biology of the Trematode Uvulifer ambloplitis (Hughes, 1927) in Juvenile Bluegill Sunfish, Lepomis macrochirus, and Largemouth Bass, Micropterus salmoides","volume":"70","author":[{"family":"Lemly","given":"A. Dennis"},{"family":"Esch","given":"Gerald W."}],"issued":{"date-parts":[["1984"]]}}}],"schema":"https://github.com/citation-style-language/schema/raw/master/csl-citation.json"} </w:instrText>
      </w:r>
      <w:r>
        <w:rPr>
          <w:rFonts w:cstheme="majorHAnsi"/>
        </w:rPr>
        <w:fldChar w:fldCharType="separate"/>
      </w:r>
      <w:r w:rsidR="009A26C7">
        <w:rPr>
          <w:rFonts w:cstheme="majorHAnsi"/>
          <w:noProof/>
        </w:rPr>
        <w:t>(</w:t>
      </w:r>
      <w:proofErr w:type="spellStart"/>
      <w:r w:rsidR="009A26C7">
        <w:rPr>
          <w:rFonts w:cstheme="majorHAnsi"/>
          <w:noProof/>
        </w:rPr>
        <w:t>Lemly</w:t>
      </w:r>
      <w:proofErr w:type="spellEnd"/>
      <w:r w:rsidR="009A26C7">
        <w:rPr>
          <w:rFonts w:cstheme="majorHAnsi"/>
          <w:noProof/>
        </w:rPr>
        <w:t xml:space="preserve"> &amp; Esch, 1984a)</w:t>
      </w:r>
      <w:r>
        <w:rPr>
          <w:rFonts w:cstheme="majorHAnsi"/>
        </w:rPr>
        <w:fldChar w:fldCharType="end"/>
      </w:r>
      <w:r>
        <w:rPr>
          <w:rFonts w:cstheme="majorHAnsi"/>
        </w:rPr>
        <w:t xml:space="preserve">, la structure d’âge des communautés aurait une incidence sur la prévalence d’infection. Ainsi, les communautés avec une grande proportion d’individus âgés seraient plus susceptibles d’avoir une prévalence d’infection plus élevée. L’interaction entre la structure d’âge et la susceptibilité des espèces de poissons pourrait également moduler la prévalence de la communauté. Donc, si les espèces-hôtes les plus susceptibles ont une structure </w:t>
      </w:r>
      <w:r>
        <w:rPr>
          <w:rFonts w:cstheme="majorHAnsi"/>
        </w:rPr>
        <w:lastRenderedPageBreak/>
        <w:t xml:space="preserve">d’âge assez élevée, la prévalence d’infection serait plus élevée qui si la structure d’âge était plus basse. Pour notre part, l’âge des poissons n’a pas été estimé. Par contre, la longueur des individus capturés par les méthodes de pêche a été mesurée et peut être utilisé comme proxy comme les poissons grandissent avec l’âge </w:t>
      </w:r>
      <w:r>
        <w:rPr>
          <w:rFonts w:cstheme="majorHAnsi"/>
        </w:rPr>
        <w:fldChar w:fldCharType="begin"/>
      </w:r>
      <w:r>
        <w:rPr>
          <w:rFonts w:cstheme="majorHAnsi"/>
        </w:rPr>
        <w:instrText xml:space="preserve"> ADDIN ZOTERO_ITEM CSL_CITATION {"citationID":"1Gg4GEHN","properties":{"formattedCitation":"(Erzini, 1994)","plainCitation":"(Erzini, 1994)","noteIndex":0},"citationItems":[{"id":10996,"uris":["http://zotero.org/groups/2585270/items/AHBV9BDR"],"itemData":{"id":10996,"type":"article-journal","abstract":"Variability in length-at-age of marine species of fish was studied using age and growth data and population-specific life history and environmental parameters for 168 species in 50 families (458 records). The shapes of distributions, the magnitude of variability, the patterns of variability with age and size, and the degree of overlapping of distributions were investigated using simple as well as multivariate statistical methods. Departure from normality was a widespread phenomenon. The most important pattern of variability was an increase to a maximum at an intermediate age or size followed by a decrease. The degree of overlapping was generally high, with only one or two distributions not significantly overlaped in most cases. The implications of these results for length frequency analysis and other areas of fisheries are discussed.","container-title":"Journal of Applied Ichthyology","DOI":"10.1111/j.1439-0426.1994.tb00140.x","ISSN":"1439-0426","issue":"1","language":"en","note":"_eprint: https://onlinelibrary.wiley.com/doi/pdf/10.1111/j.1439-0426.1994.tb00140.x","page":"17-41","source":"Wiley Online Library","title":"An empirical study of variability in length-at-age of marine fishes","volume":"10","author":[{"family":"Erzini","given":"K."}],"issued":{"date-parts":[["1994"]]}}}],"schema":"https://github.com/citation-style-language/schema/raw/master/csl-citation.json"} </w:instrText>
      </w:r>
      <w:r>
        <w:rPr>
          <w:rFonts w:cstheme="majorHAnsi"/>
        </w:rPr>
        <w:fldChar w:fldCharType="separate"/>
      </w:r>
      <w:r>
        <w:rPr>
          <w:rFonts w:cstheme="majorHAnsi"/>
          <w:noProof/>
        </w:rPr>
        <w:t>(Erzini, 1994)</w:t>
      </w:r>
      <w:r>
        <w:rPr>
          <w:rFonts w:cstheme="majorHAnsi"/>
        </w:rPr>
        <w:fldChar w:fldCharType="end"/>
      </w:r>
      <w:r>
        <w:rPr>
          <w:rFonts w:cstheme="majorHAnsi"/>
        </w:rPr>
        <w:t>. En effet, nos résultats préliminaires ont montré une augmentation de l’intensité médiane d’infection chez les populations de crapet-soleil et de perchaude, ainsi que de la prévalence d’infection en fonction de leur longueur (</w:t>
      </w:r>
      <w:r w:rsidRPr="007F0656">
        <w:rPr>
          <w:rFonts w:cstheme="majorHAnsi"/>
          <w:color w:val="FF0000"/>
        </w:rPr>
        <w:t>Figure A1</w:t>
      </w:r>
      <w:r>
        <w:rPr>
          <w:rFonts w:cstheme="majorHAnsi"/>
        </w:rPr>
        <w:t xml:space="preserve">). Ainsi, nos résultats vont dans le sens que la structure d’âge de ces populations pourrait avoir une incidence sur la prévalence infection chez les communautés de poissons. </w:t>
      </w:r>
    </w:p>
    <w:p w14:paraId="5B8D65E9" w14:textId="77777777" w:rsidR="009C4200" w:rsidRDefault="009C4200" w:rsidP="009C4200">
      <w:pPr>
        <w:spacing w:line="360" w:lineRule="auto"/>
        <w:jc w:val="both"/>
        <w:rPr>
          <w:rFonts w:cstheme="majorHAnsi"/>
        </w:rPr>
      </w:pPr>
    </w:p>
    <w:p w14:paraId="5A8B87C4" w14:textId="77777777" w:rsidR="009C4200" w:rsidRPr="00C66EBE" w:rsidRDefault="009C4200" w:rsidP="009C4200">
      <w:pPr>
        <w:spacing w:line="360" w:lineRule="auto"/>
        <w:ind w:firstLine="708"/>
        <w:jc w:val="both"/>
        <w:rPr>
          <w:rFonts w:cstheme="majorHAnsi"/>
        </w:rPr>
      </w:pPr>
      <w:r>
        <w:rPr>
          <w:rFonts w:cstheme="majorHAnsi"/>
        </w:rPr>
        <w:t>Nous avons montré avec les précédentes analyses des relations entre la structure des communautés et la prévalence d’infection associée, appuyant un effet de dilution. Cependant, nous n’avons qu’effleuré les dynamiques entre l’écologie des communautés de poisson et les paramètres d’infection dans les lacs. Une différente approche permettrait de répondre à de nombreuses questions qui ont été soulevée par notre étude qui touchent le rapport entre l’infection et l’écologie des poissons. Est-ce que la prévalence au niveau de la communauté est imposée par une ou plusieurs espèces avec lesquelles les trématodes ont une forte compatibilité? Est-ce que l’utilisation d’habitat peut expliquer les intensités d’infection chez les poissons? Est-ce qu’il existe une disparité d’infection selon les stratégies alimentaires des espèces de poisson? Est-ce que le type de personnalité influence la vulnérabilité à l’infection? Est-ce que le comportement social influence la vulnérabilité à l’infection? Des approches expérimentales et/ou des analyses multivariées permettraient d’éclaircir ces points.</w:t>
      </w:r>
    </w:p>
    <w:p w14:paraId="35E4482A" w14:textId="77777777" w:rsidR="009C4200" w:rsidRDefault="009C4200" w:rsidP="009C4200">
      <w:pPr>
        <w:spacing w:line="360" w:lineRule="auto"/>
        <w:jc w:val="both"/>
        <w:rPr>
          <w:rFonts w:cstheme="majorHAnsi"/>
        </w:rPr>
      </w:pPr>
    </w:p>
    <w:p w14:paraId="11B1448F" w14:textId="77777777" w:rsidR="009C4200" w:rsidRPr="00491E43" w:rsidRDefault="009C4200" w:rsidP="009C4200">
      <w:pPr>
        <w:spacing w:line="360" w:lineRule="auto"/>
        <w:ind w:firstLine="708"/>
        <w:jc w:val="both"/>
        <w:rPr>
          <w:rFonts w:cstheme="majorHAnsi"/>
        </w:rPr>
      </w:pPr>
      <w:r>
        <w:rPr>
          <w:rFonts w:cstheme="majorHAnsi"/>
        </w:rPr>
        <w:t xml:space="preserve">Les parasites cooccupants un même individu-hôte (i.e., </w:t>
      </w:r>
      <w:proofErr w:type="spellStart"/>
      <w:r>
        <w:rPr>
          <w:rFonts w:cstheme="majorHAnsi"/>
        </w:rPr>
        <w:t>infracommunauté</w:t>
      </w:r>
      <w:proofErr w:type="spellEnd"/>
      <w:r>
        <w:rPr>
          <w:rFonts w:cstheme="majorHAnsi"/>
        </w:rPr>
        <w:t xml:space="preserve">) peuvent interagir les uns avec les autres </w:t>
      </w:r>
      <w:r>
        <w:rPr>
          <w:rFonts w:cstheme="majorHAnsi"/>
        </w:rPr>
        <w:fldChar w:fldCharType="begin"/>
      </w:r>
      <w:r>
        <w:rPr>
          <w:rFonts w:cstheme="majorHAnsi"/>
        </w:rPr>
        <w:instrText xml:space="preserve"> ADDIN ZOTERO_ITEM CSL_CITATION {"citationID":"LOkNysRz","properties":{"formattedCitation":"(Poulin, 2001)","plainCitation":"(Poulin, 2001)","noteIndex":0},"citationItems":[{"id":11000,"uris":["http://zotero.org/groups/2585270/items/NCIIWVSX"],"itemData":{"id":11000,"type":"article-journal","abstract":"The role of interspecific interactions in the structure of gastrointestinal helminth communities has been at the core of most research in parasite community ecology, yet there is no consensus regarding their general importance. There have been two different approaches to the study of species interactions in helminths. The first one consists of measuring the responses of helminth species in concomitant infections, preferably in laboratory experiments. Any change in numbers of parasite individuals or in their use of niche space, compared with what is observed in single infections, provides solid evidence that the species are interacting. The second approach can only provide indirect, circumstantial evidence. It consists in contrasting observed patterns either in the distribution of species richness of infracommunities from wild hosts, in their species composition, or in pairwise associations between helminth species among infracommunities, with the random patterns predicted by appropriate null models. In many cases, observed patterns do not depart from predicted ones; when they do, alternative explanations are usually as plausible as invoking the effect of interactions among helminth species. The present evidence suggests that the role of species interactions in helminth community structure is often negligible, but that it must always be evaluated on a case-by-case basis.","container-title":"Parasitology","DOI":"10.1017/S0031182000016991","ISSN":"1469-8161, 0031-1820","issue":"S1","language":"en","note":"publisher: Cambridge University Press","page":"S3-S11","source":"Cambridge University Press","title":"Interactions between species and the structure of helminth communities","volume":"122","author":[{"family":"Poulin","given":"R."}],"issued":{"date-parts":[["2001",3]]}}}],"schema":"https://github.com/citation-style-language/schema/raw/master/csl-citation.json"} </w:instrText>
      </w:r>
      <w:r>
        <w:rPr>
          <w:rFonts w:cstheme="majorHAnsi"/>
        </w:rPr>
        <w:fldChar w:fldCharType="separate"/>
      </w:r>
      <w:r>
        <w:rPr>
          <w:rFonts w:cstheme="majorHAnsi"/>
          <w:noProof/>
        </w:rPr>
        <w:t>(Poulin, 2001)</w:t>
      </w:r>
      <w:r>
        <w:rPr>
          <w:rFonts w:cstheme="majorHAnsi"/>
        </w:rPr>
        <w:fldChar w:fldCharType="end"/>
      </w:r>
      <w:r>
        <w:rPr>
          <w:rFonts w:cstheme="majorHAnsi"/>
        </w:rPr>
        <w:t xml:space="preserve">. Par exemple, certains parasites se compétitionnent pour les ressources à l’intérieur de l’hôte </w:t>
      </w:r>
      <w:r>
        <w:rPr>
          <w:rFonts w:cstheme="majorHAnsi"/>
        </w:rPr>
        <w:fldChar w:fldCharType="begin"/>
      </w:r>
      <w:r>
        <w:rPr>
          <w:rFonts w:cstheme="majorHAnsi"/>
        </w:rPr>
        <w:instrText xml:space="preserve"> ADDIN ZOTERO_ITEM CSL_CITATION {"citationID":"lnDtdBlB","properties":{"formattedCitation":"(Agrawal et al., 2017)","plainCitation":"(Agrawal et al., 2017)","noteIndex":0},"citationItems":[{"id":11005,"uris":["http://zotero.org/groups/2585270/items/GKKPUEPE"],"itemData":{"id":11005,"type":"article-journal","abstract":"The fish host (Wallago attu) and monogenoid parasite (Thaparocleidus sp.) have been recorded during 2 years (2011 and 2012) to investigate intra/interspecific interactions among query species (T. sudhakari (Gusev, 1976) Lim, 1996; T. indicus (Kulkarni, 1969) Lim, 1996; T. gomtius (Jain, 1952) Lim, 1996; T. yogendraii Agrawal, 1981 and T. wallagonius Jain, 1952) in the light of parasitic worm burden, morphological and molecular data. Each species is highly host specific (oioxenous), with a specialized functional niche. Being niche specialists, they exhibit niche overlapping along with co-existence due to reproductive barrier. Furthermore, a molecular marker, affirming clear-cut genetic variation in spite of structural entities, provides evidence for infra-speciation as well as co-speciation.","container-title":"Journal of Helminthology","DOI":"10.1017/S0022149X17000049","ISSN":"1475-2697","issue":"6","journalAbbreviation":"J Helminthol","language":"eng","note":"PMID: 28132663","page":"718-725","source":"PubMed","title":"Intraguild interactions between five congeneric species of Thaparocleidus (Monogenoidea) from the freshwater shark Wallago attu, Lucknow, India","volume":"91","author":[{"family":"Agrawal","given":"N."},{"family":"Rajvanshi","given":"S."},{"family":"Asthana","given":"A."}],"issued":{"date-parts":[["2017",11]]}}}],"schema":"https://github.com/citation-style-language/schema/raw/master/csl-citation.json"} </w:instrText>
      </w:r>
      <w:r>
        <w:rPr>
          <w:rFonts w:cstheme="majorHAnsi"/>
        </w:rPr>
        <w:fldChar w:fldCharType="separate"/>
      </w:r>
      <w:r>
        <w:rPr>
          <w:rFonts w:cstheme="majorHAnsi"/>
          <w:noProof/>
        </w:rPr>
        <w:t>(Agrawal et al., 2017)</w:t>
      </w:r>
      <w:r>
        <w:rPr>
          <w:rFonts w:cstheme="majorHAnsi"/>
        </w:rPr>
        <w:fldChar w:fldCharType="end"/>
      </w:r>
      <w:r>
        <w:rPr>
          <w:rFonts w:cstheme="majorHAnsi"/>
        </w:rPr>
        <w:t xml:space="preserve">. Cela fait en sorte qu’en nature, certains parasites co-occurrent rarement ensemble. Au contraire, certains favorisent l’établissement d’un autre pathogène </w:t>
      </w:r>
      <w:r>
        <w:rPr>
          <w:rFonts w:cstheme="majorHAnsi"/>
        </w:rPr>
        <w:fldChar w:fldCharType="begin"/>
      </w:r>
      <w:r>
        <w:rPr>
          <w:rFonts w:cstheme="majorHAnsi"/>
        </w:rPr>
        <w:instrText xml:space="preserve"> ADDIN ZOTERO_ITEM CSL_CITATION {"citationID":"hA1SyoBD","properties":{"formattedCitation":"(Telfer et al., 2010)","plainCitation":"(Telfer et al., 2010)","noteIndex":0},"citationItems":[{"id":11011,"uris":["http://zotero.org/groups/2585270/items/7YRUJSNL"],"itemData":{"id":11011,"type":"article-journal","abstract":"Most hosts, including humans, are simultaneously or sequentially infected with several parasites. A key question is whether patterns of coinfection arise because infection by one parasite species affects susceptibility to others or because of inherent differences between hosts. We used time-series data from individual hosts in natural populations to analyze patterns of infection risk for a microparasite community, detecting large positive and negative effects of other infections. Patterns remain once variations in host susceptibility and exposure are accounted for. Indeed, effects are typically of greater magnitude, and explain more variation in infection risk, than the effects associated with host and environmental factors more commonly considered in disease studies. We highlight the danger of mistaken inference when considering parasite species in isolation rather than parasite communities.","container-title":"Science","DOI":"10.1126/science.1190333","issue":"6001","note":"publisher: American Association for the Advancement of Science","page":"243-246","source":"science.org (Atypon)","title":"Species Interactions in a Parasite Community Drive Infection Risk in a Wildlife Population","volume":"330","author":[{"family":"Telfer","given":"Sandra"},{"family":"Lambin","given":"Xavier"},{"family":"Birtles","given":"Richard"},{"family":"Beldomenico","given":"Pablo"},{"family":"Burthe","given":"Sarah"},{"family":"Paterson","given":"Steve"},{"family":"Begon","given":"Mike"}],"issued":{"date-parts":[["2010",10,8]]}}}],"schema":"https://github.com/citation-style-language/schema/raw/master/csl-citation.json"} </w:instrText>
      </w:r>
      <w:r>
        <w:rPr>
          <w:rFonts w:cstheme="majorHAnsi"/>
        </w:rPr>
        <w:fldChar w:fldCharType="separate"/>
      </w:r>
      <w:r>
        <w:rPr>
          <w:rFonts w:cstheme="majorHAnsi"/>
          <w:noProof/>
        </w:rPr>
        <w:t>(Telfer et al., 2010)</w:t>
      </w:r>
      <w:r>
        <w:rPr>
          <w:rFonts w:cstheme="majorHAnsi"/>
        </w:rPr>
        <w:fldChar w:fldCharType="end"/>
      </w:r>
      <w:r>
        <w:rPr>
          <w:rFonts w:cstheme="majorHAnsi"/>
        </w:rPr>
        <w:t xml:space="preserve">. Il serait intéressant de considérer cet aspect d’interactions parasitaires dans de futures études en écologie spatiale des parasites. </w:t>
      </w:r>
      <w:proofErr w:type="gramStart"/>
      <w:r>
        <w:rPr>
          <w:rFonts w:cstheme="majorHAnsi"/>
        </w:rPr>
        <w:t>Par contre</w:t>
      </w:r>
      <w:proofErr w:type="gramEnd"/>
      <w:r>
        <w:rPr>
          <w:rFonts w:cstheme="majorHAnsi"/>
        </w:rPr>
        <w:t xml:space="preserve">, dans notre cas, comme la métacercaire est en période de dormance dans le poisson, une </w:t>
      </w:r>
      <w:r>
        <w:rPr>
          <w:rFonts w:cstheme="majorHAnsi"/>
        </w:rPr>
        <w:lastRenderedPageBreak/>
        <w:t xml:space="preserve">compétition interspécifique pour les ressources qui limiterait l’intensité d’infection serait surprenante. Toutefois, une compétition pour l’espace (entre les individus qui causent la maladie du point noir) serait envisageable </w:t>
      </w:r>
      <w:r>
        <w:rPr>
          <w:rFonts w:cstheme="majorHAnsi"/>
        </w:rPr>
        <w:fldChar w:fldCharType="begin"/>
      </w:r>
      <w:r>
        <w:rPr>
          <w:rFonts w:cstheme="majorHAnsi"/>
        </w:rPr>
        <w:instrText xml:space="preserve"> ADDIN ZOTERO_ITEM CSL_CITATION {"citationID":"PE2NCQlc","properties":{"formattedCitation":"(Holmes, 1987)","plainCitation":"(Holmes, 1987)","noteIndex":0},"citationItems":[{"id":11015,"uris":["http://zotero.org/groups/2585270/items/GJHY93LP"],"itemData":{"id":11015,"type":"article-journal","abstract":"The existence of both interactive and isolationist communities of helminths, each of which may be produced by any one of several processes, necessitates a pluralistic view of helminth community structure. A scheme involving three hierarchical scales of communities of helminths is proposed. Interactions between species occur in infracommunities, and should be looked for there. Interactions are often clearer in smaller groups of species, either among core species or within guilds. Infracommunities are samples of helminth communities at two larger scales: the helminth community in the host population provides core species, largely specialists, and that in the host community provides the generalists and the satellite species. The richness of each of the two large-scale communities is affected by various ecological, historical and evolutionary factors. The different concepts which have been applied to parasite communities are based on these factors.","container-title":"International Journal for Parasitology","DOI":"10.1016/0020-7519(87)90042-7","ISSN":"0020-7519","issue":"1","journalAbbreviation":"International Journal for Parasitology","page":"203-208","source":"ScienceDirect","title":"The structure of helminth communities","volume":"17","author":[{"family":"Holmes","given":"John C."}],"issued":{"date-parts":[["1987",2,1]]}}}],"schema":"https://github.com/citation-style-language/schema/raw/master/csl-citation.json"} </w:instrText>
      </w:r>
      <w:r>
        <w:rPr>
          <w:rFonts w:cstheme="majorHAnsi"/>
        </w:rPr>
        <w:fldChar w:fldCharType="separate"/>
      </w:r>
      <w:r>
        <w:rPr>
          <w:rFonts w:cstheme="majorHAnsi"/>
          <w:noProof/>
        </w:rPr>
        <w:t>(Holmes, 1987)</w:t>
      </w:r>
      <w:r>
        <w:rPr>
          <w:rFonts w:cstheme="majorHAnsi"/>
        </w:rPr>
        <w:fldChar w:fldCharType="end"/>
      </w:r>
      <w:r>
        <w:rPr>
          <w:rFonts w:cstheme="majorHAnsi"/>
        </w:rPr>
        <w:t xml:space="preserve"> puisqu’il serait plus difficile pour les cercaires de pénétrer le poisson si le point d’entrée est déjà occupé par un autre individu. Cependant, une superposition de points noirs est parfois observée chez les individus fortement infectés (observations de terrain).</w:t>
      </w:r>
    </w:p>
    <w:p w14:paraId="589FD87F" w14:textId="77777777" w:rsidR="009C4200" w:rsidRDefault="009C4200" w:rsidP="009C4200">
      <w:pPr>
        <w:spacing w:line="360" w:lineRule="auto"/>
        <w:jc w:val="both"/>
        <w:rPr>
          <w:rFonts w:cstheme="majorHAnsi"/>
        </w:rPr>
      </w:pPr>
    </w:p>
    <w:p w14:paraId="074162F9" w14:textId="77777777" w:rsidR="009C4200" w:rsidRPr="00B27E03" w:rsidRDefault="009C4200" w:rsidP="009C4200">
      <w:pPr>
        <w:spacing w:line="360" w:lineRule="auto"/>
        <w:ind w:firstLine="708"/>
        <w:jc w:val="both"/>
        <w:rPr>
          <w:rFonts w:cstheme="majorHAnsi"/>
        </w:rPr>
      </w:pPr>
      <w:r>
        <w:rPr>
          <w:rFonts w:cstheme="majorHAnsi"/>
        </w:rPr>
        <w:t xml:space="preserve">L’utilisation du territoire est un autre élément qui pourrait influencer la dynamique d’infection. À l’échelle du bassin versant, l’utilisation du territoire est connue pour influencer les intrants de matière organique et de nutriments dans les milieux d’eau douce </w:t>
      </w:r>
      <w:r>
        <w:rPr>
          <w:rFonts w:cstheme="majorHAnsi"/>
        </w:rPr>
        <w:fldChar w:fldCharType="begin"/>
      </w:r>
      <w:r>
        <w:rPr>
          <w:rFonts w:cstheme="majorHAnsi"/>
        </w:rPr>
        <w:instrText xml:space="preserve"> ADDIN ZOTERO_ITEM CSL_CITATION {"citationID":"qsqQX1Jp","properties":{"formattedCitation":"(Fraterrigo &amp; Downing, 2008; Molinero &amp; Burke, 2009)","plainCitation":"(Fraterrigo &amp; Downing, 2008; Molinero &amp; Burke, 2009)","noteIndex":0},"citationItems":[{"id":11020,"uris":["http://zotero.org/groups/2585270/items/2EUHDQ2E"],"itemData":{"id":11020,"type":"article-journal","abstract":"Nutrient loading to lakes depends on both the availability of nutrients in a watershed and their potential for movement to a lake. Many studies have demonstrated that variation in watershed land use can translate to differences in lake water quality by affecting nutrient availability. There have been few attempts, however, to understand how loading to surface waters is affected by land use when there are differences in watershed transport capacity. We compared the relationship between land use/cover and lake nutrients in lakes draining watersheds that exhibited high and low transport capacity using a 5 year (2001–2005) dataset describing the chemistry of 101 lakes and reservoirs in a region of intensive agriculture. We measured watershed transport capacity by compositing the hydrologic, geologic, and topographic variables correlated with interannual variability in lake total nitrogen (TN) or phosphorus (TP) because the hydrologic permeability of watersheds amplifies downstream responses to rainfall events. Factors describing watershed transport capacity differed for TN and TP, consistent with differences in nutrient mobility and biogeochemistry. Partial least squares regression revealed that watershed transport capacity influenced the nature of the association between land use/cover and lake chemistry. In watersheds with low transport capacity, in-lake processes and near-shore land use/cover tended to be more influential, whereas, in watersheds with high transport capacity, land use/cover across the entire watershed was important for explaining lake chemistry. Thus, although land use is a key driver of nutrient loading to lakes, the extent to which it influences water quality can vary with watershed transport capacity.","container-title":"Ecosystems","DOI":"10.1007/s10021-008-9176-6","ISSN":"1435-0629","issue":"7","journalAbbreviation":"Ecosystems","language":"en","page":"1021-1034","source":"Springer Link","title":"The Influence of Land Use on Lake Nutrients Varies with Watershed Transport Capacity","volume":"11","author":[{"family":"Fraterrigo","given":"Jennifer M."},{"family":"Downing","given":"John A."}],"issued":{"date-parts":[["2008",11,1]]}}},{"id":11027,"uris":["http://zotero.org/groups/2585270/items/RNGT8BLX"],"itemData":{"id":11027,"type":"article-journal","abstract":"We measured dissolved organic carbon (DOC), dissolved organic nitrogen (DON), and dissolved organic phosphorous (DOP) concentrations over the course of a year in 15 headwater streams within a Georgia Piedmont watershed that is a mosaic of areas with intensive animal agriculture, forestry, and residential development. The watershed receives large non-point-source organic waste inputs, mostly from poultry and beef production, with lesser quantities from the rapidly growing human population. The organic wastes from animal agriculture are deposited on nearby pastures and the human wastes are mostly treated with septic systems. We selected the headwater catchments to fall along a gradient of organic waste inputs, and hypothesized that stream dissolved organic matter (DOM) concentrations would increase along this gradient. We used a set of readily obtainable landscape indicators (land use categories, soil carbon content, and soil clay content), factor scores derived from a principal components analysis (PCA) of the landscape indicators, and organic waste input estimates to develop simple empirical models that describe our measured DOM concentrations and elemental ratios (C:N, C:P, and N:P). The models show positive correlations of stream DOC, DON, and DOP concentrations with pasture land cover, and with estimated organic waste inputs, lending support to our hypothesis. Over the entire measurement period, buffer land cover better described mean DOC and DON concentrations [maximum adjusted R2 (AdjR2) of 0.86 and 0.90, respectively] whereas the best models for mean DOP concentration and elemental ratios were comprised of both watershed and buffer scale indicators or PCA factor scores (maximum AdjR2 ranged from 0.54 to 0.64). Organic waste estimates were also useful DOM descriptors (maximum AdjR2 ranged from 0.23 to 0.55), although they were less effective than the landscape indicators. Landscape indicators and organic waste estimates were useful descriptors of DOC concentration variation (maximum AdjR2 ranged from 0.22 to 0.77) after grouping the observations by season. Watershed scale indicators were better descriptors during most of the seasons. We conclude that landscape indicators and organic waste input estimates are useful descriptors of DOM concentrations and elemental ratios in watersheds dominated by non-point-source organic matter inputs.","container-title":"Hydrobiologia","DOI":"10.1007/s10750-009-9921-7","ISSN":"1573-5117","issue":"1","journalAbbreviation":"Hydrobiologia","language":"en","page":"289-308","source":"Springer Link","title":"Effects of land use on dissolved organic matter biogeochemistry in piedmont headwater streams of the Southeastern United States","volume":"635","author":[{"family":"Molinero","given":"Jon"},{"family":"Burke","given":"Roger A."}],"issued":{"date-parts":[["2009",11,1]]}}}],"schema":"https://github.com/citation-style-language/schema/raw/master/csl-citation.json"} </w:instrText>
      </w:r>
      <w:r>
        <w:rPr>
          <w:rFonts w:cstheme="majorHAnsi"/>
        </w:rPr>
        <w:fldChar w:fldCharType="separate"/>
      </w:r>
      <w:r>
        <w:rPr>
          <w:rFonts w:cstheme="majorHAnsi"/>
          <w:noProof/>
        </w:rPr>
        <w:t>(Fraterrigo &amp; Downing, 2008; Molinero &amp; Burke, 2009)</w:t>
      </w:r>
      <w:r>
        <w:rPr>
          <w:rFonts w:cstheme="majorHAnsi"/>
        </w:rPr>
        <w:fldChar w:fldCharType="end"/>
      </w:r>
      <w:r>
        <w:rPr>
          <w:rFonts w:cstheme="majorHAnsi"/>
        </w:rPr>
        <w:t xml:space="preserve">. Par exemple, le pourcentage de milieu agricole, milieu forestier, milieu humide ou milieu anthropique pourrait avoir une incidence sur la dynamique hydrique et la qualité de l’eau des milieux aquatiques. À plus petite échelle, la densité d’habitations et la densité de route autour d’un lac, la présence de barrages, la présence d’embarcations à moteurs et la largeur de la zone riparienne pourraient être des facteurs influents sur les dynamiques d’infection dans les lacs du Québec. Cela dit, notre région d’étude n’était pas idéale pour étudier l’effet de l’utilisation du territoire puisque le type d’utilisation varie très peu entre les bassins versants qui ont été échantillonnés pour la présente étude. </w:t>
      </w:r>
    </w:p>
    <w:p w14:paraId="727E8DF8" w14:textId="77777777" w:rsidR="009C4200" w:rsidRDefault="009C4200" w:rsidP="009C4200">
      <w:pPr>
        <w:spacing w:line="360" w:lineRule="auto"/>
        <w:jc w:val="both"/>
        <w:rPr>
          <w:rFonts w:cstheme="majorHAnsi"/>
          <w:b/>
          <w:bCs/>
        </w:rPr>
      </w:pPr>
    </w:p>
    <w:p w14:paraId="7C19670A" w14:textId="77777777" w:rsidR="009C4200" w:rsidRPr="008F2FA7" w:rsidRDefault="009C4200" w:rsidP="009C4200">
      <w:pPr>
        <w:spacing w:line="360" w:lineRule="auto"/>
        <w:ind w:firstLine="708"/>
        <w:jc w:val="both"/>
        <w:rPr>
          <w:rFonts w:cstheme="majorHAnsi"/>
        </w:rPr>
      </w:pPr>
      <w:r>
        <w:rPr>
          <w:rFonts w:cstheme="majorHAnsi"/>
        </w:rPr>
        <w:t xml:space="preserve">Cette étude a permis de mettre en évidence des biais dans l’estimation de la prévalence d’infection liés aux méthodes d’échantillonnage. En conséquence, nous soulignons l’importance de prendre en considération les biais liés aux méthodes dans les études comparatives en parasitisme. Nous encourageons de futures études à établir le lien entre la prévalence estimée et type de communauté échantillonné par chaque méthode au niveau de l’identité des espèces, du type de personnalité, de l’utilisation du territoire et de la stratégie alimentaire afin de se pencher sur nos hypothèses. Les différences observées dans l’estimation de la prévalence liées aux méthodes impliquent également des retombées sur le design optimal pour mesurer la prévalence d’infection chez les communautés de poissons. Dans le paysage, la prévalence d’infection d’un lac varie entre très forte et nulle, ce qui renforce l’idée qu’il faut effectuer un effort d’échantillonnage assez grand </w:t>
      </w:r>
      <w:r>
        <w:rPr>
          <w:rFonts w:cstheme="majorHAnsi"/>
        </w:rPr>
        <w:lastRenderedPageBreak/>
        <w:t xml:space="preserve">si l’on veut capturer l’ensemble de la variation et estimer une prévalence représentative du paysage. Toutefois, des contraintes de temps, de personnel et d’argent limitent souvent l’effort d’échantillonnage qui peut être envisagé dans une étude. Nos résultats suggèrent donc que le choix de la méthode doit se faire selon l’étendue spatiale auquel une prévalence doit être estimée et l’effort d’échantillonnage réalisable. Par exemple, pour estimer une prévalence du paysage, les transects d’observation demandent beaucoup moins d’effort d’échantillonnage que les autres méthodes. </w:t>
      </w:r>
      <w:proofErr w:type="gramStart"/>
      <w:r>
        <w:rPr>
          <w:rFonts w:cstheme="majorHAnsi"/>
        </w:rPr>
        <w:t>Par contre</w:t>
      </w:r>
      <w:proofErr w:type="gramEnd"/>
      <w:r>
        <w:rPr>
          <w:rFonts w:cstheme="majorHAnsi"/>
        </w:rPr>
        <w:t xml:space="preserve">, si la prévalence doit seulement être estimée à l’échelle du lac, les méthodes de pêche permettent une estimation plus précise pour un temps d’échantillonnage similaire. </w:t>
      </w:r>
    </w:p>
    <w:p w14:paraId="7592E5E3" w14:textId="77777777" w:rsidR="009C4200" w:rsidRPr="00CF1B67" w:rsidRDefault="009C4200" w:rsidP="009C4200">
      <w:pPr>
        <w:spacing w:line="360" w:lineRule="auto"/>
        <w:jc w:val="both"/>
        <w:rPr>
          <w:rFonts w:cstheme="majorHAnsi"/>
          <w:b/>
          <w:bCs/>
        </w:rPr>
      </w:pPr>
    </w:p>
    <w:p w14:paraId="1F8A2E07" w14:textId="77777777" w:rsidR="009C4200" w:rsidRDefault="009C4200" w:rsidP="009C4200">
      <w:pPr>
        <w:spacing w:line="360" w:lineRule="auto"/>
        <w:ind w:firstLine="708"/>
        <w:jc w:val="both"/>
        <w:rPr>
          <w:rFonts w:cstheme="majorHAnsi"/>
        </w:rPr>
      </w:pPr>
      <w:r w:rsidRPr="002B2FFB">
        <w:rPr>
          <w:rFonts w:cstheme="majorHAnsi"/>
        </w:rPr>
        <w:t xml:space="preserve">Obtenir </w:t>
      </w:r>
      <w:r>
        <w:rPr>
          <w:rFonts w:cstheme="majorHAnsi"/>
        </w:rPr>
        <w:t xml:space="preserve">des mesures d’infection chez les animaux sauvages s’avère souvent compliqué puisque cela demande d’être en mesure de s’approcher de l’animal, de pouvoir le contenir, ou bien le mettre à mort. Toutefois, ce genre de proximité et manipulations occasionnent du stress envers les animaux sauvages. Pour les endoparasites, avoir des mesures d’infection sans avoir à sacrifier les individus s’avère particulièrement complexe. Cependant, certaines infections comme la maladie du point noir causent des signes physiques d’infection et permettent d’évaluer l’infection sans sacrifier les individus. Toutefois, sur le terrain, comme les chercheurs cherchent à limiter le stress causé aux animaux, la prévalence d’infection est souvent la seule mesure d’infection reportée. En réalité, le nombre de points noirs est souvent trop élevé pour compter sur un individu stressé ou en mouvement dans l’eau. Ainsi, les mesures d’abondance et d’intensité d’infection requièrent généralement la mise à mort des individus. Un moyen de </w:t>
      </w:r>
      <w:proofErr w:type="gramStart"/>
      <w:r>
        <w:rPr>
          <w:rFonts w:cstheme="majorHAnsi"/>
        </w:rPr>
        <w:t>pallier à</w:t>
      </w:r>
      <w:proofErr w:type="gramEnd"/>
      <w:r>
        <w:rPr>
          <w:rFonts w:cstheme="majorHAnsi"/>
        </w:rPr>
        <w:t xml:space="preserve"> ce problème serait de prendre les individus en photo sur le terrain et de compter le nombre de points noirs par la suite, soit par décompte visuel ou avec un logiciel d’analyse d’images (e.g., le logiciel calcule l’intensité d’infection selon le pourcentage du corps recouvert de point noir). </w:t>
      </w:r>
      <w:proofErr w:type="gramStart"/>
      <w:r>
        <w:rPr>
          <w:rFonts w:cstheme="majorHAnsi"/>
        </w:rPr>
        <w:t>Par contre</w:t>
      </w:r>
      <w:proofErr w:type="gramEnd"/>
      <w:r>
        <w:rPr>
          <w:rFonts w:cstheme="majorHAnsi"/>
        </w:rPr>
        <w:t>, les points noirs ont tendance à s’agréger et se superposent parfois. Ainsi, soit le logiciel ou le modèle d’intelligence artificielle sont capables de bien les distinguer en fonction de l’effet profondeur dans l’image ou bien un facteur de correction devrait être développé à la suite de tests de comparaison entre l’estimation du logiciel et le nombre réel de points noirs. Également, il est difficile de prendre une photo de poisson stressé avec les nageoires ouvertes, sur lesquelles se trouve une importante proportion de points noirs.</w:t>
      </w:r>
    </w:p>
    <w:p w14:paraId="13148010" w14:textId="77777777" w:rsidR="009C4200" w:rsidRDefault="009C4200" w:rsidP="009C4200">
      <w:pPr>
        <w:spacing w:line="360" w:lineRule="auto"/>
        <w:jc w:val="both"/>
        <w:rPr>
          <w:rFonts w:cstheme="majorHAnsi"/>
        </w:rPr>
      </w:pPr>
    </w:p>
    <w:p w14:paraId="14819E29" w14:textId="77777777" w:rsidR="009C4200" w:rsidRPr="00CC15FC" w:rsidRDefault="009C4200" w:rsidP="009C4200">
      <w:pPr>
        <w:spacing w:line="360" w:lineRule="auto"/>
        <w:ind w:firstLine="708"/>
        <w:jc w:val="both"/>
        <w:rPr>
          <w:rFonts w:cstheme="majorHAnsi"/>
        </w:rPr>
      </w:pPr>
      <w:r>
        <w:rPr>
          <w:rFonts w:cstheme="majorHAnsi"/>
        </w:rPr>
        <w:lastRenderedPageBreak/>
        <w:t xml:space="preserve">Les analyses présentées dans ce mémoire ont permis d’établir le lien entre la prévalence d’infection et les caractéristiques de l’environnement, mais pas d’identifier les mécanismes causals derrière ces relations. Conséquemment, d’autres études seront nécessaires afin de confirmer les mécanismes suggérés dans ce mémoire. Par exemple, une approche expérimentale in situ ou en </w:t>
      </w:r>
      <w:proofErr w:type="spellStart"/>
      <w:r>
        <w:rPr>
          <w:rFonts w:cstheme="majorHAnsi"/>
        </w:rPr>
        <w:t>mésocosme</w:t>
      </w:r>
      <w:proofErr w:type="spellEnd"/>
      <w:r>
        <w:rPr>
          <w:rFonts w:cstheme="majorHAnsi"/>
        </w:rPr>
        <w:t xml:space="preserve"> pourrait confirmer si les macrophytes agissent comme barrière de transmission vis-à-vis les cercaires. Une analyse de pistes serait également une bonne option pour mettre en évidence les mécanismes de causalité entre les facteurs environnementaux et la prévalence d’infection.</w:t>
      </w:r>
    </w:p>
    <w:p w14:paraId="4B9D5526" w14:textId="77777777" w:rsidR="009C4200" w:rsidRDefault="009C4200" w:rsidP="009C4200">
      <w:pPr>
        <w:spacing w:line="360" w:lineRule="auto"/>
        <w:jc w:val="both"/>
        <w:rPr>
          <w:rFonts w:cstheme="majorHAnsi"/>
        </w:rPr>
      </w:pPr>
    </w:p>
    <w:p w14:paraId="41E6C737" w14:textId="142BCDC1" w:rsidR="009C4200" w:rsidRDefault="009C4200" w:rsidP="009C4200">
      <w:pPr>
        <w:spacing w:line="360" w:lineRule="auto"/>
        <w:ind w:firstLine="708"/>
        <w:jc w:val="both"/>
        <w:rPr>
          <w:rFonts w:cstheme="majorHAnsi"/>
        </w:rPr>
      </w:pPr>
      <w:r>
        <w:rPr>
          <w:rFonts w:cstheme="majorHAnsi"/>
        </w:rPr>
        <w:t xml:space="preserve">Les modèles empiriques (i.e., basés sur des données) sont de bons outils pour décrire et comprendre les relations entre la biodiversité et l’environnement. Ce genre d’approche est très flexible et ne requiert aucune information préalable. Cependant, l’approche empirique comporte des limites : elle ne considère par les processus théoriques sous-jacents à la relation et les résultats sont limités au système d’étude. Ainsi, un modèle empirique qualifiant une relation X peut fortement varier d’une espèce ou d’un endroit à l’autre et donc, ne peut pas être extrapolé dans un contexte comparatif. </w:t>
      </w:r>
      <w:r w:rsidRPr="006B7EF2">
        <w:rPr>
          <w:rFonts w:cstheme="majorHAnsi"/>
        </w:rPr>
        <w:t>Dès lors, un modèle a besoin d’un</w:t>
      </w:r>
      <w:r>
        <w:rPr>
          <w:rFonts w:cstheme="majorHAnsi"/>
        </w:rPr>
        <w:t xml:space="preserve"> large éventail d’ensembles de données pour détecter des patrons à grande échelle </w:t>
      </w:r>
      <w:r>
        <w:rPr>
          <w:rFonts w:cstheme="majorHAnsi"/>
        </w:rPr>
        <w:fldChar w:fldCharType="begin"/>
      </w:r>
      <w:r>
        <w:rPr>
          <w:rFonts w:cstheme="majorHAnsi"/>
        </w:rPr>
        <w:instrText xml:space="preserve"> ADDIN ZOTERO_ITEM CSL_CITATION {"citationID":"UaO7mSiz","properties":{"formattedCitation":"(Maestrini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Pr>
          <w:rFonts w:cstheme="majorHAnsi"/>
        </w:rPr>
        <w:fldChar w:fldCharType="separate"/>
      </w:r>
      <w:r>
        <w:rPr>
          <w:rFonts w:cstheme="majorHAnsi"/>
          <w:noProof/>
        </w:rPr>
        <w:t>(Maestrini et al., 2022)</w:t>
      </w:r>
      <w:r>
        <w:rPr>
          <w:rFonts w:cstheme="majorHAnsi"/>
        </w:rPr>
        <w:fldChar w:fldCharType="end"/>
      </w:r>
      <w:r>
        <w:rPr>
          <w:rFonts w:cstheme="majorHAnsi"/>
        </w:rPr>
        <w:t xml:space="preserve">. À l’opposée, les modèles mécanistiques sont basés sur les processus bien établis dans le domaine de recherche, ce qui les rend théoriquement universels. Toutefois, cette approche nécessite une compréhension préalable des lois et mécanismes qui régissent la dynamique </w:t>
      </w:r>
      <w:r>
        <w:rPr>
          <w:rFonts w:cstheme="majorHAnsi"/>
        </w:rPr>
        <w:fldChar w:fldCharType="begin"/>
      </w:r>
      <w:r>
        <w:rPr>
          <w:rFonts w:cstheme="majorHAnsi"/>
        </w:rPr>
        <w:instrText xml:space="preserve"> ADDIN ZOTERO_ITEM CSL_CITATION {"citationID":"UOWYldWz","properties":{"formattedCitation":"(Maestrini et al., 2022)","plainCitation":"(Maestrini et al., 2022)","noteIndex":0},"citationItems":[{"id":10943,"uris":["http://zotero.org/groups/2585270/items/C5LQVSP6"],"itemData":{"id":10943,"type":"article-journal","abstract":"Yield prediction models can be divided between data-driven and process-based models (crop growth models). The first category contains many different types of models with parameters learned from the data themselves and where domain knowledge is only used to select the predictors and engineer features. In the second category, models are based upon biophysical principles, whose structure and parameters are derived primarily from domain knowledge. Here we investigate if the integration of the two approaches can be beneficial as it allows to overcome the limitations of the two approaches taken individually - lack of sufficiently large, reliable and orthogonal datasets for data-driven approaches and the need of many inputs for process-based models. The applications of the two categories of models have been reviewed, paying special attention to the cases where the two approaches have been mixed. By analysing the literature we identified three major cases of integration between the two approaches: (1) using crop growth models to engineer features and expand the predictors space, (2) use data-driven approaches to estimate missing inputs for process-based models (3) using data-driven approaches to produce meta-models to reduce computation burden. Finally we propose a methodology based on metamodels and transfer learning to integrate data-driven and process-based approaches.","container-title":"European Journal of Agronomy","DOI":"10.1016/j.eja.2022.126569","ISSN":"1161-0301","journalAbbreviation":"European Journal of Agronomy","page":"126569","source":"ScienceDirect","title":"Mixing process-based and data-driven approaches in yield prediction","volume":"139","author":[{"family":"Maestrini","given":"Bernardo"},{"family":"Mimić","given":"Gordan"},{"family":"Oort","given":"Pepijn A. J.","non-dropping-particle":"van"},{"family":"Jindo","given":"Keiji"},{"family":"Brdar","given":"Sanja"},{"family":"Athanasiadis","given":"Ioannis N."},{"family":"Evert","given":"Frits K.","non-dropping-particle":"van"}],"issued":{"date-parts":[["2022",9,1]]}}}],"schema":"https://github.com/citation-style-language/schema/raw/master/csl-citation.json"} </w:instrText>
      </w:r>
      <w:r>
        <w:rPr>
          <w:rFonts w:cstheme="majorHAnsi"/>
        </w:rPr>
        <w:fldChar w:fldCharType="separate"/>
      </w:r>
      <w:r>
        <w:rPr>
          <w:rFonts w:cstheme="majorHAnsi"/>
          <w:noProof/>
        </w:rPr>
        <w:t>(Maestrini et al., 2022)</w:t>
      </w:r>
      <w:r>
        <w:rPr>
          <w:rFonts w:cstheme="majorHAnsi"/>
        </w:rPr>
        <w:fldChar w:fldCharType="end"/>
      </w:r>
      <w:r>
        <w:rPr>
          <w:rFonts w:cstheme="majorHAnsi"/>
        </w:rPr>
        <w:t xml:space="preserve">. Dans le domaine du parasitisme, les modèles mécanistiques sont plutôt rares </w:t>
      </w:r>
      <w:r>
        <w:rPr>
          <w:rFonts w:cstheme="majorHAnsi"/>
        </w:rPr>
        <w:fldChar w:fldCharType="begin"/>
      </w:r>
      <w:r w:rsidR="009A26C7">
        <w:rPr>
          <w:rFonts w:cstheme="majorHAnsi"/>
        </w:rPr>
        <w:instrText xml:space="preserve"> ADDIN ZOTERO_ITEM CSL_CITATION {"citationID":"XbWCSvlE","properties":{"formattedCitation":"(Fox et al., 2015; Robinson et al., 2022)","plainCitation":"(Fox et al., 2015; Robinson et al., 2022)","dontUpdate":true,"noteIndex":0},"citationItems":[{"id":10951,"uris":["http://zotero.org/groups/2585270/items/J5VXHQFD"],"itemData":{"id":10951,"type":"article-journal","abstract":"Parasitic nematodes represent one of the most pervasive and significant challenges to grazing livestock, and their intensity and distribution are strongly influenced by climate. Parasite levels and species composition have already shifted under climate change, with nematode parasite intensity frequently low in newly colonized areas, but sudden large-scale outbreaks are becoming increasingly common. These outbreaks compromise both food security and animal welfare, yet there is a paucity of predictions on how climate change will influence livestock parasites. This study aims to assess how climate change can affect parasite risk. Using a process-based approach, we determine how changes in temperature-sensitive elements of outbreaks influence parasite dynamics, to explore the potential for climate change to influence livestock helminth infections. We show that changes in temperate-sensitive parameters can result in nonlinear responses in outbreak dynamics, leading to distinct ‘tipping-points’ in nematode parasite burdens. Through applying two mechanistic models, of varying complexity, our approach demonstrates that these nonlinear responses are robust to the inclusion of a number of realistic processes that are present in livestock systems. Our study demonstrates that small changes in climatic conditions around critical thresholds may result in dramatic changes in parasite burdens.","container-title":"Royal Society Open Science","DOI":"10.1098/rsos.140296","issue":"5","note":"publisher: Royal Society","page":"140296","source":"royalsocietypublishing.org (Atypon)","title":"Climate-driven tipping-points could lead to sudden, high-intensity parasite outbreaks","volume":"2","author":[{"family":"Fox","given":"Naomi J."},{"family":"Marion","given":"Glenn"},{"family":"Davidson","given":"Ross S."},{"family":"White","given":"Piran C. L."},{"family":"Hutchings","given":"Michael R."}],"issued":{"date-parts":[["2015",5]]}}},{"id":10955,"uris":["http://zotero.org/groups/2585270/items/HTZ2RGHS"],"itemData":{"id":10955,"type":"article-journal","abstract":"Ceratonova shasta is a myxozoan parasite endemic to the Pacific Northwest of North America that is linked to low survival rates of juvenile salmonids in some watersheds such as the Klamath River basin. The density of C. shasta actinospores in the water column is typically highest in the spring (March–June), and directly influences infection rates for outmigrating juvenile salmonids. Current management approaches require quantities of C. shasta density to assess disease risk and estimate survival of juvenile salmonids. Therefore, we developed a model to simulate the density of waterborne C. shasta actinospores using a mechanistic framework based on abiotic drivers and informed by empirical data. The model quantified factors that describe the key features of parasite abundance during the period of juvenile salmon outmigration, including the week of initial detection (onset), seasonal pattern of spore density, and peak density of C. shasta. Spore onset was simulated by a bio-physical degree-day model using the timing of adult salmon spawning and accumulation of thermal units for parasite development. Normalized spore density was simulated by a quadratic regression model based on a parabolic thermal response with river water temperature. Peak spore density was simulated based on retained explanatory variables in a generalized linear model that included the prevalence of infection in hatchery-origin Chinook juveniles the previous year and the occurrence of flushing flows (≥171 m3/s). The final model performed well, closely matched the initial detections (onset) of spores, and explained inter-annual variations for most water years. Our C. shasta model has direct applications as a management tool to assess the impact of proposed flow regimes on the parasite, and it can be used for projecting the effects of alternative water management scenarios on disease-induced mortality of juvenile salmonids such as with an altered water temperature regime or with dam removal.","container-title":"PeerJ","DOI":"10.7717/peerj.13183","ISSN":"2167-8359","journalAbbreviation":"PeerJ","language":"en","note":"publisher: PeerJ Inc.","page":"e13183","source":"peerj.com","title":"Using a mechanistic framework to model the density of an aquatic parasite Ceratonova shasta","volume":"10","author":[{"family":"Robinson","given":"H. Eve"},{"family":"Alexander","given":"Julie D."},{"family":"Bartholomew","given":"Jerri L."},{"family":"Hallett","given":"Sascha L."},{"family":"Hetrick","given":"Nicholas J."},{"family":"Perry","given":"Russell W."},{"family":"Som","given":"Nicholas A."}],"issued":{"date-parts":[["2022",4,14]]}}}],"schema":"https://github.com/citation-style-language/schema/raw/master/csl-citation.json"} </w:instrText>
      </w:r>
      <w:r>
        <w:rPr>
          <w:rFonts w:cstheme="majorHAnsi"/>
        </w:rPr>
        <w:fldChar w:fldCharType="separate"/>
      </w:r>
      <w:r>
        <w:rPr>
          <w:rFonts w:cstheme="majorHAnsi"/>
          <w:noProof/>
        </w:rPr>
        <w:t>(mais voir Fox et al., 2015 et Robinson et al., 2022)</w:t>
      </w:r>
      <w:r>
        <w:rPr>
          <w:rFonts w:cstheme="majorHAnsi"/>
        </w:rPr>
        <w:fldChar w:fldCharType="end"/>
      </w:r>
      <w:r>
        <w:rPr>
          <w:rFonts w:cstheme="majorHAnsi"/>
        </w:rPr>
        <w:t xml:space="preserve"> puisque les interactions hôte-parasites sont particulièrement complexes et les lois et processus qui régissent leur dynamique sont difficiles à identifier </w:t>
      </w:r>
      <w:r>
        <w:rPr>
          <w:rFonts w:cstheme="majorHAnsi"/>
        </w:rPr>
        <w:fldChar w:fldCharType="begin"/>
      </w:r>
      <w:r w:rsidR="009A26C7">
        <w:rPr>
          <w:rFonts w:cstheme="majorHAnsi"/>
        </w:rPr>
        <w:instrText xml:space="preserve"> ADDIN ZOTERO_ITEM CSL_CITATION {"citationID":"moqHV5wF","properties":{"formattedCitation":"(Poulin, 2007a)","plainCitation":"(Poulin, 2007a)","noteIndex":0},"citationItems":[{"id":6635,"uris":["http://zotero.org/groups/2585270/items/UD994VBH"],"itemData":{"id":6635,"type":"article-journal","abstract":"As a scientific discipline matures, its theoretical underpinnings tend to consolidate around a few general laws that explain a wide range of phenomena, and from which can be derived further testable predictions. It is one of the goals of science to uncover the general principles that produce recurring patterns in nature. Although this has happened in many areas of physics and chemistry, ecology is yet to take this important step. Ecological systems are intrinsically complex, but this does not necessarily mean that everything about them is unpredictable or chaotic. Ecologists, whose grand aim is to understand the interactions that govern the distribution, abundance and diversity of living organisms at different scales, have uncovered several regular patterns, i.e. widely observable statistical tendencies, in the abundance or diversity of organisms in natural ecosystems. Some of these patterns, however, are contingent, i.e. they are only true under particular circumstances; nevertheless, the broad generality of many patterns hints at the existence of universal principles. What about parasite ecology: is it also characterized by recurring patterns and general principles? Evidence for repeatable empirical patterns in parasite ecology is reviewed here, in search of patterns that are consistently detectable across taxa or geographical areas. The coverage ranges from the population level all the way to large-scale patterns of parasite diversity and abundance (or biomass) and patterns in the structure of host-parasite interaction networks. Although general laws seem to apply to these extreme scales of studies, most patterns observed at the intermediate scale, i.e. the parasite community level, appear highly contingent and far from universal. The general laws uncovered to date are proving valuable, as they offer glimpses of the underlying processes shaping parasite ecology and diversity.","container-title":"Parasitology","DOI":"10.1017/S0031182006002150","ISSN":"0031-1820","issue":"Pt 6","journalAbbreviation":"Parasitology","language":"eng","note":"PMID: 17234043","page":"763-776","source":"PubMed","title":"Are there general laws in parasite ecology?","volume":"134","author":[{"family":"Poulin","given":"R."}],"issued":{"date-parts":[["2007",6]]}}}],"schema":"https://github.com/citation-style-language/schema/raw/master/csl-citation.json"} </w:instrText>
      </w:r>
      <w:r>
        <w:rPr>
          <w:rFonts w:cstheme="majorHAnsi"/>
        </w:rPr>
        <w:fldChar w:fldCharType="separate"/>
      </w:r>
      <w:r w:rsidR="009A26C7">
        <w:rPr>
          <w:rFonts w:cstheme="majorHAnsi"/>
          <w:noProof/>
        </w:rPr>
        <w:t>(Poulin, 2007a)</w:t>
      </w:r>
      <w:r>
        <w:rPr>
          <w:rFonts w:cstheme="majorHAnsi"/>
        </w:rPr>
        <w:fldChar w:fldCharType="end"/>
      </w:r>
      <w:r>
        <w:rPr>
          <w:rFonts w:cstheme="majorHAnsi"/>
        </w:rPr>
        <w:t xml:space="preserve">. La présente étude contribue au développement des dynamiques entre les macro-parasites aquatiques et l’environnement. Ainsi, nous encourageons le développement des connaissances empiriques sur les interactions hôtes-parasites afin de clarifier les processus derrière les patrons observés en nature et conséquemment, développer des modèles mécanistiques pour prédire les dynamiques d’infection à grande échelle. </w:t>
      </w:r>
    </w:p>
    <w:p w14:paraId="459E4E0E" w14:textId="77777777" w:rsidR="009C4200" w:rsidRDefault="009C4200">
      <w:pPr>
        <w:rPr>
          <w:rFonts w:cstheme="majorHAnsi"/>
        </w:rPr>
      </w:pPr>
      <w:r>
        <w:rPr>
          <w:rFonts w:cstheme="majorHAnsi"/>
        </w:rPr>
        <w:br w:type="page"/>
      </w:r>
    </w:p>
    <w:p w14:paraId="2F904A26" w14:textId="74901609" w:rsidR="005929A8" w:rsidRPr="009A26C7" w:rsidRDefault="009C4200" w:rsidP="009C4200">
      <w:pPr>
        <w:pStyle w:val="Titre1"/>
      </w:pPr>
      <w:bookmarkStart w:id="120" w:name="_Toc159360083"/>
      <w:bookmarkStart w:id="121" w:name="_Toc159407077"/>
      <w:bookmarkStart w:id="122" w:name="_Toc159491688"/>
      <w:r w:rsidRPr="009A26C7">
        <w:lastRenderedPageBreak/>
        <w:t>R</w:t>
      </w:r>
      <w:r w:rsidR="009A26C7" w:rsidRPr="009A26C7">
        <w:t>É</w:t>
      </w:r>
      <w:r w:rsidRPr="009A26C7">
        <w:t>FERENCES</w:t>
      </w:r>
      <w:bookmarkEnd w:id="120"/>
      <w:bookmarkEnd w:id="121"/>
      <w:bookmarkEnd w:id="122"/>
    </w:p>
    <w:p w14:paraId="72A795D2" w14:textId="77777777" w:rsidR="00332822" w:rsidRPr="00332822" w:rsidRDefault="009A26C7" w:rsidP="00332822">
      <w:pPr>
        <w:widowControl w:val="0"/>
        <w:autoSpaceDE w:val="0"/>
        <w:autoSpaceDN w:val="0"/>
        <w:adjustRightInd w:val="0"/>
        <w:rPr>
          <w:rFonts w:ascii="Times New Roman" w:hAnsi="Times New Roman" w:cs="Times New Roman"/>
          <w:kern w:val="0"/>
          <w:lang w:val="en-US"/>
        </w:rPr>
      </w:pPr>
      <w:r>
        <w:fldChar w:fldCharType="begin"/>
      </w:r>
      <w:r w:rsidRPr="00332822">
        <w:rPr>
          <w:lang w:val="en-US"/>
        </w:rPr>
        <w:instrText xml:space="preserve"> ADDIN ZOTERO_BIBL {"uncited":[],"omitted":[],"custom":[]} CSL_BIBLIOGRAPHY </w:instrText>
      </w:r>
      <w:r>
        <w:fldChar w:fldCharType="separate"/>
      </w:r>
      <w:r w:rsidR="00332822" w:rsidRPr="00332822">
        <w:rPr>
          <w:rFonts w:ascii="Times New Roman" w:hAnsi="Times New Roman" w:cs="Times New Roman"/>
          <w:kern w:val="0"/>
          <w:lang w:val="en-US"/>
        </w:rPr>
        <w:t xml:space="preserve">Agrawal, N., </w:t>
      </w:r>
      <w:proofErr w:type="spellStart"/>
      <w:r w:rsidR="00332822" w:rsidRPr="00332822">
        <w:rPr>
          <w:rFonts w:ascii="Times New Roman" w:hAnsi="Times New Roman" w:cs="Times New Roman"/>
          <w:kern w:val="0"/>
          <w:lang w:val="en-US"/>
        </w:rPr>
        <w:t>Rajvanshi</w:t>
      </w:r>
      <w:proofErr w:type="spellEnd"/>
      <w:r w:rsidR="00332822" w:rsidRPr="00332822">
        <w:rPr>
          <w:rFonts w:ascii="Times New Roman" w:hAnsi="Times New Roman" w:cs="Times New Roman"/>
          <w:kern w:val="0"/>
          <w:lang w:val="en-US"/>
        </w:rPr>
        <w:t xml:space="preserve">, S., &amp; Asthana, A. (2017). Intraguild interactions between five congeneric species of </w:t>
      </w:r>
      <w:proofErr w:type="spellStart"/>
      <w:r w:rsidR="00332822" w:rsidRPr="00332822">
        <w:rPr>
          <w:rFonts w:ascii="Times New Roman" w:hAnsi="Times New Roman" w:cs="Times New Roman"/>
          <w:kern w:val="0"/>
          <w:lang w:val="en-US"/>
        </w:rPr>
        <w:t>Thaparocleidus</w:t>
      </w:r>
      <w:proofErr w:type="spellEnd"/>
      <w:r w:rsidR="00332822" w:rsidRPr="00332822">
        <w:rPr>
          <w:rFonts w:ascii="Times New Roman" w:hAnsi="Times New Roman" w:cs="Times New Roman"/>
          <w:kern w:val="0"/>
          <w:lang w:val="en-US"/>
        </w:rPr>
        <w:t xml:space="preserve"> (</w:t>
      </w:r>
      <w:proofErr w:type="spellStart"/>
      <w:r w:rsidR="00332822" w:rsidRPr="00332822">
        <w:rPr>
          <w:rFonts w:ascii="Times New Roman" w:hAnsi="Times New Roman" w:cs="Times New Roman"/>
          <w:kern w:val="0"/>
          <w:lang w:val="en-US"/>
        </w:rPr>
        <w:t>Monogenoidea</w:t>
      </w:r>
      <w:proofErr w:type="spellEnd"/>
      <w:r w:rsidR="00332822" w:rsidRPr="00332822">
        <w:rPr>
          <w:rFonts w:ascii="Times New Roman" w:hAnsi="Times New Roman" w:cs="Times New Roman"/>
          <w:kern w:val="0"/>
          <w:lang w:val="en-US"/>
        </w:rPr>
        <w:t xml:space="preserve">) from the freshwater shark Wallago </w:t>
      </w:r>
      <w:proofErr w:type="spellStart"/>
      <w:r w:rsidR="00332822" w:rsidRPr="00332822">
        <w:rPr>
          <w:rFonts w:ascii="Times New Roman" w:hAnsi="Times New Roman" w:cs="Times New Roman"/>
          <w:kern w:val="0"/>
          <w:lang w:val="en-US"/>
        </w:rPr>
        <w:t>attu</w:t>
      </w:r>
      <w:proofErr w:type="spellEnd"/>
      <w:r w:rsidR="00332822" w:rsidRPr="00332822">
        <w:rPr>
          <w:rFonts w:ascii="Times New Roman" w:hAnsi="Times New Roman" w:cs="Times New Roman"/>
          <w:kern w:val="0"/>
          <w:lang w:val="en-US"/>
        </w:rPr>
        <w:t xml:space="preserve">, Lucknow, India. </w:t>
      </w:r>
      <w:r w:rsidR="00332822" w:rsidRPr="00332822">
        <w:rPr>
          <w:rFonts w:ascii="Times New Roman" w:hAnsi="Times New Roman" w:cs="Times New Roman"/>
          <w:i/>
          <w:iCs/>
          <w:kern w:val="0"/>
          <w:lang w:val="en-US"/>
        </w:rPr>
        <w:t>Journal of Helminthology</w:t>
      </w:r>
      <w:r w:rsidR="00332822" w:rsidRPr="00332822">
        <w:rPr>
          <w:rFonts w:ascii="Times New Roman" w:hAnsi="Times New Roman" w:cs="Times New Roman"/>
          <w:kern w:val="0"/>
          <w:lang w:val="en-US"/>
        </w:rPr>
        <w:t xml:space="preserve">, </w:t>
      </w:r>
      <w:r w:rsidR="00332822" w:rsidRPr="00332822">
        <w:rPr>
          <w:rFonts w:ascii="Times New Roman" w:hAnsi="Times New Roman" w:cs="Times New Roman"/>
          <w:i/>
          <w:iCs/>
          <w:kern w:val="0"/>
          <w:lang w:val="en-US"/>
        </w:rPr>
        <w:t>91</w:t>
      </w:r>
      <w:r w:rsidR="00332822" w:rsidRPr="00332822">
        <w:rPr>
          <w:rFonts w:ascii="Times New Roman" w:hAnsi="Times New Roman" w:cs="Times New Roman"/>
          <w:kern w:val="0"/>
          <w:lang w:val="en-US"/>
        </w:rPr>
        <w:t>(6), 718–725. https://doi.org/10.1017/S0022149X17000049</w:t>
      </w:r>
    </w:p>
    <w:p w14:paraId="222B7D2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Ahn</w:t>
      </w:r>
      <w:proofErr w:type="spellEnd"/>
      <w:r w:rsidRPr="00332822">
        <w:rPr>
          <w:rFonts w:ascii="Times New Roman" w:hAnsi="Times New Roman" w:cs="Times New Roman"/>
          <w:kern w:val="0"/>
          <w:lang w:val="en-US"/>
        </w:rPr>
        <w:t xml:space="preserve">, S., &amp; </w:t>
      </w:r>
      <w:proofErr w:type="spellStart"/>
      <w:r w:rsidRPr="00332822">
        <w:rPr>
          <w:rFonts w:ascii="Times New Roman" w:hAnsi="Times New Roman" w:cs="Times New Roman"/>
          <w:kern w:val="0"/>
          <w:lang w:val="en-US"/>
        </w:rPr>
        <w:t>Goater</w:t>
      </w:r>
      <w:proofErr w:type="spellEnd"/>
      <w:r w:rsidRPr="00332822">
        <w:rPr>
          <w:rFonts w:ascii="Times New Roman" w:hAnsi="Times New Roman" w:cs="Times New Roman"/>
          <w:kern w:val="0"/>
          <w:lang w:val="en-US"/>
        </w:rPr>
        <w:t xml:space="preserve">, C. P. (2021). Nonhost species reduce parasite infection in a focal host species within experimental fish communities. </w:t>
      </w:r>
      <w:r w:rsidRPr="00332822">
        <w:rPr>
          <w:rFonts w:ascii="Times New Roman" w:hAnsi="Times New Roman" w:cs="Times New Roman"/>
          <w:i/>
          <w:iCs/>
          <w:kern w:val="0"/>
          <w:lang w:val="en-US"/>
        </w:rPr>
        <w:t>Ecology and Evolution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w:t>
      </w:r>
      <w:r w:rsidRPr="00332822">
        <w:rPr>
          <w:rFonts w:ascii="Times New Roman" w:hAnsi="Times New Roman" w:cs="Times New Roman"/>
          <w:kern w:val="0"/>
          <w:lang w:val="en-US"/>
        </w:rPr>
        <w:t>(15), 10155–10163. https://doi.org/10.1002/ece3.7823</w:t>
      </w:r>
    </w:p>
    <w:p w14:paraId="796DB96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Aho</w:t>
      </w:r>
      <w:proofErr w:type="spellEnd"/>
      <w:r w:rsidRPr="00332822">
        <w:rPr>
          <w:rFonts w:ascii="Times New Roman" w:hAnsi="Times New Roman" w:cs="Times New Roman"/>
          <w:kern w:val="0"/>
          <w:lang w:val="en-US"/>
        </w:rPr>
        <w:t xml:space="preserve">, J. M., Camp, J. W., &amp; </w:t>
      </w:r>
      <w:proofErr w:type="spellStart"/>
      <w:r w:rsidRPr="00332822">
        <w:rPr>
          <w:rFonts w:ascii="Times New Roman" w:hAnsi="Times New Roman" w:cs="Times New Roman"/>
          <w:kern w:val="0"/>
          <w:lang w:val="en-US"/>
        </w:rPr>
        <w:t>Esch</w:t>
      </w:r>
      <w:proofErr w:type="spellEnd"/>
      <w:r w:rsidRPr="00332822">
        <w:rPr>
          <w:rFonts w:ascii="Times New Roman" w:hAnsi="Times New Roman" w:cs="Times New Roman"/>
          <w:kern w:val="0"/>
          <w:lang w:val="en-US"/>
        </w:rPr>
        <w:t xml:space="preserve">, G. W. (1982). Long-Term Studies on the Population Biology of </w:t>
      </w:r>
      <w:proofErr w:type="spellStart"/>
      <w:r w:rsidRPr="00332822">
        <w:rPr>
          <w:rFonts w:ascii="Times New Roman" w:hAnsi="Times New Roman" w:cs="Times New Roman"/>
          <w:kern w:val="0"/>
          <w:lang w:val="en-US"/>
        </w:rPr>
        <w:t>Diplostomulum</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scheuringi</w:t>
      </w:r>
      <w:proofErr w:type="spellEnd"/>
      <w:r w:rsidRPr="00332822">
        <w:rPr>
          <w:rFonts w:ascii="Times New Roman" w:hAnsi="Times New Roman" w:cs="Times New Roman"/>
          <w:kern w:val="0"/>
          <w:lang w:val="en-US"/>
        </w:rPr>
        <w:t xml:space="preserve"> in a Thermally Altered Reservoir. </w:t>
      </w:r>
      <w:r w:rsidRPr="00332822">
        <w:rPr>
          <w:rFonts w:ascii="Times New Roman" w:hAnsi="Times New Roman" w:cs="Times New Roman"/>
          <w:i/>
          <w:iCs/>
          <w:kern w:val="0"/>
          <w:lang w:val="en-US"/>
        </w:rPr>
        <w:t>The 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68</w:t>
      </w:r>
      <w:r w:rsidRPr="00332822">
        <w:rPr>
          <w:rFonts w:ascii="Times New Roman" w:hAnsi="Times New Roman" w:cs="Times New Roman"/>
          <w:kern w:val="0"/>
          <w:lang w:val="en-US"/>
        </w:rPr>
        <w:t>(4), 695–708. https://doi.org/10.2307/3280931</w:t>
      </w:r>
    </w:p>
    <w:p w14:paraId="016E9C0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Allan, B. J. M., </w:t>
      </w:r>
      <w:proofErr w:type="spellStart"/>
      <w:r w:rsidRPr="00332822">
        <w:rPr>
          <w:rFonts w:ascii="Times New Roman" w:hAnsi="Times New Roman" w:cs="Times New Roman"/>
          <w:kern w:val="0"/>
          <w:lang w:val="en-US"/>
        </w:rPr>
        <w:t>Illing</w:t>
      </w:r>
      <w:proofErr w:type="spellEnd"/>
      <w:r w:rsidRPr="00332822">
        <w:rPr>
          <w:rFonts w:ascii="Times New Roman" w:hAnsi="Times New Roman" w:cs="Times New Roman"/>
          <w:kern w:val="0"/>
          <w:lang w:val="en-US"/>
        </w:rPr>
        <w:t xml:space="preserve">, B., </w:t>
      </w:r>
      <w:proofErr w:type="spellStart"/>
      <w:r w:rsidRPr="00332822">
        <w:rPr>
          <w:rFonts w:ascii="Times New Roman" w:hAnsi="Times New Roman" w:cs="Times New Roman"/>
          <w:kern w:val="0"/>
          <w:lang w:val="en-US"/>
        </w:rPr>
        <w:t>Fakan</w:t>
      </w:r>
      <w:proofErr w:type="spellEnd"/>
      <w:r w:rsidRPr="00332822">
        <w:rPr>
          <w:rFonts w:ascii="Times New Roman" w:hAnsi="Times New Roman" w:cs="Times New Roman"/>
          <w:kern w:val="0"/>
          <w:lang w:val="en-US"/>
        </w:rPr>
        <w:t xml:space="preserve">, E. P., Narvaez, P., Grutter, A. S., </w:t>
      </w:r>
      <w:proofErr w:type="spellStart"/>
      <w:r w:rsidRPr="00332822">
        <w:rPr>
          <w:rFonts w:ascii="Times New Roman" w:hAnsi="Times New Roman" w:cs="Times New Roman"/>
          <w:kern w:val="0"/>
          <w:lang w:val="en-US"/>
        </w:rPr>
        <w:t>Sikkel</w:t>
      </w:r>
      <w:proofErr w:type="spellEnd"/>
      <w:r w:rsidRPr="00332822">
        <w:rPr>
          <w:rFonts w:ascii="Times New Roman" w:hAnsi="Times New Roman" w:cs="Times New Roman"/>
          <w:kern w:val="0"/>
          <w:lang w:val="en-US"/>
        </w:rPr>
        <w:t xml:space="preserve">, P. C., McClure, E. C., Rummer, J. L., &amp; McCormick, M. I. (2020). Parasite infection directly impacts escape response and stress levels in fish. </w:t>
      </w:r>
      <w:r w:rsidRPr="00332822">
        <w:rPr>
          <w:rFonts w:ascii="Times New Roman" w:hAnsi="Times New Roman" w:cs="Times New Roman"/>
          <w:i/>
          <w:iCs/>
          <w:kern w:val="0"/>
          <w:lang w:val="en-US"/>
        </w:rPr>
        <w:t>Journal of Experimental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223</w:t>
      </w:r>
      <w:r w:rsidRPr="00332822">
        <w:rPr>
          <w:rFonts w:ascii="Times New Roman" w:hAnsi="Times New Roman" w:cs="Times New Roman"/>
          <w:kern w:val="0"/>
          <w:lang w:val="en-US"/>
        </w:rPr>
        <w:t>(16), jeb230904. https://doi.org/10.1242/jeb.230904</w:t>
      </w:r>
    </w:p>
    <w:p w14:paraId="0B63A84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Altizer</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Bartel</w:t>
      </w:r>
      <w:proofErr w:type="spellEnd"/>
      <w:r w:rsidRPr="00332822">
        <w:rPr>
          <w:rFonts w:ascii="Times New Roman" w:hAnsi="Times New Roman" w:cs="Times New Roman"/>
          <w:kern w:val="0"/>
          <w:lang w:val="en-US"/>
        </w:rPr>
        <w:t xml:space="preserve">, R., &amp; Han, B. A. (2011). Animal Migration and Infectious Disease Risk. </w:t>
      </w:r>
      <w:r w:rsidRPr="00332822">
        <w:rPr>
          <w:rFonts w:ascii="Times New Roman" w:hAnsi="Times New Roman" w:cs="Times New Roman"/>
          <w:i/>
          <w:iCs/>
          <w:kern w:val="0"/>
          <w:lang w:val="en-US"/>
        </w:rPr>
        <w:t>Science</w:t>
      </w:r>
      <w:r w:rsidRPr="00332822">
        <w:rPr>
          <w:rFonts w:ascii="Times New Roman" w:hAnsi="Times New Roman" w:cs="Times New Roman"/>
          <w:kern w:val="0"/>
          <w:lang w:val="en-US"/>
        </w:rPr>
        <w:t>. https://doi.org/10.1126/science.1194694</w:t>
      </w:r>
    </w:p>
    <w:p w14:paraId="093C9F4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Altman, I., &amp; Byers, J. E. (2014). Large-scale spatial variation in parasite communities influenced by anthropogenic factors.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95</w:t>
      </w:r>
      <w:r w:rsidRPr="00332822">
        <w:rPr>
          <w:rFonts w:ascii="Times New Roman" w:hAnsi="Times New Roman" w:cs="Times New Roman"/>
          <w:kern w:val="0"/>
          <w:lang w:val="en-US"/>
        </w:rPr>
        <w:t>(7), 1876–1887. https://doi.org/10.1890/13-0509.1</w:t>
      </w:r>
    </w:p>
    <w:p w14:paraId="75B7AEE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Anderson, R. M., &amp; May, R. M. (1979). Population biology of infectious diseases: Part I. </w:t>
      </w:r>
      <w:r w:rsidRPr="00332822">
        <w:rPr>
          <w:rFonts w:ascii="Times New Roman" w:hAnsi="Times New Roman" w:cs="Times New Roman"/>
          <w:i/>
          <w:iCs/>
          <w:kern w:val="0"/>
          <w:lang w:val="en-US"/>
        </w:rPr>
        <w:t>Nature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280</w:t>
      </w:r>
      <w:r w:rsidRPr="00332822">
        <w:rPr>
          <w:rFonts w:ascii="Times New Roman" w:hAnsi="Times New Roman" w:cs="Times New Roman"/>
          <w:kern w:val="0"/>
          <w:lang w:val="en-US"/>
        </w:rPr>
        <w:t>(5721), 361–367. https://doi.org/10.1038/280361a0</w:t>
      </w:r>
    </w:p>
    <w:p w14:paraId="22BD2A3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Anderson, R. M., May, R. M., &amp; Gupta, S. (1989). Non-linear phenomena in host—Parasite interactions.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99</w:t>
      </w:r>
      <w:r w:rsidRPr="00332822">
        <w:rPr>
          <w:rFonts w:ascii="Times New Roman" w:hAnsi="Times New Roman" w:cs="Times New Roman"/>
          <w:kern w:val="0"/>
          <w:lang w:val="en-US"/>
        </w:rPr>
        <w:t>(S1), S59–S79. https://doi.org/10.1017/S0031182000083426</w:t>
      </w:r>
    </w:p>
    <w:p w14:paraId="4E09903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Angers, B., &amp; Schlosser, I. J. (2007). The origin of </w:t>
      </w:r>
      <w:proofErr w:type="spellStart"/>
      <w:r w:rsidRPr="00332822">
        <w:rPr>
          <w:rFonts w:ascii="Times New Roman" w:hAnsi="Times New Roman" w:cs="Times New Roman"/>
          <w:kern w:val="0"/>
          <w:lang w:val="en-US"/>
        </w:rPr>
        <w:t>Phoxinus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eos-neogaeus</w:t>
      </w:r>
      <w:proofErr w:type="spellEnd"/>
      <w:r w:rsidRPr="00332822">
        <w:rPr>
          <w:rFonts w:ascii="Times New Roman" w:hAnsi="Times New Roman" w:cs="Times New Roman"/>
          <w:kern w:val="0"/>
          <w:lang w:val="en-US"/>
        </w:rPr>
        <w:t xml:space="preserve"> unisexual hybrids. </w:t>
      </w:r>
      <w:r w:rsidRPr="00332822">
        <w:rPr>
          <w:rFonts w:ascii="Times New Roman" w:hAnsi="Times New Roman" w:cs="Times New Roman"/>
          <w:i/>
          <w:iCs/>
          <w:kern w:val="0"/>
          <w:lang w:val="en-US"/>
        </w:rPr>
        <w:t>Molecular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16</w:t>
      </w:r>
      <w:r w:rsidRPr="00332822">
        <w:rPr>
          <w:rFonts w:ascii="Times New Roman" w:hAnsi="Times New Roman" w:cs="Times New Roman"/>
          <w:kern w:val="0"/>
          <w:lang w:val="en-US"/>
        </w:rPr>
        <w:t>(21), 4562–4571. https://doi.org/10.1111/j.1365-294X.2007.03511.x</w:t>
      </w:r>
    </w:p>
    <w:p w14:paraId="5FEE811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Arostegui</w:t>
      </w:r>
      <w:proofErr w:type="spellEnd"/>
      <w:r w:rsidRPr="00332822">
        <w:rPr>
          <w:rFonts w:ascii="Times New Roman" w:hAnsi="Times New Roman" w:cs="Times New Roman"/>
          <w:kern w:val="0"/>
          <w:lang w:val="en-US"/>
        </w:rPr>
        <w:t xml:space="preserve">, M. C., Hovel, R. A., &amp; Quinn, T. P. (2018). </w:t>
      </w:r>
      <w:proofErr w:type="spellStart"/>
      <w:r w:rsidRPr="00332822">
        <w:rPr>
          <w:rFonts w:ascii="Times New Roman" w:hAnsi="Times New Roman" w:cs="Times New Roman"/>
          <w:kern w:val="0"/>
          <w:lang w:val="en-US"/>
        </w:rPr>
        <w:t>Schistocephalus</w:t>
      </w:r>
      <w:proofErr w:type="spellEnd"/>
      <w:r w:rsidRPr="00332822">
        <w:rPr>
          <w:rFonts w:ascii="Times New Roman" w:hAnsi="Times New Roman" w:cs="Times New Roman"/>
          <w:kern w:val="0"/>
          <w:lang w:val="en-US"/>
        </w:rPr>
        <w:t xml:space="preserve"> solidus parasite prevalence and biomass intensity in </w:t>
      </w:r>
      <w:proofErr w:type="spellStart"/>
      <w:r w:rsidRPr="00332822">
        <w:rPr>
          <w:rFonts w:ascii="Times New Roman" w:hAnsi="Times New Roman" w:cs="Times New Roman"/>
          <w:kern w:val="0"/>
          <w:lang w:val="en-US"/>
        </w:rPr>
        <w:t>threespine</w:t>
      </w:r>
      <w:proofErr w:type="spellEnd"/>
      <w:r w:rsidRPr="00332822">
        <w:rPr>
          <w:rFonts w:ascii="Times New Roman" w:hAnsi="Times New Roman" w:cs="Times New Roman"/>
          <w:kern w:val="0"/>
          <w:lang w:val="en-US"/>
        </w:rPr>
        <w:t xml:space="preserve"> stickleback vary by habitat and diet in boreal lakes. </w:t>
      </w:r>
      <w:r w:rsidRPr="00332822">
        <w:rPr>
          <w:rFonts w:ascii="Times New Roman" w:hAnsi="Times New Roman" w:cs="Times New Roman"/>
          <w:i/>
          <w:iCs/>
          <w:kern w:val="0"/>
          <w:lang w:val="en-US"/>
        </w:rPr>
        <w:t>Environmental Biology of Fishes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101</w:t>
      </w:r>
      <w:r w:rsidRPr="00332822">
        <w:rPr>
          <w:rFonts w:ascii="Times New Roman" w:hAnsi="Times New Roman" w:cs="Times New Roman"/>
          <w:kern w:val="0"/>
          <w:lang w:val="en-US"/>
        </w:rPr>
        <w:t>(3), 501–514. https://doi.org/10.1007/s10641-018-0719-1</w:t>
      </w:r>
    </w:p>
    <w:p w14:paraId="5BDA696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Balloux</w:t>
      </w:r>
      <w:proofErr w:type="spellEnd"/>
      <w:r w:rsidRPr="00332822">
        <w:rPr>
          <w:rFonts w:ascii="Times New Roman" w:hAnsi="Times New Roman" w:cs="Times New Roman"/>
          <w:kern w:val="0"/>
          <w:lang w:val="en-US"/>
        </w:rPr>
        <w:t xml:space="preserve">, F., &amp; van Dorp, L. (2017). Q&amp;A: What are pathogens, and what have they done to and for us? </w:t>
      </w:r>
      <w:r w:rsidRPr="00332822">
        <w:rPr>
          <w:rFonts w:ascii="Times New Roman" w:hAnsi="Times New Roman" w:cs="Times New Roman"/>
          <w:i/>
          <w:iCs/>
          <w:kern w:val="0"/>
          <w:lang w:val="en-US"/>
        </w:rPr>
        <w:t>BMC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15</w:t>
      </w:r>
      <w:r w:rsidRPr="00332822">
        <w:rPr>
          <w:rFonts w:ascii="Times New Roman" w:hAnsi="Times New Roman" w:cs="Times New Roman"/>
          <w:kern w:val="0"/>
          <w:lang w:val="en-US"/>
        </w:rPr>
        <w:t>, 91. https://doi.org/10.1186/s12915-017-0433-z</w:t>
      </w:r>
    </w:p>
    <w:p w14:paraId="65097FE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Barber, I., &amp; </w:t>
      </w:r>
      <w:proofErr w:type="spellStart"/>
      <w:r w:rsidRPr="00332822">
        <w:rPr>
          <w:rFonts w:ascii="Times New Roman" w:hAnsi="Times New Roman" w:cs="Times New Roman"/>
          <w:kern w:val="0"/>
          <w:lang w:val="en-US"/>
        </w:rPr>
        <w:t>Dingemanse</w:t>
      </w:r>
      <w:proofErr w:type="spellEnd"/>
      <w:r w:rsidRPr="00332822">
        <w:rPr>
          <w:rFonts w:ascii="Times New Roman" w:hAnsi="Times New Roman" w:cs="Times New Roman"/>
          <w:kern w:val="0"/>
          <w:lang w:val="en-US"/>
        </w:rPr>
        <w:t xml:space="preserve">, N. J. (2010). Parasitism and the evolutionary ecology of animal personality. </w:t>
      </w:r>
      <w:r w:rsidRPr="00332822">
        <w:rPr>
          <w:rFonts w:ascii="Times New Roman" w:hAnsi="Times New Roman" w:cs="Times New Roman"/>
          <w:i/>
          <w:iCs/>
          <w:kern w:val="0"/>
          <w:lang w:val="en-US"/>
        </w:rPr>
        <w:t>Philosophical Transactions of the Royal Society B: Biological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365</w:t>
      </w:r>
      <w:r w:rsidRPr="00332822">
        <w:rPr>
          <w:rFonts w:ascii="Times New Roman" w:hAnsi="Times New Roman" w:cs="Times New Roman"/>
          <w:kern w:val="0"/>
          <w:lang w:val="en-US"/>
        </w:rPr>
        <w:t>(1560), 4077–4088. https://doi.org/10.1098/rstb.2010.0182</w:t>
      </w:r>
    </w:p>
    <w:p w14:paraId="387CE70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Barber, I., Hoare, D., &amp; Krause, J. (2000). Effects of parasites on fish </w:t>
      </w:r>
      <w:proofErr w:type="spellStart"/>
      <w:r w:rsidRPr="00332822">
        <w:rPr>
          <w:rFonts w:ascii="Times New Roman" w:hAnsi="Times New Roman" w:cs="Times New Roman"/>
          <w:kern w:val="0"/>
          <w:lang w:val="en-US"/>
        </w:rPr>
        <w:t>behaviour</w:t>
      </w:r>
      <w:proofErr w:type="spellEnd"/>
      <w:r w:rsidRPr="00332822">
        <w:rPr>
          <w:rFonts w:ascii="Times New Roman" w:hAnsi="Times New Roman" w:cs="Times New Roman"/>
          <w:kern w:val="0"/>
          <w:lang w:val="en-US"/>
        </w:rPr>
        <w:t xml:space="preserve">: A review and evolutionary perspective. </w:t>
      </w:r>
      <w:r w:rsidRPr="00332822">
        <w:rPr>
          <w:rFonts w:ascii="Times New Roman" w:hAnsi="Times New Roman" w:cs="Times New Roman"/>
          <w:i/>
          <w:iCs/>
          <w:kern w:val="0"/>
          <w:lang w:val="en-US"/>
        </w:rPr>
        <w:t>Reviews in Fish Biology and Fisheries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w:t>
      </w:r>
      <w:r w:rsidRPr="00332822">
        <w:rPr>
          <w:rFonts w:ascii="Times New Roman" w:hAnsi="Times New Roman" w:cs="Times New Roman"/>
          <w:kern w:val="0"/>
          <w:lang w:val="en-US"/>
        </w:rPr>
        <w:t>(2), 131–165. https://doi.org/10.1023/A:1016658224470</w:t>
      </w:r>
    </w:p>
    <w:p w14:paraId="2AB8127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rPr>
        <w:t xml:space="preserve">Bartoli, P., &amp; </w:t>
      </w:r>
      <w:proofErr w:type="spellStart"/>
      <w:r w:rsidRPr="00332822">
        <w:rPr>
          <w:rFonts w:ascii="Times New Roman" w:hAnsi="Times New Roman" w:cs="Times New Roman"/>
          <w:kern w:val="0"/>
        </w:rPr>
        <w:t>Boudouresque</w:t>
      </w:r>
      <w:proofErr w:type="spellEnd"/>
      <w:r w:rsidRPr="00332822">
        <w:rPr>
          <w:rFonts w:ascii="Times New Roman" w:hAnsi="Times New Roman" w:cs="Times New Roman"/>
          <w:kern w:val="0"/>
        </w:rPr>
        <w:t xml:space="preserve">, C.-F. (1997). </w:t>
      </w:r>
      <w:r w:rsidRPr="00332822">
        <w:rPr>
          <w:rFonts w:ascii="Times New Roman" w:hAnsi="Times New Roman" w:cs="Times New Roman"/>
          <w:kern w:val="0"/>
          <w:lang w:val="en-US"/>
        </w:rPr>
        <w:t xml:space="preserve">Transmission failure of parasites (Digenea) in sites colonized by the recently introduced invasive alga Caulerpa taxifolia. </w:t>
      </w:r>
      <w:r w:rsidRPr="00332822">
        <w:rPr>
          <w:rFonts w:ascii="Times New Roman" w:hAnsi="Times New Roman" w:cs="Times New Roman"/>
          <w:i/>
          <w:iCs/>
          <w:kern w:val="0"/>
          <w:lang w:val="en-US"/>
        </w:rPr>
        <w:t>Marine Ecology Progress Series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154</w:t>
      </w:r>
      <w:r w:rsidRPr="00332822">
        <w:rPr>
          <w:rFonts w:ascii="Times New Roman" w:hAnsi="Times New Roman" w:cs="Times New Roman"/>
          <w:kern w:val="0"/>
          <w:lang w:val="en-US"/>
        </w:rPr>
        <w:t>, 253–260.</w:t>
      </w:r>
    </w:p>
    <w:p w14:paraId="72AA5DE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Behringer, D. C., Karvonen, A., &amp; </w:t>
      </w:r>
      <w:proofErr w:type="spellStart"/>
      <w:r w:rsidRPr="00332822">
        <w:rPr>
          <w:rFonts w:ascii="Times New Roman" w:hAnsi="Times New Roman" w:cs="Times New Roman"/>
          <w:kern w:val="0"/>
          <w:lang w:val="en-US"/>
        </w:rPr>
        <w:t>Bojko</w:t>
      </w:r>
      <w:proofErr w:type="spellEnd"/>
      <w:r w:rsidRPr="00332822">
        <w:rPr>
          <w:rFonts w:ascii="Times New Roman" w:hAnsi="Times New Roman" w:cs="Times New Roman"/>
          <w:kern w:val="0"/>
          <w:lang w:val="en-US"/>
        </w:rPr>
        <w:t xml:space="preserve">, J. (2018). Parasite avoidance </w:t>
      </w:r>
      <w:proofErr w:type="spellStart"/>
      <w:r w:rsidRPr="00332822">
        <w:rPr>
          <w:rFonts w:ascii="Times New Roman" w:hAnsi="Times New Roman" w:cs="Times New Roman"/>
          <w:kern w:val="0"/>
          <w:lang w:val="en-US"/>
        </w:rPr>
        <w:t>behaviours</w:t>
      </w:r>
      <w:proofErr w:type="spellEnd"/>
      <w:r w:rsidRPr="00332822">
        <w:rPr>
          <w:rFonts w:ascii="Times New Roman" w:hAnsi="Times New Roman" w:cs="Times New Roman"/>
          <w:kern w:val="0"/>
          <w:lang w:val="en-US"/>
        </w:rPr>
        <w:t xml:space="preserve"> in aquatic environments. </w:t>
      </w:r>
      <w:r w:rsidRPr="00332822">
        <w:rPr>
          <w:rFonts w:ascii="Times New Roman" w:hAnsi="Times New Roman" w:cs="Times New Roman"/>
          <w:i/>
          <w:iCs/>
          <w:kern w:val="0"/>
          <w:lang w:val="en-US"/>
        </w:rPr>
        <w:t>Philosophical Transactions of the Royal Society B: Biological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373</w:t>
      </w:r>
      <w:r w:rsidRPr="00332822">
        <w:rPr>
          <w:rFonts w:ascii="Times New Roman" w:hAnsi="Times New Roman" w:cs="Times New Roman"/>
          <w:kern w:val="0"/>
          <w:lang w:val="en-US"/>
        </w:rPr>
        <w:t>(1751), 20170202. https://doi.org/10.1098/rstb.2017.0202</w:t>
      </w:r>
    </w:p>
    <w:p w14:paraId="0CE0BFC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rPr>
        <w:t xml:space="preserve">Berra, T. M., &amp; Au, R.-J. (1978). </w:t>
      </w:r>
      <w:r w:rsidRPr="00332822">
        <w:rPr>
          <w:rFonts w:ascii="Times New Roman" w:hAnsi="Times New Roman" w:cs="Times New Roman"/>
          <w:kern w:val="0"/>
          <w:lang w:val="en-US"/>
        </w:rPr>
        <w:t xml:space="preserve">Incidence of Black Spot Disease in Fishes in Cedar Fork Creek, Ohio. </w:t>
      </w:r>
      <w:r w:rsidRPr="00332822">
        <w:rPr>
          <w:rFonts w:ascii="Times New Roman" w:hAnsi="Times New Roman" w:cs="Times New Roman"/>
          <w:i/>
          <w:iCs/>
          <w:kern w:val="0"/>
          <w:lang w:val="en-US"/>
        </w:rPr>
        <w:t>The Ohio Journal of Science.</w:t>
      </w:r>
      <w:r w:rsidRPr="00332822">
        <w:rPr>
          <w:rFonts w:ascii="Times New Roman" w:hAnsi="Times New Roman" w:cs="Times New Roman"/>
          <w:kern w:val="0"/>
          <w:lang w:val="en-US"/>
        </w:rPr>
        <w:t xml:space="preserve"> https://kb.osu.edu/handle/1811/22575</w:t>
      </w:r>
    </w:p>
    <w:p w14:paraId="252B22B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lastRenderedPageBreak/>
        <w:t>Bielby</w:t>
      </w:r>
      <w:proofErr w:type="spellEnd"/>
      <w:r w:rsidRPr="00332822">
        <w:rPr>
          <w:rFonts w:ascii="Times New Roman" w:hAnsi="Times New Roman" w:cs="Times New Roman"/>
          <w:kern w:val="0"/>
          <w:lang w:val="en-US"/>
        </w:rPr>
        <w:t>, J., Price, S. J., Monsalve-</w:t>
      </w:r>
      <w:proofErr w:type="spellStart"/>
      <w:r w:rsidRPr="00332822">
        <w:rPr>
          <w:rFonts w:ascii="Times New Roman" w:hAnsi="Times New Roman" w:cs="Times New Roman"/>
          <w:kern w:val="0"/>
          <w:lang w:val="en-US"/>
        </w:rPr>
        <w:t>Carcaño</w:t>
      </w:r>
      <w:proofErr w:type="spellEnd"/>
      <w:r w:rsidRPr="00332822">
        <w:rPr>
          <w:rFonts w:ascii="Times New Roman" w:hAnsi="Times New Roman" w:cs="Times New Roman"/>
          <w:kern w:val="0"/>
          <w:lang w:val="en-US"/>
        </w:rPr>
        <w:t xml:space="preserve">, C., &amp; Bosch, J. (2021). Host contribution to parasite persistence is consistent between parasites and over </w:t>
      </w:r>
      <w:proofErr w:type="gramStart"/>
      <w:r w:rsidRPr="00332822">
        <w:rPr>
          <w:rFonts w:ascii="Times New Roman" w:hAnsi="Times New Roman" w:cs="Times New Roman"/>
          <w:kern w:val="0"/>
          <w:lang w:val="en-US"/>
        </w:rPr>
        <w:t>time, but</w:t>
      </w:r>
      <w:proofErr w:type="gramEnd"/>
      <w:r w:rsidRPr="00332822">
        <w:rPr>
          <w:rFonts w:ascii="Times New Roman" w:hAnsi="Times New Roman" w:cs="Times New Roman"/>
          <w:kern w:val="0"/>
          <w:lang w:val="en-US"/>
        </w:rPr>
        <w:t xml:space="preserve"> varies spatially. </w:t>
      </w:r>
      <w:r w:rsidRPr="00332822">
        <w:rPr>
          <w:rFonts w:ascii="Times New Roman" w:hAnsi="Times New Roman" w:cs="Times New Roman"/>
          <w:i/>
          <w:iCs/>
          <w:kern w:val="0"/>
          <w:lang w:val="en-US"/>
        </w:rPr>
        <w:t>Ecological Applications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31</w:t>
      </w:r>
      <w:r w:rsidRPr="00332822">
        <w:rPr>
          <w:rFonts w:ascii="Times New Roman" w:hAnsi="Times New Roman" w:cs="Times New Roman"/>
          <w:kern w:val="0"/>
          <w:lang w:val="en-US"/>
        </w:rPr>
        <w:t>(3), e02256. https://doi.org/10.1002/eap.2256</w:t>
      </w:r>
    </w:p>
    <w:p w14:paraId="02DFC15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Binning, S. A., Craft, M. E., </w:t>
      </w:r>
      <w:proofErr w:type="spellStart"/>
      <w:r w:rsidRPr="00332822">
        <w:rPr>
          <w:rFonts w:ascii="Times New Roman" w:hAnsi="Times New Roman" w:cs="Times New Roman"/>
          <w:kern w:val="0"/>
          <w:lang w:val="en-US"/>
        </w:rPr>
        <w:t>Zuk</w:t>
      </w:r>
      <w:proofErr w:type="spellEnd"/>
      <w:r w:rsidRPr="00332822">
        <w:rPr>
          <w:rFonts w:ascii="Times New Roman" w:hAnsi="Times New Roman" w:cs="Times New Roman"/>
          <w:kern w:val="0"/>
          <w:lang w:val="en-US"/>
        </w:rPr>
        <w:t xml:space="preserve">, M., &amp; Shaw, A. K. (2022). How to study parasites and host migration: A roadmap for empiricists. </w:t>
      </w:r>
      <w:r w:rsidRPr="00332822">
        <w:rPr>
          <w:rFonts w:ascii="Times New Roman" w:hAnsi="Times New Roman" w:cs="Times New Roman"/>
          <w:i/>
          <w:iCs/>
          <w:kern w:val="0"/>
          <w:lang w:val="en-US"/>
        </w:rPr>
        <w:t>Biological Reviews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97</w:t>
      </w:r>
      <w:r w:rsidRPr="00332822">
        <w:rPr>
          <w:rFonts w:ascii="Times New Roman" w:hAnsi="Times New Roman" w:cs="Times New Roman"/>
          <w:kern w:val="0"/>
          <w:lang w:val="en-US"/>
        </w:rPr>
        <w:t>(3), 1161–1178. https://doi.org/10.1111/brv.12835</w:t>
      </w:r>
    </w:p>
    <w:p w14:paraId="5D09E26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Binning, S. A., Shaw, A. K., &amp; Roche, D. G. (2017). Parasites and Host Performance: Incorporating Infection into Our Understanding of Animal Movement. </w:t>
      </w:r>
      <w:r w:rsidRPr="00332822">
        <w:rPr>
          <w:rFonts w:ascii="Times New Roman" w:hAnsi="Times New Roman" w:cs="Times New Roman"/>
          <w:i/>
          <w:iCs/>
          <w:kern w:val="0"/>
          <w:lang w:val="en-US"/>
        </w:rPr>
        <w:t>Integrative and Comparative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57</w:t>
      </w:r>
      <w:r w:rsidRPr="00332822">
        <w:rPr>
          <w:rFonts w:ascii="Times New Roman" w:hAnsi="Times New Roman" w:cs="Times New Roman"/>
          <w:kern w:val="0"/>
          <w:lang w:val="en-US"/>
        </w:rPr>
        <w:t>(2), 267–280. https://doi.org/10.1093/icb/icx024</w:t>
      </w:r>
    </w:p>
    <w:p w14:paraId="5F40610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Biro, P. A., Abrahams, M. V., Post, J. R., &amp; Parkinson, E. A. (2006). </w:t>
      </w:r>
      <w:proofErr w:type="spellStart"/>
      <w:r w:rsidRPr="00332822">
        <w:rPr>
          <w:rFonts w:ascii="Times New Roman" w:hAnsi="Times New Roman" w:cs="Times New Roman"/>
          <w:kern w:val="0"/>
          <w:lang w:val="en-US"/>
        </w:rPr>
        <w:t>Behavioural</w:t>
      </w:r>
      <w:proofErr w:type="spellEnd"/>
      <w:r w:rsidRPr="00332822">
        <w:rPr>
          <w:rFonts w:ascii="Times New Roman" w:hAnsi="Times New Roman" w:cs="Times New Roman"/>
          <w:kern w:val="0"/>
          <w:lang w:val="en-US"/>
        </w:rPr>
        <w:t xml:space="preserve"> trade-offs between growth and mortality explain evolution of submaximal growth rates. </w:t>
      </w:r>
      <w:r w:rsidRPr="00332822">
        <w:rPr>
          <w:rFonts w:ascii="Times New Roman" w:hAnsi="Times New Roman" w:cs="Times New Roman"/>
          <w:i/>
          <w:iCs/>
          <w:kern w:val="0"/>
          <w:lang w:val="en-US"/>
        </w:rPr>
        <w:t>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75</w:t>
      </w:r>
      <w:r w:rsidRPr="00332822">
        <w:rPr>
          <w:rFonts w:ascii="Times New Roman" w:hAnsi="Times New Roman" w:cs="Times New Roman"/>
          <w:kern w:val="0"/>
          <w:lang w:val="en-US"/>
        </w:rPr>
        <w:t>(5), 1165–1171. https://doi.org/10.1111/j.1365-2656.2006.01137.x</w:t>
      </w:r>
    </w:p>
    <w:p w14:paraId="43D7ADA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Biro, P. A., &amp; </w:t>
      </w:r>
      <w:proofErr w:type="spellStart"/>
      <w:r w:rsidRPr="00332822">
        <w:rPr>
          <w:rFonts w:ascii="Times New Roman" w:hAnsi="Times New Roman" w:cs="Times New Roman"/>
          <w:kern w:val="0"/>
          <w:lang w:val="en-US"/>
        </w:rPr>
        <w:t>Dingemanse</w:t>
      </w:r>
      <w:proofErr w:type="spellEnd"/>
      <w:r w:rsidRPr="00332822">
        <w:rPr>
          <w:rFonts w:ascii="Times New Roman" w:hAnsi="Times New Roman" w:cs="Times New Roman"/>
          <w:kern w:val="0"/>
          <w:lang w:val="en-US"/>
        </w:rPr>
        <w:t xml:space="preserve">, N. J. (2009). Sampling bias resulting from animal personality. </w:t>
      </w:r>
      <w:r w:rsidRPr="00332822">
        <w:rPr>
          <w:rFonts w:ascii="Times New Roman" w:hAnsi="Times New Roman" w:cs="Times New Roman"/>
          <w:i/>
          <w:iCs/>
          <w:kern w:val="0"/>
          <w:lang w:val="en-US"/>
        </w:rPr>
        <w:t>Trends in Ecology &amp; Evolution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24</w:t>
      </w:r>
      <w:r w:rsidRPr="00332822">
        <w:rPr>
          <w:rFonts w:ascii="Times New Roman" w:hAnsi="Times New Roman" w:cs="Times New Roman"/>
          <w:kern w:val="0"/>
          <w:lang w:val="en-US"/>
        </w:rPr>
        <w:t>(2), 66–67. https://doi.org/10.1016/j.tree.2008.11.001</w:t>
      </w:r>
    </w:p>
    <w:p w14:paraId="442CA9A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Biro, P. A., &amp; Post, J. R. (2008). Rapid depletion of genotypes with fast growth and bold personality traits from harvested fish populations. </w:t>
      </w:r>
      <w:r w:rsidRPr="00332822">
        <w:rPr>
          <w:rFonts w:ascii="Times New Roman" w:hAnsi="Times New Roman" w:cs="Times New Roman"/>
          <w:i/>
          <w:iCs/>
          <w:kern w:val="0"/>
          <w:lang w:val="en-US"/>
        </w:rPr>
        <w:t>Proceedings of the National Academy of Sciences of the United States of America</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105</w:t>
      </w:r>
      <w:r w:rsidRPr="00332822">
        <w:rPr>
          <w:rFonts w:ascii="Times New Roman" w:hAnsi="Times New Roman" w:cs="Times New Roman"/>
          <w:kern w:val="0"/>
          <w:lang w:val="en-US"/>
        </w:rPr>
        <w:t>(8), 2919–2922. https://doi.org/10.1073/pnas.0708159105</w:t>
      </w:r>
    </w:p>
    <w:p w14:paraId="0075D71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Blanar</w:t>
      </w:r>
      <w:proofErr w:type="spellEnd"/>
      <w:r w:rsidRPr="00332822">
        <w:rPr>
          <w:rFonts w:ascii="Times New Roman" w:hAnsi="Times New Roman" w:cs="Times New Roman"/>
          <w:kern w:val="0"/>
          <w:lang w:val="en-US"/>
        </w:rPr>
        <w:t xml:space="preserve">, C. A., </w:t>
      </w:r>
      <w:proofErr w:type="spellStart"/>
      <w:r w:rsidRPr="00332822">
        <w:rPr>
          <w:rFonts w:ascii="Times New Roman" w:hAnsi="Times New Roman" w:cs="Times New Roman"/>
          <w:kern w:val="0"/>
          <w:lang w:val="en-US"/>
        </w:rPr>
        <w:t>Marcogliese</w:t>
      </w:r>
      <w:proofErr w:type="spellEnd"/>
      <w:r w:rsidRPr="00332822">
        <w:rPr>
          <w:rFonts w:ascii="Times New Roman" w:hAnsi="Times New Roman" w:cs="Times New Roman"/>
          <w:kern w:val="0"/>
          <w:lang w:val="en-US"/>
        </w:rPr>
        <w:t>, D. J., &amp; Couillard, C. M. (2011). Natural and anthropogenic factors shape metazoan parasite community structure in mummichog (</w:t>
      </w:r>
      <w:proofErr w:type="spellStart"/>
      <w:r w:rsidRPr="00332822">
        <w:rPr>
          <w:rFonts w:ascii="Times New Roman" w:hAnsi="Times New Roman" w:cs="Times New Roman"/>
          <w:kern w:val="0"/>
          <w:lang w:val="en-US"/>
        </w:rPr>
        <w:t>Fundulus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heteroclitus</w:t>
      </w:r>
      <w:proofErr w:type="spellEnd"/>
      <w:r w:rsidRPr="00332822">
        <w:rPr>
          <w:rFonts w:ascii="Times New Roman" w:hAnsi="Times New Roman" w:cs="Times New Roman"/>
          <w:kern w:val="0"/>
          <w:lang w:val="en-US"/>
        </w:rPr>
        <w:t xml:space="preserve">) from two estuaries in New Brunswick, Canada. </w:t>
      </w:r>
      <w:r w:rsidRPr="00332822">
        <w:rPr>
          <w:rFonts w:ascii="Times New Roman" w:hAnsi="Times New Roman" w:cs="Times New Roman"/>
          <w:i/>
          <w:iCs/>
          <w:kern w:val="0"/>
          <w:lang w:val="en-US"/>
        </w:rPr>
        <w:t xml:space="preserve">Folia </w:t>
      </w:r>
      <w:proofErr w:type="spellStart"/>
      <w:r w:rsidRPr="00332822">
        <w:rPr>
          <w:rFonts w:ascii="Times New Roman" w:hAnsi="Times New Roman" w:cs="Times New Roman"/>
          <w:i/>
          <w:iCs/>
          <w:kern w:val="0"/>
          <w:lang w:val="en-US"/>
        </w:rPr>
        <w:t>Parasitologica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58</w:t>
      </w:r>
      <w:r w:rsidRPr="00332822">
        <w:rPr>
          <w:rFonts w:ascii="Times New Roman" w:hAnsi="Times New Roman" w:cs="Times New Roman"/>
          <w:kern w:val="0"/>
          <w:lang w:val="en-US"/>
        </w:rPr>
        <w:t>(3), 240–248. https://doi.org/10.14411/fp.2011.023</w:t>
      </w:r>
    </w:p>
    <w:p w14:paraId="43C9829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Blanchet, S., Rey, O., &amp; Loot, G. (2010). Evidence for host variation in parasite tolerance in a wild fish population. </w:t>
      </w:r>
      <w:r w:rsidRPr="00332822">
        <w:rPr>
          <w:rFonts w:ascii="Times New Roman" w:hAnsi="Times New Roman" w:cs="Times New Roman"/>
          <w:i/>
          <w:iCs/>
          <w:kern w:val="0"/>
          <w:lang w:val="en-US"/>
        </w:rPr>
        <w:t>Evolutionary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24</w:t>
      </w:r>
      <w:r w:rsidRPr="00332822">
        <w:rPr>
          <w:rFonts w:ascii="Times New Roman" w:hAnsi="Times New Roman" w:cs="Times New Roman"/>
          <w:kern w:val="0"/>
          <w:lang w:val="en-US"/>
        </w:rPr>
        <w:t>(5), 1129–1139. https://doi.org/10.1007/s10682-010-9353-x</w:t>
      </w:r>
    </w:p>
    <w:p w14:paraId="24A4CB81" w14:textId="77777777" w:rsidR="00332822" w:rsidRPr="00332822" w:rsidRDefault="00332822" w:rsidP="00332822">
      <w:pPr>
        <w:widowControl w:val="0"/>
        <w:autoSpaceDE w:val="0"/>
        <w:autoSpaceDN w:val="0"/>
        <w:adjustRightInd w:val="0"/>
        <w:rPr>
          <w:rFonts w:ascii="Times New Roman" w:hAnsi="Times New Roman" w:cs="Times New Roman"/>
          <w:kern w:val="0"/>
        </w:rPr>
      </w:pPr>
      <w:proofErr w:type="spellStart"/>
      <w:r w:rsidRPr="00332822">
        <w:rPr>
          <w:rFonts w:ascii="Times New Roman" w:hAnsi="Times New Roman" w:cs="Times New Roman"/>
          <w:kern w:val="0"/>
          <w:lang w:val="en-US"/>
        </w:rPr>
        <w:t>Blasco</w:t>
      </w:r>
      <w:proofErr w:type="spellEnd"/>
      <w:r w:rsidRPr="00332822">
        <w:rPr>
          <w:rFonts w:ascii="Times New Roman" w:hAnsi="Times New Roman" w:cs="Times New Roman"/>
          <w:kern w:val="0"/>
          <w:lang w:val="en-US"/>
        </w:rPr>
        <w:t xml:space="preserve">-Costa, I., Koehler, A. V., Martin, A., &amp; Poulin, R. (2013). Upstream-downstream gradient in infection levels by fish parasites: A common river pattern? </w:t>
      </w:r>
      <w:proofErr w:type="spellStart"/>
      <w:r w:rsidRPr="00332822">
        <w:rPr>
          <w:rFonts w:ascii="Times New Roman" w:hAnsi="Times New Roman" w:cs="Times New Roman"/>
          <w:i/>
          <w:iCs/>
          <w:kern w:val="0"/>
        </w:rPr>
        <w:t>Parasitology</w:t>
      </w:r>
      <w:proofErr w:type="spellEnd"/>
      <w:r w:rsidRPr="00332822">
        <w:rPr>
          <w:rFonts w:ascii="Times New Roman" w:hAnsi="Times New Roman" w:cs="Times New Roman"/>
          <w:kern w:val="0"/>
        </w:rPr>
        <w:t xml:space="preserve">, </w:t>
      </w:r>
      <w:r w:rsidRPr="00332822">
        <w:rPr>
          <w:rFonts w:ascii="Times New Roman" w:hAnsi="Times New Roman" w:cs="Times New Roman"/>
          <w:i/>
          <w:iCs/>
          <w:kern w:val="0"/>
        </w:rPr>
        <w:t>140</w:t>
      </w:r>
      <w:r w:rsidRPr="00332822">
        <w:rPr>
          <w:rFonts w:ascii="Times New Roman" w:hAnsi="Times New Roman" w:cs="Times New Roman"/>
          <w:kern w:val="0"/>
        </w:rPr>
        <w:t>(2), 266–274. https://doi.org/10.1017/S0031182012001527</w:t>
      </w:r>
    </w:p>
    <w:p w14:paraId="611FEC9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rPr>
        <w:t>Blasco</w:t>
      </w:r>
      <w:proofErr w:type="spellEnd"/>
      <w:r w:rsidRPr="00332822">
        <w:rPr>
          <w:rFonts w:ascii="Times New Roman" w:hAnsi="Times New Roman" w:cs="Times New Roman"/>
          <w:kern w:val="0"/>
        </w:rPr>
        <w:t xml:space="preserve">-Costa, I., </w:t>
      </w:r>
      <w:proofErr w:type="spellStart"/>
      <w:r w:rsidRPr="00332822">
        <w:rPr>
          <w:rFonts w:ascii="Times New Roman" w:hAnsi="Times New Roman" w:cs="Times New Roman"/>
          <w:kern w:val="0"/>
        </w:rPr>
        <w:t>Rouco</w:t>
      </w:r>
      <w:proofErr w:type="spellEnd"/>
      <w:r w:rsidRPr="00332822">
        <w:rPr>
          <w:rFonts w:ascii="Times New Roman" w:hAnsi="Times New Roman" w:cs="Times New Roman"/>
          <w:kern w:val="0"/>
        </w:rPr>
        <w:t xml:space="preserve">, C., &amp; Poulin, R. (2015). </w:t>
      </w:r>
      <w:r w:rsidRPr="00332822">
        <w:rPr>
          <w:rFonts w:ascii="Times New Roman" w:hAnsi="Times New Roman" w:cs="Times New Roman"/>
          <w:kern w:val="0"/>
          <w:lang w:val="en-US"/>
        </w:rPr>
        <w:t xml:space="preserve">Biogeography of parasitism in freshwater fish: Spatial patterns in hot spots of infection. </w:t>
      </w:r>
      <w:proofErr w:type="spellStart"/>
      <w:r w:rsidRPr="00332822">
        <w:rPr>
          <w:rFonts w:ascii="Times New Roman" w:hAnsi="Times New Roman" w:cs="Times New Roman"/>
          <w:i/>
          <w:iCs/>
          <w:kern w:val="0"/>
          <w:lang w:val="en-US"/>
        </w:rPr>
        <w:t>Ecography</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38</w:t>
      </w:r>
      <w:r w:rsidRPr="00332822">
        <w:rPr>
          <w:rFonts w:ascii="Times New Roman" w:hAnsi="Times New Roman" w:cs="Times New Roman"/>
          <w:kern w:val="0"/>
          <w:lang w:val="en-US"/>
        </w:rPr>
        <w:t>(3), 301–310. https://doi.org/10.1111/ecog.01020</w:t>
      </w:r>
    </w:p>
    <w:p w14:paraId="20C3C60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Bolnick</w:t>
      </w:r>
      <w:proofErr w:type="spellEnd"/>
      <w:r w:rsidRPr="00332822">
        <w:rPr>
          <w:rFonts w:ascii="Times New Roman" w:hAnsi="Times New Roman" w:cs="Times New Roman"/>
          <w:kern w:val="0"/>
          <w:lang w:val="en-US"/>
        </w:rPr>
        <w:t xml:space="preserve">, D. I., </w:t>
      </w:r>
      <w:proofErr w:type="spellStart"/>
      <w:r w:rsidRPr="00332822">
        <w:rPr>
          <w:rFonts w:ascii="Times New Roman" w:hAnsi="Times New Roman" w:cs="Times New Roman"/>
          <w:kern w:val="0"/>
          <w:lang w:val="en-US"/>
        </w:rPr>
        <w:t>Resetarits</w:t>
      </w:r>
      <w:proofErr w:type="spellEnd"/>
      <w:r w:rsidRPr="00332822">
        <w:rPr>
          <w:rFonts w:ascii="Times New Roman" w:hAnsi="Times New Roman" w:cs="Times New Roman"/>
          <w:kern w:val="0"/>
          <w:lang w:val="en-US"/>
        </w:rPr>
        <w:t xml:space="preserve">, E. J., </w:t>
      </w:r>
      <w:proofErr w:type="spellStart"/>
      <w:r w:rsidRPr="00332822">
        <w:rPr>
          <w:rFonts w:ascii="Times New Roman" w:hAnsi="Times New Roman" w:cs="Times New Roman"/>
          <w:kern w:val="0"/>
          <w:lang w:val="en-US"/>
        </w:rPr>
        <w:t>Ballare</w:t>
      </w:r>
      <w:proofErr w:type="spellEnd"/>
      <w:r w:rsidRPr="00332822">
        <w:rPr>
          <w:rFonts w:ascii="Times New Roman" w:hAnsi="Times New Roman" w:cs="Times New Roman"/>
          <w:kern w:val="0"/>
          <w:lang w:val="en-US"/>
        </w:rPr>
        <w:t xml:space="preserve">, K., Stuart, Y. E., &amp; Stutz, W. E. (2020). Scale-dependent effects of host patch traits on species composition in a stickleback parasite metacommunity.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101</w:t>
      </w:r>
      <w:r w:rsidRPr="00332822">
        <w:rPr>
          <w:rFonts w:ascii="Times New Roman" w:hAnsi="Times New Roman" w:cs="Times New Roman"/>
          <w:kern w:val="0"/>
          <w:lang w:val="en-US"/>
        </w:rPr>
        <w:t>(12), e03181. https://doi.org/10.1002/ecy.3181</w:t>
      </w:r>
    </w:p>
    <w:p w14:paraId="118FDED8" w14:textId="77777777" w:rsidR="00332822" w:rsidRPr="00332822" w:rsidRDefault="00332822" w:rsidP="00332822">
      <w:pPr>
        <w:widowControl w:val="0"/>
        <w:autoSpaceDE w:val="0"/>
        <w:autoSpaceDN w:val="0"/>
        <w:adjustRightInd w:val="0"/>
        <w:rPr>
          <w:rFonts w:ascii="Times New Roman" w:hAnsi="Times New Roman" w:cs="Times New Roman"/>
          <w:kern w:val="0"/>
        </w:rPr>
      </w:pPr>
      <w:r w:rsidRPr="00332822">
        <w:rPr>
          <w:rFonts w:ascii="Times New Roman" w:hAnsi="Times New Roman" w:cs="Times New Roman"/>
          <w:kern w:val="0"/>
          <w:lang w:val="en-US"/>
        </w:rPr>
        <w:t xml:space="preserve">Boots, M., &amp; Sasaki, A. (2002). Parasite‐Driven Extinction in Spatially Explicit Host‐Parasite Systems. </w:t>
      </w:r>
      <w:r w:rsidRPr="00332822">
        <w:rPr>
          <w:rFonts w:ascii="Times New Roman" w:hAnsi="Times New Roman" w:cs="Times New Roman"/>
          <w:i/>
          <w:iCs/>
          <w:kern w:val="0"/>
        </w:rPr>
        <w:t xml:space="preserve">The American </w:t>
      </w:r>
      <w:proofErr w:type="spellStart"/>
      <w:r w:rsidRPr="00332822">
        <w:rPr>
          <w:rFonts w:ascii="Times New Roman" w:hAnsi="Times New Roman" w:cs="Times New Roman"/>
          <w:i/>
          <w:iCs/>
          <w:kern w:val="0"/>
        </w:rPr>
        <w:t>Naturalist</w:t>
      </w:r>
      <w:proofErr w:type="spellEnd"/>
      <w:r w:rsidRPr="00332822">
        <w:rPr>
          <w:rFonts w:ascii="Times New Roman" w:hAnsi="Times New Roman" w:cs="Times New Roman"/>
          <w:kern w:val="0"/>
        </w:rPr>
        <w:t xml:space="preserve">, </w:t>
      </w:r>
      <w:r w:rsidRPr="00332822">
        <w:rPr>
          <w:rFonts w:ascii="Times New Roman" w:hAnsi="Times New Roman" w:cs="Times New Roman"/>
          <w:i/>
          <w:iCs/>
          <w:kern w:val="0"/>
        </w:rPr>
        <w:t>159</w:t>
      </w:r>
      <w:r w:rsidRPr="00332822">
        <w:rPr>
          <w:rFonts w:ascii="Times New Roman" w:hAnsi="Times New Roman" w:cs="Times New Roman"/>
          <w:kern w:val="0"/>
        </w:rPr>
        <w:t>(6), 706–713. https://doi.org/10.1086/339996</w:t>
      </w:r>
    </w:p>
    <w:p w14:paraId="5764CD1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rPr>
        <w:t xml:space="preserve">Boyer, N., Réale, D., </w:t>
      </w:r>
      <w:proofErr w:type="spellStart"/>
      <w:r w:rsidRPr="00332822">
        <w:rPr>
          <w:rFonts w:ascii="Times New Roman" w:hAnsi="Times New Roman" w:cs="Times New Roman"/>
          <w:kern w:val="0"/>
        </w:rPr>
        <w:t>Marmet</w:t>
      </w:r>
      <w:proofErr w:type="spellEnd"/>
      <w:r w:rsidRPr="00332822">
        <w:rPr>
          <w:rFonts w:ascii="Times New Roman" w:hAnsi="Times New Roman" w:cs="Times New Roman"/>
          <w:kern w:val="0"/>
        </w:rPr>
        <w:t xml:space="preserve">, J., </w:t>
      </w:r>
      <w:proofErr w:type="spellStart"/>
      <w:r w:rsidRPr="00332822">
        <w:rPr>
          <w:rFonts w:ascii="Times New Roman" w:hAnsi="Times New Roman" w:cs="Times New Roman"/>
          <w:kern w:val="0"/>
        </w:rPr>
        <w:t>Pisanu</w:t>
      </w:r>
      <w:proofErr w:type="spellEnd"/>
      <w:r w:rsidRPr="00332822">
        <w:rPr>
          <w:rFonts w:ascii="Times New Roman" w:hAnsi="Times New Roman" w:cs="Times New Roman"/>
          <w:kern w:val="0"/>
        </w:rPr>
        <w:t xml:space="preserve">, B., &amp; Chapuis, J.-L. (2010). </w:t>
      </w:r>
      <w:r w:rsidRPr="00332822">
        <w:rPr>
          <w:rFonts w:ascii="Times New Roman" w:hAnsi="Times New Roman" w:cs="Times New Roman"/>
          <w:kern w:val="0"/>
          <w:lang w:val="en-US"/>
        </w:rPr>
        <w:t xml:space="preserve">Personality, space use and tick load in an introduced population of Siberian chipmunks Tamias </w:t>
      </w:r>
      <w:proofErr w:type="spellStart"/>
      <w:r w:rsidRPr="00332822">
        <w:rPr>
          <w:rFonts w:ascii="Times New Roman" w:hAnsi="Times New Roman" w:cs="Times New Roman"/>
          <w:kern w:val="0"/>
          <w:lang w:val="en-US"/>
        </w:rPr>
        <w:t>sibiricus</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79</w:t>
      </w:r>
      <w:r w:rsidRPr="00332822">
        <w:rPr>
          <w:rFonts w:ascii="Times New Roman" w:hAnsi="Times New Roman" w:cs="Times New Roman"/>
          <w:kern w:val="0"/>
          <w:lang w:val="en-US"/>
        </w:rPr>
        <w:t>(3), 538–547. https://doi.org/10.1111/j.1365-2656.2010.01659.x</w:t>
      </w:r>
    </w:p>
    <w:p w14:paraId="511C2C1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Brooks, D. R., &amp; </w:t>
      </w:r>
      <w:proofErr w:type="spellStart"/>
      <w:r w:rsidRPr="00332822">
        <w:rPr>
          <w:rFonts w:ascii="Times New Roman" w:hAnsi="Times New Roman" w:cs="Times New Roman"/>
          <w:kern w:val="0"/>
          <w:lang w:val="en-US"/>
        </w:rPr>
        <w:t>Hoberg</w:t>
      </w:r>
      <w:proofErr w:type="spellEnd"/>
      <w:r w:rsidRPr="00332822">
        <w:rPr>
          <w:rFonts w:ascii="Times New Roman" w:hAnsi="Times New Roman" w:cs="Times New Roman"/>
          <w:kern w:val="0"/>
          <w:lang w:val="en-US"/>
        </w:rPr>
        <w:t xml:space="preserve">, E. P. (2007). How will global climate change affect parasite–host assemblages? </w:t>
      </w:r>
      <w:r w:rsidRPr="00332822">
        <w:rPr>
          <w:rFonts w:ascii="Times New Roman" w:hAnsi="Times New Roman" w:cs="Times New Roman"/>
          <w:i/>
          <w:iCs/>
          <w:kern w:val="0"/>
          <w:lang w:val="en-US"/>
        </w:rPr>
        <w:t>Trends in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23</w:t>
      </w:r>
      <w:r w:rsidRPr="00332822">
        <w:rPr>
          <w:rFonts w:ascii="Times New Roman" w:hAnsi="Times New Roman" w:cs="Times New Roman"/>
          <w:kern w:val="0"/>
          <w:lang w:val="en-US"/>
        </w:rPr>
        <w:t>(12), 571–574. https://doi.org/10.1016/j.pt.2007.08.016</w:t>
      </w:r>
    </w:p>
    <w:p w14:paraId="40D5490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Brown, J. H. (1984). On the Relationship between Abundance and Distribution of Species. </w:t>
      </w:r>
      <w:r w:rsidRPr="00332822">
        <w:rPr>
          <w:rFonts w:ascii="Times New Roman" w:hAnsi="Times New Roman" w:cs="Times New Roman"/>
          <w:i/>
          <w:iCs/>
          <w:kern w:val="0"/>
          <w:lang w:val="en-US"/>
        </w:rPr>
        <w:t>The American Naturalist</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124</w:t>
      </w:r>
      <w:r w:rsidRPr="00332822">
        <w:rPr>
          <w:rFonts w:ascii="Times New Roman" w:hAnsi="Times New Roman" w:cs="Times New Roman"/>
          <w:kern w:val="0"/>
          <w:lang w:val="en-US"/>
        </w:rPr>
        <w:t>(2), 255–279. https://doi.org/10.1086/284267</w:t>
      </w:r>
    </w:p>
    <w:p w14:paraId="51603C8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Buck, J. C., &amp; </w:t>
      </w:r>
      <w:proofErr w:type="spellStart"/>
      <w:r w:rsidRPr="00332822">
        <w:rPr>
          <w:rFonts w:ascii="Times New Roman" w:hAnsi="Times New Roman" w:cs="Times New Roman"/>
          <w:kern w:val="0"/>
          <w:lang w:val="en-US"/>
        </w:rPr>
        <w:t>Lutterschmidt</w:t>
      </w:r>
      <w:proofErr w:type="spellEnd"/>
      <w:r w:rsidRPr="00332822">
        <w:rPr>
          <w:rFonts w:ascii="Times New Roman" w:hAnsi="Times New Roman" w:cs="Times New Roman"/>
          <w:kern w:val="0"/>
          <w:lang w:val="en-US"/>
        </w:rPr>
        <w:t xml:space="preserve">, W. I. (2017). Parasite abundance decreases with host density: Evidence of the encounter-dilution effect for a parasite with a complex life cycle. </w:t>
      </w:r>
      <w:proofErr w:type="spellStart"/>
      <w:r w:rsidRPr="00332822">
        <w:rPr>
          <w:rFonts w:ascii="Times New Roman" w:hAnsi="Times New Roman" w:cs="Times New Roman"/>
          <w:i/>
          <w:iCs/>
          <w:kern w:val="0"/>
          <w:lang w:val="en-US"/>
        </w:rPr>
        <w:t>Hydrobiologia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784</w:t>
      </w:r>
      <w:r w:rsidRPr="00332822">
        <w:rPr>
          <w:rFonts w:ascii="Times New Roman" w:hAnsi="Times New Roman" w:cs="Times New Roman"/>
          <w:kern w:val="0"/>
          <w:lang w:val="en-US"/>
        </w:rPr>
        <w:t>(1), 201–210. https://doi.org/10.1007/s10750-016-2874-8</w:t>
      </w:r>
    </w:p>
    <w:p w14:paraId="73FE175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Bush, A., Fernandez, J., </w:t>
      </w:r>
      <w:proofErr w:type="spellStart"/>
      <w:r w:rsidRPr="00332822">
        <w:rPr>
          <w:rFonts w:ascii="Times New Roman" w:hAnsi="Times New Roman" w:cs="Times New Roman"/>
          <w:kern w:val="0"/>
          <w:lang w:val="en-US"/>
        </w:rPr>
        <w:t>Esch</w:t>
      </w:r>
      <w:proofErr w:type="spellEnd"/>
      <w:r w:rsidRPr="00332822">
        <w:rPr>
          <w:rFonts w:ascii="Times New Roman" w:hAnsi="Times New Roman" w:cs="Times New Roman"/>
          <w:kern w:val="0"/>
          <w:lang w:val="en-US"/>
        </w:rPr>
        <w:t xml:space="preserve">, G., &amp; Seed, J. (2001). Parasitism: The Diversity and Ecology of </w:t>
      </w:r>
      <w:r w:rsidRPr="00332822">
        <w:rPr>
          <w:rFonts w:ascii="Times New Roman" w:hAnsi="Times New Roman" w:cs="Times New Roman"/>
          <w:kern w:val="0"/>
          <w:lang w:val="en-US"/>
        </w:rPr>
        <w:lastRenderedPageBreak/>
        <w:t xml:space="preserve">Animal Parasites.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123</w:t>
      </w:r>
      <w:r w:rsidRPr="00332822">
        <w:rPr>
          <w:rFonts w:ascii="Times New Roman" w:hAnsi="Times New Roman" w:cs="Times New Roman"/>
          <w:kern w:val="0"/>
          <w:lang w:val="en-US"/>
        </w:rPr>
        <w:t>.</w:t>
      </w:r>
    </w:p>
    <w:p w14:paraId="75D1ABA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Bush, A. O., Lafferty, K. D., </w:t>
      </w:r>
      <w:proofErr w:type="spellStart"/>
      <w:r w:rsidRPr="00332822">
        <w:rPr>
          <w:rFonts w:ascii="Times New Roman" w:hAnsi="Times New Roman" w:cs="Times New Roman"/>
          <w:kern w:val="0"/>
          <w:lang w:val="en-US"/>
        </w:rPr>
        <w:t>Lotz</w:t>
      </w:r>
      <w:proofErr w:type="spellEnd"/>
      <w:r w:rsidRPr="00332822">
        <w:rPr>
          <w:rFonts w:ascii="Times New Roman" w:hAnsi="Times New Roman" w:cs="Times New Roman"/>
          <w:kern w:val="0"/>
          <w:lang w:val="en-US"/>
        </w:rPr>
        <w:t xml:space="preserve">, J. M., &amp; </w:t>
      </w:r>
      <w:proofErr w:type="spellStart"/>
      <w:r w:rsidRPr="00332822">
        <w:rPr>
          <w:rFonts w:ascii="Times New Roman" w:hAnsi="Times New Roman" w:cs="Times New Roman"/>
          <w:kern w:val="0"/>
          <w:lang w:val="en-US"/>
        </w:rPr>
        <w:t>Shostak</w:t>
      </w:r>
      <w:proofErr w:type="spellEnd"/>
      <w:r w:rsidRPr="00332822">
        <w:rPr>
          <w:rFonts w:ascii="Times New Roman" w:hAnsi="Times New Roman" w:cs="Times New Roman"/>
          <w:kern w:val="0"/>
          <w:lang w:val="en-US"/>
        </w:rPr>
        <w:t xml:space="preserve">, A. W. (1997). Parasitology meets ecology on its own terms: Margolis et al. revisited. </w:t>
      </w:r>
      <w:r w:rsidRPr="00332822">
        <w:rPr>
          <w:rFonts w:ascii="Times New Roman" w:hAnsi="Times New Roman" w:cs="Times New Roman"/>
          <w:i/>
          <w:iCs/>
          <w:kern w:val="0"/>
          <w:lang w:val="en-US"/>
        </w:rPr>
        <w:t>The 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83</w:t>
      </w:r>
      <w:r w:rsidRPr="00332822">
        <w:rPr>
          <w:rFonts w:ascii="Times New Roman" w:hAnsi="Times New Roman" w:cs="Times New Roman"/>
          <w:kern w:val="0"/>
          <w:lang w:val="en-US"/>
        </w:rPr>
        <w:t>(4), 575–583.</w:t>
      </w:r>
    </w:p>
    <w:p w14:paraId="07B34A7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Buss, N., Sander, B., &amp; Hua, J. (2022). Effects of Polyester Microplastic Fiber Contamination on Amphibian–Trematode Interactions. </w:t>
      </w:r>
      <w:r w:rsidRPr="00332822">
        <w:rPr>
          <w:rFonts w:ascii="Times New Roman" w:hAnsi="Times New Roman" w:cs="Times New Roman"/>
          <w:i/>
          <w:iCs/>
          <w:kern w:val="0"/>
          <w:lang w:val="en-US"/>
        </w:rPr>
        <w:t>Environmental Toxicology and Chemistry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41</w:t>
      </w:r>
      <w:r w:rsidRPr="00332822">
        <w:rPr>
          <w:rFonts w:ascii="Times New Roman" w:hAnsi="Times New Roman" w:cs="Times New Roman"/>
          <w:kern w:val="0"/>
          <w:lang w:val="en-US"/>
        </w:rPr>
        <w:t>(4), 869–879. https://doi.org/10.1002/etc.5035</w:t>
      </w:r>
    </w:p>
    <w:p w14:paraId="043B6EA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Byers, J. E., Blakeslee, A. M. H., Linder, E., Cooper, A. B., &amp; Maguire, T. J. (2008). Controls of Spatial Variation in the Prevalence of Trematode Parasites Infecting a Marine Snail.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89</w:t>
      </w:r>
      <w:r w:rsidRPr="00332822">
        <w:rPr>
          <w:rFonts w:ascii="Times New Roman" w:hAnsi="Times New Roman" w:cs="Times New Roman"/>
          <w:kern w:val="0"/>
          <w:lang w:val="en-US"/>
        </w:rPr>
        <w:t>(2), 439–451. https://doi.org/10.1890/06-1036.1</w:t>
      </w:r>
    </w:p>
    <w:p w14:paraId="7710A67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Cable, J., Barber, I., </w:t>
      </w:r>
      <w:proofErr w:type="spellStart"/>
      <w:r w:rsidRPr="00332822">
        <w:rPr>
          <w:rFonts w:ascii="Times New Roman" w:hAnsi="Times New Roman" w:cs="Times New Roman"/>
          <w:kern w:val="0"/>
          <w:lang w:val="en-US"/>
        </w:rPr>
        <w:t>Boag</w:t>
      </w:r>
      <w:proofErr w:type="spellEnd"/>
      <w:r w:rsidRPr="00332822">
        <w:rPr>
          <w:rFonts w:ascii="Times New Roman" w:hAnsi="Times New Roman" w:cs="Times New Roman"/>
          <w:kern w:val="0"/>
          <w:lang w:val="en-US"/>
        </w:rPr>
        <w:t xml:space="preserve">, B., Ellison, A. R., Morgan, E. R., Murray, K., Pascoe, E. L., </w:t>
      </w:r>
      <w:proofErr w:type="spellStart"/>
      <w:r w:rsidRPr="00332822">
        <w:rPr>
          <w:rFonts w:ascii="Times New Roman" w:hAnsi="Times New Roman" w:cs="Times New Roman"/>
          <w:kern w:val="0"/>
          <w:lang w:val="en-US"/>
        </w:rPr>
        <w:t>Sait</w:t>
      </w:r>
      <w:proofErr w:type="spellEnd"/>
      <w:r w:rsidRPr="00332822">
        <w:rPr>
          <w:rFonts w:ascii="Times New Roman" w:hAnsi="Times New Roman" w:cs="Times New Roman"/>
          <w:kern w:val="0"/>
          <w:lang w:val="en-US"/>
        </w:rPr>
        <w:t xml:space="preserve">, S. M., Wilson, A. J., &amp; Booth, M. (2017). Global change, parasite transmission and disease control: Lessons from ecology. </w:t>
      </w:r>
      <w:r w:rsidRPr="00332822">
        <w:rPr>
          <w:rFonts w:ascii="Times New Roman" w:hAnsi="Times New Roman" w:cs="Times New Roman"/>
          <w:i/>
          <w:iCs/>
          <w:kern w:val="0"/>
          <w:lang w:val="en-US"/>
        </w:rPr>
        <w:t>Philosophical Transactions of the Royal Society B: Biological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372</w:t>
      </w:r>
      <w:r w:rsidRPr="00332822">
        <w:rPr>
          <w:rFonts w:ascii="Times New Roman" w:hAnsi="Times New Roman" w:cs="Times New Roman"/>
          <w:kern w:val="0"/>
          <w:lang w:val="en-US"/>
        </w:rPr>
        <w:t>(1719), 20160088. https://doi.org/10.1098/rstb.2016.0088</w:t>
      </w:r>
    </w:p>
    <w:p w14:paraId="54CF7DC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Cairns, M., Ebersole, J., Baker, J., Jr, P., Lavigne, H., &amp; Davis, S. (2005). Influence of Summer Stream Temperatures on Black Spot Infestation of Juvenile Coho Salmon in the Oregon Coast Range. </w:t>
      </w:r>
      <w:r w:rsidRPr="00332822">
        <w:rPr>
          <w:rFonts w:ascii="Times New Roman" w:hAnsi="Times New Roman" w:cs="Times New Roman"/>
          <w:i/>
          <w:iCs/>
          <w:kern w:val="0"/>
          <w:lang w:val="en-US"/>
        </w:rPr>
        <w:t>Transactions of The American Fisheries Society - TRANS AMER FISH SOC</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134</w:t>
      </w:r>
      <w:r w:rsidRPr="00332822">
        <w:rPr>
          <w:rFonts w:ascii="Times New Roman" w:hAnsi="Times New Roman" w:cs="Times New Roman"/>
          <w:kern w:val="0"/>
          <w:lang w:val="en-US"/>
        </w:rPr>
        <w:t>, 1471–1479. https://doi.org/10.1577/T04-151.1</w:t>
      </w:r>
    </w:p>
    <w:p w14:paraId="3719CF1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Camp, J. W., </w:t>
      </w:r>
      <w:proofErr w:type="spellStart"/>
      <w:r w:rsidRPr="00332822">
        <w:rPr>
          <w:rFonts w:ascii="Times New Roman" w:hAnsi="Times New Roman" w:cs="Times New Roman"/>
          <w:kern w:val="0"/>
          <w:lang w:val="en-US"/>
        </w:rPr>
        <w:t>Aho</w:t>
      </w:r>
      <w:proofErr w:type="spellEnd"/>
      <w:r w:rsidRPr="00332822">
        <w:rPr>
          <w:rFonts w:ascii="Times New Roman" w:hAnsi="Times New Roman" w:cs="Times New Roman"/>
          <w:kern w:val="0"/>
          <w:lang w:val="en-US"/>
        </w:rPr>
        <w:t xml:space="preserve">, J. M., &amp; </w:t>
      </w:r>
      <w:proofErr w:type="spellStart"/>
      <w:r w:rsidRPr="00332822">
        <w:rPr>
          <w:rFonts w:ascii="Times New Roman" w:hAnsi="Times New Roman" w:cs="Times New Roman"/>
          <w:kern w:val="0"/>
          <w:lang w:val="en-US"/>
        </w:rPr>
        <w:t>Esch</w:t>
      </w:r>
      <w:proofErr w:type="spellEnd"/>
      <w:r w:rsidRPr="00332822">
        <w:rPr>
          <w:rFonts w:ascii="Times New Roman" w:hAnsi="Times New Roman" w:cs="Times New Roman"/>
          <w:kern w:val="0"/>
          <w:lang w:val="en-US"/>
        </w:rPr>
        <w:t xml:space="preserve">, G. W. (1982). A Long-Term Study on Various Aspects of the Population Biology of </w:t>
      </w:r>
      <w:proofErr w:type="spellStart"/>
      <w:r w:rsidRPr="00332822">
        <w:rPr>
          <w:rFonts w:ascii="Times New Roman" w:hAnsi="Times New Roman" w:cs="Times New Roman"/>
          <w:kern w:val="0"/>
          <w:lang w:val="en-US"/>
        </w:rPr>
        <w:t>Ornithodiplostomum</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ptychocheilus</w:t>
      </w:r>
      <w:proofErr w:type="spellEnd"/>
      <w:r w:rsidRPr="00332822">
        <w:rPr>
          <w:rFonts w:ascii="Times New Roman" w:hAnsi="Times New Roman" w:cs="Times New Roman"/>
          <w:kern w:val="0"/>
          <w:lang w:val="en-US"/>
        </w:rPr>
        <w:t xml:space="preserve"> in a South Carolina Cooling Reservoir. </w:t>
      </w:r>
      <w:r w:rsidRPr="00332822">
        <w:rPr>
          <w:rFonts w:ascii="Times New Roman" w:hAnsi="Times New Roman" w:cs="Times New Roman"/>
          <w:i/>
          <w:iCs/>
          <w:kern w:val="0"/>
          <w:lang w:val="en-US"/>
        </w:rPr>
        <w:t>The 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68</w:t>
      </w:r>
      <w:r w:rsidRPr="00332822">
        <w:rPr>
          <w:rFonts w:ascii="Times New Roman" w:hAnsi="Times New Roman" w:cs="Times New Roman"/>
          <w:kern w:val="0"/>
          <w:lang w:val="en-US"/>
        </w:rPr>
        <w:t>(4), 709–718. https://doi.org/10.2307/3280932</w:t>
      </w:r>
    </w:p>
    <w:p w14:paraId="742B0A0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Cantrell, S., </w:t>
      </w:r>
      <w:proofErr w:type="spellStart"/>
      <w:r w:rsidRPr="00332822">
        <w:rPr>
          <w:rFonts w:ascii="Times New Roman" w:hAnsi="Times New Roman" w:cs="Times New Roman"/>
          <w:kern w:val="0"/>
          <w:lang w:val="en-US"/>
        </w:rPr>
        <w:t>Cosner</w:t>
      </w:r>
      <w:proofErr w:type="spellEnd"/>
      <w:r w:rsidRPr="00332822">
        <w:rPr>
          <w:rFonts w:ascii="Times New Roman" w:hAnsi="Times New Roman" w:cs="Times New Roman"/>
          <w:kern w:val="0"/>
          <w:lang w:val="en-US"/>
        </w:rPr>
        <w:t xml:space="preserve">, C., &amp; </w:t>
      </w:r>
      <w:proofErr w:type="spellStart"/>
      <w:r w:rsidRPr="00332822">
        <w:rPr>
          <w:rFonts w:ascii="Times New Roman" w:hAnsi="Times New Roman" w:cs="Times New Roman"/>
          <w:kern w:val="0"/>
          <w:lang w:val="en-US"/>
        </w:rPr>
        <w:t>Ruan</w:t>
      </w:r>
      <w:proofErr w:type="spellEnd"/>
      <w:r w:rsidRPr="00332822">
        <w:rPr>
          <w:rFonts w:ascii="Times New Roman" w:hAnsi="Times New Roman" w:cs="Times New Roman"/>
          <w:kern w:val="0"/>
          <w:lang w:val="en-US"/>
        </w:rPr>
        <w:t xml:space="preserve">, S. (Eds.). (2009). </w:t>
      </w:r>
      <w:r w:rsidRPr="00332822">
        <w:rPr>
          <w:rFonts w:ascii="Times New Roman" w:hAnsi="Times New Roman" w:cs="Times New Roman"/>
          <w:i/>
          <w:iCs/>
          <w:kern w:val="0"/>
          <w:lang w:val="en-US"/>
        </w:rPr>
        <w:t>Spatial Ecology</w:t>
      </w:r>
      <w:r w:rsidRPr="00332822">
        <w:rPr>
          <w:rFonts w:ascii="Times New Roman" w:hAnsi="Times New Roman" w:cs="Times New Roman"/>
          <w:kern w:val="0"/>
          <w:lang w:val="en-US"/>
        </w:rPr>
        <w:t>. Chapman and Hall/CRC. https://doi.org/10.1201/9781420059861</w:t>
      </w:r>
    </w:p>
    <w:p w14:paraId="322CE33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Carlson, C. J., Hopkins, S., Bell, K. C., Doña, J., Godfrey, S. S., Kwak, M. L., Lafferty, K. D., Moir, M. L., Speer, K. A., </w:t>
      </w:r>
      <w:proofErr w:type="spellStart"/>
      <w:r w:rsidRPr="00332822">
        <w:rPr>
          <w:rFonts w:ascii="Times New Roman" w:hAnsi="Times New Roman" w:cs="Times New Roman"/>
          <w:kern w:val="0"/>
          <w:lang w:val="en-US"/>
        </w:rPr>
        <w:t>Strona</w:t>
      </w:r>
      <w:proofErr w:type="spellEnd"/>
      <w:r w:rsidRPr="00332822">
        <w:rPr>
          <w:rFonts w:ascii="Times New Roman" w:hAnsi="Times New Roman" w:cs="Times New Roman"/>
          <w:kern w:val="0"/>
          <w:lang w:val="en-US"/>
        </w:rPr>
        <w:t xml:space="preserve">, G., </w:t>
      </w:r>
      <w:proofErr w:type="spellStart"/>
      <w:r w:rsidRPr="00332822">
        <w:rPr>
          <w:rFonts w:ascii="Times New Roman" w:hAnsi="Times New Roman" w:cs="Times New Roman"/>
          <w:kern w:val="0"/>
          <w:lang w:val="en-US"/>
        </w:rPr>
        <w:t>Torchin</w:t>
      </w:r>
      <w:proofErr w:type="spellEnd"/>
      <w:r w:rsidRPr="00332822">
        <w:rPr>
          <w:rFonts w:ascii="Times New Roman" w:hAnsi="Times New Roman" w:cs="Times New Roman"/>
          <w:kern w:val="0"/>
          <w:lang w:val="en-US"/>
        </w:rPr>
        <w:t xml:space="preserve">, M., &amp; Wood, C. L. (2020). A global parasite conservation plan. </w:t>
      </w:r>
      <w:r w:rsidRPr="00332822">
        <w:rPr>
          <w:rFonts w:ascii="Times New Roman" w:hAnsi="Times New Roman" w:cs="Times New Roman"/>
          <w:i/>
          <w:iCs/>
          <w:kern w:val="0"/>
          <w:lang w:val="en-US"/>
        </w:rPr>
        <w:t>Biological Conservation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250</w:t>
      </w:r>
      <w:r w:rsidRPr="00332822">
        <w:rPr>
          <w:rFonts w:ascii="Times New Roman" w:hAnsi="Times New Roman" w:cs="Times New Roman"/>
          <w:kern w:val="0"/>
          <w:lang w:val="en-US"/>
        </w:rPr>
        <w:t>, 108596. https://doi.org/10.1016/j.biocon.2020.108596</w:t>
      </w:r>
    </w:p>
    <w:p w14:paraId="7F14CC9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Carney, J. P., &amp; Dick, T. A. (2000). Helminth communities of yellow perch (</w:t>
      </w:r>
      <w:proofErr w:type="spellStart"/>
      <w:r w:rsidRPr="00332822">
        <w:rPr>
          <w:rFonts w:ascii="Times New Roman" w:hAnsi="Times New Roman" w:cs="Times New Roman"/>
          <w:kern w:val="0"/>
          <w:lang w:val="en-US"/>
        </w:rPr>
        <w:t>Perca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flavescens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Mitchill</w:t>
      </w:r>
      <w:proofErr w:type="spellEnd"/>
      <w:r w:rsidRPr="00332822">
        <w:rPr>
          <w:rFonts w:ascii="Times New Roman" w:hAnsi="Times New Roman" w:cs="Times New Roman"/>
          <w:kern w:val="0"/>
          <w:lang w:val="en-US"/>
        </w:rPr>
        <w:t xml:space="preserve">)): Determinants of pattern. </w:t>
      </w:r>
      <w:r w:rsidRPr="00332822">
        <w:rPr>
          <w:rFonts w:ascii="Times New Roman" w:hAnsi="Times New Roman" w:cs="Times New Roman"/>
          <w:i/>
          <w:iCs/>
          <w:kern w:val="0"/>
          <w:lang w:val="en-US"/>
        </w:rPr>
        <w:t>Canadian Journal of Zoology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78</w:t>
      </w:r>
      <w:r w:rsidRPr="00332822">
        <w:rPr>
          <w:rFonts w:ascii="Times New Roman" w:hAnsi="Times New Roman" w:cs="Times New Roman"/>
          <w:kern w:val="0"/>
          <w:lang w:val="en-US"/>
        </w:rPr>
        <w:t>(4), 538–555. https://doi.org/10.1139/z99-222</w:t>
      </w:r>
    </w:p>
    <w:p w14:paraId="5BFA2F2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Choiński</w:t>
      </w:r>
      <w:proofErr w:type="spellEnd"/>
      <w:r w:rsidRPr="00332822">
        <w:rPr>
          <w:rFonts w:ascii="Times New Roman" w:hAnsi="Times New Roman" w:cs="Times New Roman"/>
          <w:kern w:val="0"/>
          <w:lang w:val="en-US"/>
        </w:rPr>
        <w:t xml:space="preserve">, A., </w:t>
      </w:r>
      <w:proofErr w:type="spellStart"/>
      <w:r w:rsidRPr="00332822">
        <w:rPr>
          <w:rFonts w:ascii="Times New Roman" w:hAnsi="Times New Roman" w:cs="Times New Roman"/>
          <w:kern w:val="0"/>
          <w:lang w:val="en-US"/>
        </w:rPr>
        <w:t>Ptak</w:t>
      </w:r>
      <w:proofErr w:type="spellEnd"/>
      <w:r w:rsidRPr="00332822">
        <w:rPr>
          <w:rFonts w:ascii="Times New Roman" w:hAnsi="Times New Roman" w:cs="Times New Roman"/>
          <w:kern w:val="0"/>
          <w:lang w:val="en-US"/>
        </w:rPr>
        <w:t xml:space="preserve">, M., </w:t>
      </w:r>
      <w:proofErr w:type="spellStart"/>
      <w:r w:rsidRPr="00332822">
        <w:rPr>
          <w:rFonts w:ascii="Times New Roman" w:hAnsi="Times New Roman" w:cs="Times New Roman"/>
          <w:kern w:val="0"/>
          <w:lang w:val="en-US"/>
        </w:rPr>
        <w:t>Skowron</w:t>
      </w:r>
      <w:proofErr w:type="spellEnd"/>
      <w:r w:rsidRPr="00332822">
        <w:rPr>
          <w:rFonts w:ascii="Times New Roman" w:hAnsi="Times New Roman" w:cs="Times New Roman"/>
          <w:kern w:val="0"/>
          <w:lang w:val="en-US"/>
        </w:rPr>
        <w:t xml:space="preserve">, R., &amp; </w:t>
      </w:r>
      <w:proofErr w:type="spellStart"/>
      <w:r w:rsidRPr="00332822">
        <w:rPr>
          <w:rFonts w:ascii="Times New Roman" w:hAnsi="Times New Roman" w:cs="Times New Roman"/>
          <w:kern w:val="0"/>
          <w:lang w:val="en-US"/>
        </w:rPr>
        <w:t>Strzelczak</w:t>
      </w:r>
      <w:proofErr w:type="spellEnd"/>
      <w:r w:rsidRPr="00332822">
        <w:rPr>
          <w:rFonts w:ascii="Times New Roman" w:hAnsi="Times New Roman" w:cs="Times New Roman"/>
          <w:kern w:val="0"/>
          <w:lang w:val="en-US"/>
        </w:rPr>
        <w:t xml:space="preserve">, A. (2015). Changes in ice phenology on polish lakes from 1961 to 2010 related to location and morphometry. </w:t>
      </w:r>
      <w:proofErr w:type="spellStart"/>
      <w:r w:rsidRPr="00332822">
        <w:rPr>
          <w:rFonts w:ascii="Times New Roman" w:hAnsi="Times New Roman" w:cs="Times New Roman"/>
          <w:i/>
          <w:iCs/>
          <w:kern w:val="0"/>
          <w:lang w:val="en-US"/>
        </w:rPr>
        <w:t>Limnologica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53</w:t>
      </w:r>
      <w:r w:rsidRPr="00332822">
        <w:rPr>
          <w:rFonts w:ascii="Times New Roman" w:hAnsi="Times New Roman" w:cs="Times New Roman"/>
          <w:kern w:val="0"/>
          <w:lang w:val="en-US"/>
        </w:rPr>
        <w:t>, 42–49. https://doi.org/10.1016/j.limno.2015.05.005</w:t>
      </w:r>
    </w:p>
    <w:p w14:paraId="27F0952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Chrétien, E., De Bonville, J., </w:t>
      </w:r>
      <w:proofErr w:type="spellStart"/>
      <w:r w:rsidRPr="00332822">
        <w:rPr>
          <w:rFonts w:ascii="Times New Roman" w:hAnsi="Times New Roman" w:cs="Times New Roman"/>
          <w:kern w:val="0"/>
          <w:lang w:val="en-US"/>
        </w:rPr>
        <w:t>Guitard</w:t>
      </w:r>
      <w:proofErr w:type="spellEnd"/>
      <w:r w:rsidRPr="00332822">
        <w:rPr>
          <w:rFonts w:ascii="Times New Roman" w:hAnsi="Times New Roman" w:cs="Times New Roman"/>
          <w:kern w:val="0"/>
          <w:lang w:val="en-US"/>
        </w:rPr>
        <w:t xml:space="preserve">, J., Binning, S. A., </w:t>
      </w:r>
      <w:proofErr w:type="spellStart"/>
      <w:r w:rsidRPr="00332822">
        <w:rPr>
          <w:rFonts w:ascii="Times New Roman" w:hAnsi="Times New Roman" w:cs="Times New Roman"/>
          <w:kern w:val="0"/>
          <w:lang w:val="en-US"/>
        </w:rPr>
        <w:t>Melis</w:t>
      </w:r>
      <w:proofErr w:type="spellEnd"/>
      <w:r w:rsidRPr="00332822">
        <w:rPr>
          <w:rFonts w:ascii="Times New Roman" w:hAnsi="Times New Roman" w:cs="Times New Roman"/>
          <w:kern w:val="0"/>
          <w:lang w:val="en-US"/>
        </w:rPr>
        <w:t xml:space="preserve">, É., </w:t>
      </w:r>
      <w:proofErr w:type="spellStart"/>
      <w:r w:rsidRPr="00332822">
        <w:rPr>
          <w:rFonts w:ascii="Times New Roman" w:hAnsi="Times New Roman" w:cs="Times New Roman"/>
          <w:kern w:val="0"/>
          <w:lang w:val="en-US"/>
        </w:rPr>
        <w:t>Kack</w:t>
      </w:r>
      <w:proofErr w:type="spellEnd"/>
      <w:r w:rsidRPr="00332822">
        <w:rPr>
          <w:rFonts w:ascii="Times New Roman" w:hAnsi="Times New Roman" w:cs="Times New Roman"/>
          <w:kern w:val="0"/>
          <w:lang w:val="en-US"/>
        </w:rPr>
        <w:t xml:space="preserve">, A., </w:t>
      </w:r>
      <w:proofErr w:type="spellStart"/>
      <w:r w:rsidRPr="00332822">
        <w:rPr>
          <w:rFonts w:ascii="Times New Roman" w:hAnsi="Times New Roman" w:cs="Times New Roman"/>
          <w:kern w:val="0"/>
          <w:lang w:val="en-US"/>
        </w:rPr>
        <w:t>Côté</w:t>
      </w:r>
      <w:proofErr w:type="spellEnd"/>
      <w:r w:rsidRPr="00332822">
        <w:rPr>
          <w:rFonts w:ascii="Times New Roman" w:hAnsi="Times New Roman" w:cs="Times New Roman"/>
          <w:kern w:val="0"/>
          <w:lang w:val="en-US"/>
        </w:rPr>
        <w:t xml:space="preserve">, A., </w:t>
      </w:r>
      <w:proofErr w:type="spellStart"/>
      <w:r w:rsidRPr="00332822">
        <w:rPr>
          <w:rFonts w:ascii="Times New Roman" w:hAnsi="Times New Roman" w:cs="Times New Roman"/>
          <w:kern w:val="0"/>
          <w:lang w:val="en-US"/>
        </w:rPr>
        <w:t>Gradito</w:t>
      </w:r>
      <w:proofErr w:type="spellEnd"/>
      <w:r w:rsidRPr="00332822">
        <w:rPr>
          <w:rFonts w:ascii="Times New Roman" w:hAnsi="Times New Roman" w:cs="Times New Roman"/>
          <w:kern w:val="0"/>
          <w:lang w:val="en-US"/>
        </w:rPr>
        <w:t xml:space="preserve">, M., Papillon, A., </w:t>
      </w:r>
      <w:proofErr w:type="spellStart"/>
      <w:r w:rsidRPr="00332822">
        <w:rPr>
          <w:rFonts w:ascii="Times New Roman" w:hAnsi="Times New Roman" w:cs="Times New Roman"/>
          <w:kern w:val="0"/>
          <w:lang w:val="en-US"/>
        </w:rPr>
        <w:t>Thelamon</w:t>
      </w:r>
      <w:proofErr w:type="spellEnd"/>
      <w:r w:rsidRPr="00332822">
        <w:rPr>
          <w:rFonts w:ascii="Times New Roman" w:hAnsi="Times New Roman" w:cs="Times New Roman"/>
          <w:kern w:val="0"/>
          <w:lang w:val="en-US"/>
        </w:rPr>
        <w:t xml:space="preserve">, V., </w:t>
      </w:r>
      <w:proofErr w:type="spellStart"/>
      <w:r w:rsidRPr="00332822">
        <w:rPr>
          <w:rFonts w:ascii="Times New Roman" w:hAnsi="Times New Roman" w:cs="Times New Roman"/>
          <w:kern w:val="0"/>
          <w:lang w:val="en-US"/>
        </w:rPr>
        <w:t>Levet</w:t>
      </w:r>
      <w:proofErr w:type="spellEnd"/>
      <w:r w:rsidRPr="00332822">
        <w:rPr>
          <w:rFonts w:ascii="Times New Roman" w:hAnsi="Times New Roman" w:cs="Times New Roman"/>
          <w:kern w:val="0"/>
          <w:lang w:val="en-US"/>
        </w:rPr>
        <w:t xml:space="preserve">, M., &amp; </w:t>
      </w:r>
      <w:proofErr w:type="spellStart"/>
      <w:r w:rsidRPr="00332822">
        <w:rPr>
          <w:rFonts w:ascii="Times New Roman" w:hAnsi="Times New Roman" w:cs="Times New Roman"/>
          <w:kern w:val="0"/>
          <w:lang w:val="en-US"/>
        </w:rPr>
        <w:t>Barou-Dagues</w:t>
      </w:r>
      <w:proofErr w:type="spellEnd"/>
      <w:r w:rsidRPr="00332822">
        <w:rPr>
          <w:rFonts w:ascii="Times New Roman" w:hAnsi="Times New Roman" w:cs="Times New Roman"/>
          <w:kern w:val="0"/>
          <w:lang w:val="en-US"/>
        </w:rPr>
        <w:t xml:space="preserve">, M. (2023). Few studies of wild animal performance account for parasite infections: A systematic review. </w:t>
      </w:r>
      <w:r w:rsidRPr="00332822">
        <w:rPr>
          <w:rFonts w:ascii="Times New Roman" w:hAnsi="Times New Roman" w:cs="Times New Roman"/>
          <w:i/>
          <w:iCs/>
          <w:kern w:val="0"/>
          <w:lang w:val="en-US"/>
        </w:rPr>
        <w:t>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92</w:t>
      </w:r>
      <w:r w:rsidRPr="00332822">
        <w:rPr>
          <w:rFonts w:ascii="Times New Roman" w:hAnsi="Times New Roman" w:cs="Times New Roman"/>
          <w:kern w:val="0"/>
          <w:lang w:val="en-US"/>
        </w:rPr>
        <w:t>(4), 794–806. https://doi.org/10.1111/1365-2656.13864</w:t>
      </w:r>
    </w:p>
    <w:p w14:paraId="5397082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Civitello</w:t>
      </w:r>
      <w:proofErr w:type="spellEnd"/>
      <w:r w:rsidRPr="00332822">
        <w:rPr>
          <w:rFonts w:ascii="Times New Roman" w:hAnsi="Times New Roman" w:cs="Times New Roman"/>
          <w:kern w:val="0"/>
          <w:lang w:val="en-US"/>
        </w:rPr>
        <w:t xml:space="preserve">, D. J., Cohen, J., Fatima, H., Halstead, N. T., Liriano, J., McMahon, T. A., Ortega, C. N., Sauer, E. L., Sehgal, T., Young, S., &amp; Rohr, J. R. (2015). Biodiversity inhibits parasites: Broad evidence for the dilution effect. </w:t>
      </w:r>
      <w:r w:rsidRPr="00332822">
        <w:rPr>
          <w:rFonts w:ascii="Times New Roman" w:hAnsi="Times New Roman" w:cs="Times New Roman"/>
          <w:i/>
          <w:iCs/>
          <w:kern w:val="0"/>
          <w:lang w:val="en-US"/>
        </w:rPr>
        <w:t>Proceedings of the National Academy of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112</w:t>
      </w:r>
      <w:r w:rsidRPr="00332822">
        <w:rPr>
          <w:rFonts w:ascii="Times New Roman" w:hAnsi="Times New Roman" w:cs="Times New Roman"/>
          <w:kern w:val="0"/>
          <w:lang w:val="en-US"/>
        </w:rPr>
        <w:t>(28), 8667–8671. https://doi.org/10.1073/pnas.1506279112</w:t>
      </w:r>
    </w:p>
    <w:p w14:paraId="641FC9B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Cohen, J. M., </w:t>
      </w:r>
      <w:proofErr w:type="spellStart"/>
      <w:r w:rsidRPr="00332822">
        <w:rPr>
          <w:rFonts w:ascii="Times New Roman" w:hAnsi="Times New Roman" w:cs="Times New Roman"/>
          <w:kern w:val="0"/>
          <w:lang w:val="en-US"/>
        </w:rPr>
        <w:t>Civitello</w:t>
      </w:r>
      <w:proofErr w:type="spellEnd"/>
      <w:r w:rsidRPr="00332822">
        <w:rPr>
          <w:rFonts w:ascii="Times New Roman" w:hAnsi="Times New Roman" w:cs="Times New Roman"/>
          <w:kern w:val="0"/>
          <w:lang w:val="en-US"/>
        </w:rPr>
        <w:t xml:space="preserve">, D. J., Brace, A. J., </w:t>
      </w:r>
      <w:proofErr w:type="spellStart"/>
      <w:r w:rsidRPr="00332822">
        <w:rPr>
          <w:rFonts w:ascii="Times New Roman" w:hAnsi="Times New Roman" w:cs="Times New Roman"/>
          <w:kern w:val="0"/>
          <w:lang w:val="en-US"/>
        </w:rPr>
        <w:t>Feichtinger</w:t>
      </w:r>
      <w:proofErr w:type="spellEnd"/>
      <w:r w:rsidRPr="00332822">
        <w:rPr>
          <w:rFonts w:ascii="Times New Roman" w:hAnsi="Times New Roman" w:cs="Times New Roman"/>
          <w:kern w:val="0"/>
          <w:lang w:val="en-US"/>
        </w:rPr>
        <w:t xml:space="preserve">, E. M., Ortega, C. N., Richardson, J. C., Sauer, E. L., Liu, X., &amp; Rohr, J. R. (2016). Spatial scale modulates the strength of ecological processes driving disease distributions. </w:t>
      </w:r>
      <w:r w:rsidRPr="00332822">
        <w:rPr>
          <w:rFonts w:ascii="Times New Roman" w:hAnsi="Times New Roman" w:cs="Times New Roman"/>
          <w:i/>
          <w:iCs/>
          <w:kern w:val="0"/>
          <w:lang w:val="en-US"/>
        </w:rPr>
        <w:t>Proceedings of the National Academy of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113</w:t>
      </w:r>
      <w:r w:rsidRPr="00332822">
        <w:rPr>
          <w:rFonts w:ascii="Times New Roman" w:hAnsi="Times New Roman" w:cs="Times New Roman"/>
          <w:kern w:val="0"/>
          <w:lang w:val="en-US"/>
        </w:rPr>
        <w:t>(24), E3359–E3364. https://doi.org/10.1073/pnas.1521657113</w:t>
      </w:r>
    </w:p>
    <w:p w14:paraId="3289F7E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Combes, C. (2001). </w:t>
      </w:r>
      <w:r w:rsidRPr="00332822">
        <w:rPr>
          <w:rFonts w:ascii="Times New Roman" w:hAnsi="Times New Roman" w:cs="Times New Roman"/>
          <w:i/>
          <w:iCs/>
          <w:kern w:val="0"/>
          <w:lang w:val="en-US"/>
        </w:rPr>
        <w:t>Parasitism: The Ecology and Evolution of Intimate Interactions</w:t>
      </w:r>
      <w:r w:rsidRPr="00332822">
        <w:rPr>
          <w:rFonts w:ascii="Times New Roman" w:hAnsi="Times New Roman" w:cs="Times New Roman"/>
          <w:kern w:val="0"/>
          <w:lang w:val="en-US"/>
        </w:rPr>
        <w:t>. University of Chicago Press.</w:t>
      </w:r>
    </w:p>
    <w:p w14:paraId="71F90A6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Combes, C., Fournier, A., </w:t>
      </w:r>
      <w:proofErr w:type="spellStart"/>
      <w:r w:rsidRPr="00332822">
        <w:rPr>
          <w:rFonts w:ascii="Times New Roman" w:hAnsi="Times New Roman" w:cs="Times New Roman"/>
          <w:kern w:val="0"/>
          <w:lang w:val="en-US"/>
        </w:rPr>
        <w:t>Moné</w:t>
      </w:r>
      <w:proofErr w:type="spellEnd"/>
      <w:r w:rsidRPr="00332822">
        <w:rPr>
          <w:rFonts w:ascii="Times New Roman" w:hAnsi="Times New Roman" w:cs="Times New Roman"/>
          <w:kern w:val="0"/>
          <w:lang w:val="en-US"/>
        </w:rPr>
        <w:t xml:space="preserve">, H., &amp; </w:t>
      </w:r>
      <w:proofErr w:type="spellStart"/>
      <w:r w:rsidRPr="00332822">
        <w:rPr>
          <w:rFonts w:ascii="Times New Roman" w:hAnsi="Times New Roman" w:cs="Times New Roman"/>
          <w:kern w:val="0"/>
          <w:lang w:val="en-US"/>
        </w:rPr>
        <w:t>Théron</w:t>
      </w:r>
      <w:proofErr w:type="spellEnd"/>
      <w:r w:rsidRPr="00332822">
        <w:rPr>
          <w:rFonts w:ascii="Times New Roman" w:hAnsi="Times New Roman" w:cs="Times New Roman"/>
          <w:kern w:val="0"/>
          <w:lang w:val="en-US"/>
        </w:rPr>
        <w:t xml:space="preserve">, A. (1994). </w:t>
      </w:r>
      <w:proofErr w:type="spellStart"/>
      <w:r w:rsidRPr="00332822">
        <w:rPr>
          <w:rFonts w:ascii="Times New Roman" w:hAnsi="Times New Roman" w:cs="Times New Roman"/>
          <w:kern w:val="0"/>
          <w:lang w:val="en-US"/>
        </w:rPr>
        <w:t>Behaviours</w:t>
      </w:r>
      <w:proofErr w:type="spellEnd"/>
      <w:r w:rsidRPr="00332822">
        <w:rPr>
          <w:rFonts w:ascii="Times New Roman" w:hAnsi="Times New Roman" w:cs="Times New Roman"/>
          <w:kern w:val="0"/>
          <w:lang w:val="en-US"/>
        </w:rPr>
        <w:t xml:space="preserve"> in trematode cercariae that </w:t>
      </w:r>
      <w:r w:rsidRPr="00332822">
        <w:rPr>
          <w:rFonts w:ascii="Times New Roman" w:hAnsi="Times New Roman" w:cs="Times New Roman"/>
          <w:kern w:val="0"/>
          <w:lang w:val="en-US"/>
        </w:rPr>
        <w:lastRenderedPageBreak/>
        <w:t xml:space="preserve">enhance parasite transmission: Patterns and processes.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109</w:t>
      </w:r>
      <w:r w:rsidRPr="00332822">
        <w:rPr>
          <w:rFonts w:ascii="Times New Roman" w:hAnsi="Times New Roman" w:cs="Times New Roman"/>
          <w:kern w:val="0"/>
          <w:lang w:val="en-US"/>
        </w:rPr>
        <w:t>(S1), S3–S13. https://doi.org/10.1017/S0031182000085048</w:t>
      </w:r>
    </w:p>
    <w:p w14:paraId="7A10D9F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Criscione</w:t>
      </w:r>
      <w:proofErr w:type="spellEnd"/>
      <w:r w:rsidRPr="00332822">
        <w:rPr>
          <w:rFonts w:ascii="Times New Roman" w:hAnsi="Times New Roman" w:cs="Times New Roman"/>
          <w:kern w:val="0"/>
          <w:lang w:val="en-US"/>
        </w:rPr>
        <w:t xml:space="preserve">, C. D., &amp; Blouin, M. S. (2004). Life cycles shape parasite evolution: Comparative population genetics of salmon trematodes. </w:t>
      </w:r>
      <w:r w:rsidRPr="00332822">
        <w:rPr>
          <w:rFonts w:ascii="Times New Roman" w:hAnsi="Times New Roman" w:cs="Times New Roman"/>
          <w:i/>
          <w:iCs/>
          <w:kern w:val="0"/>
          <w:lang w:val="en-US"/>
        </w:rPr>
        <w:t>Evolution; International Journal of Organic Evolution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58</w:t>
      </w:r>
      <w:r w:rsidRPr="00332822">
        <w:rPr>
          <w:rFonts w:ascii="Times New Roman" w:hAnsi="Times New Roman" w:cs="Times New Roman"/>
          <w:kern w:val="0"/>
          <w:lang w:val="en-US"/>
        </w:rPr>
        <w:t>(1), 198–202. https://doi.org/10.1111/j.0014-3820.2004.tb01587.x</w:t>
      </w:r>
    </w:p>
    <w:p w14:paraId="73861285" w14:textId="77777777" w:rsidR="00332822" w:rsidRPr="00332822" w:rsidRDefault="00332822" w:rsidP="00332822">
      <w:pPr>
        <w:widowControl w:val="0"/>
        <w:autoSpaceDE w:val="0"/>
        <w:autoSpaceDN w:val="0"/>
        <w:adjustRightInd w:val="0"/>
        <w:rPr>
          <w:rFonts w:ascii="Times New Roman" w:hAnsi="Times New Roman" w:cs="Times New Roman"/>
          <w:kern w:val="0"/>
        </w:rPr>
      </w:pPr>
      <w:r w:rsidRPr="00332822">
        <w:rPr>
          <w:rFonts w:ascii="Times New Roman" w:hAnsi="Times New Roman" w:cs="Times New Roman"/>
          <w:kern w:val="0"/>
          <w:lang w:val="en-US"/>
        </w:rPr>
        <w:t xml:space="preserve">Crofton, H. D. (1971). A quantitative approach to parasitism. </w:t>
      </w:r>
      <w:proofErr w:type="spellStart"/>
      <w:r w:rsidRPr="00332822">
        <w:rPr>
          <w:rFonts w:ascii="Times New Roman" w:hAnsi="Times New Roman" w:cs="Times New Roman"/>
          <w:i/>
          <w:iCs/>
          <w:kern w:val="0"/>
        </w:rPr>
        <w:t>Parasitology</w:t>
      </w:r>
      <w:proofErr w:type="spellEnd"/>
      <w:r w:rsidRPr="00332822">
        <w:rPr>
          <w:rFonts w:ascii="Times New Roman" w:hAnsi="Times New Roman" w:cs="Times New Roman"/>
          <w:kern w:val="0"/>
        </w:rPr>
        <w:t xml:space="preserve">, </w:t>
      </w:r>
      <w:r w:rsidRPr="00332822">
        <w:rPr>
          <w:rFonts w:ascii="Times New Roman" w:hAnsi="Times New Roman" w:cs="Times New Roman"/>
          <w:i/>
          <w:iCs/>
          <w:kern w:val="0"/>
        </w:rPr>
        <w:t>62</w:t>
      </w:r>
      <w:r w:rsidRPr="00332822">
        <w:rPr>
          <w:rFonts w:ascii="Times New Roman" w:hAnsi="Times New Roman" w:cs="Times New Roman"/>
          <w:kern w:val="0"/>
        </w:rPr>
        <w:t>(2), 179–193. https://doi.org/10.1017/S0031182000071420</w:t>
      </w:r>
    </w:p>
    <w:p w14:paraId="7981710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rPr>
        <w:t xml:space="preserve">Curtis, M. (1995). </w:t>
      </w:r>
      <w:r w:rsidRPr="00332822">
        <w:rPr>
          <w:rFonts w:ascii="Times New Roman" w:hAnsi="Times New Roman" w:cs="Times New Roman"/>
          <w:kern w:val="0"/>
          <w:lang w:val="en-US"/>
        </w:rPr>
        <w:t xml:space="preserve">The ecological parasitology of charrs: Relationships between parasites and food web structure in </w:t>
      </w:r>
      <w:proofErr w:type="spellStart"/>
      <w:r w:rsidRPr="00332822">
        <w:rPr>
          <w:rFonts w:ascii="Times New Roman" w:hAnsi="Times New Roman" w:cs="Times New Roman"/>
          <w:kern w:val="0"/>
          <w:lang w:val="en-US"/>
        </w:rPr>
        <w:t>nothern</w:t>
      </w:r>
      <w:proofErr w:type="spellEnd"/>
      <w:r w:rsidRPr="00332822">
        <w:rPr>
          <w:rFonts w:ascii="Times New Roman" w:hAnsi="Times New Roman" w:cs="Times New Roman"/>
          <w:kern w:val="0"/>
          <w:lang w:val="en-US"/>
        </w:rPr>
        <w:t xml:space="preserve"> lakes. </w:t>
      </w:r>
      <w:r w:rsidRPr="00332822">
        <w:rPr>
          <w:rFonts w:ascii="Times New Roman" w:hAnsi="Times New Roman" w:cs="Times New Roman"/>
          <w:i/>
          <w:iCs/>
          <w:kern w:val="0"/>
          <w:lang w:val="en-US"/>
        </w:rPr>
        <w:t>Nordic Journal of Freshwater Research</w:t>
      </w:r>
      <w:r w:rsidRPr="00332822">
        <w:rPr>
          <w:rFonts w:ascii="Times New Roman" w:hAnsi="Times New Roman" w:cs="Times New Roman"/>
          <w:kern w:val="0"/>
          <w:lang w:val="en-US"/>
        </w:rPr>
        <w:t>.</w:t>
      </w:r>
    </w:p>
    <w:p w14:paraId="75D9E4F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Dargent</w:t>
      </w:r>
      <w:proofErr w:type="spellEnd"/>
      <w:r w:rsidRPr="00332822">
        <w:rPr>
          <w:rFonts w:ascii="Times New Roman" w:hAnsi="Times New Roman" w:cs="Times New Roman"/>
          <w:kern w:val="0"/>
          <w:lang w:val="en-US"/>
        </w:rPr>
        <w:t xml:space="preserve">, F., Torres-Dowdall, J., Scott, M. E., Ramnarine, I., &amp; </w:t>
      </w:r>
      <w:proofErr w:type="spellStart"/>
      <w:r w:rsidRPr="00332822">
        <w:rPr>
          <w:rFonts w:ascii="Times New Roman" w:hAnsi="Times New Roman" w:cs="Times New Roman"/>
          <w:kern w:val="0"/>
          <w:lang w:val="en-US"/>
        </w:rPr>
        <w:t>Fussmann</w:t>
      </w:r>
      <w:proofErr w:type="spellEnd"/>
      <w:r w:rsidRPr="00332822">
        <w:rPr>
          <w:rFonts w:ascii="Times New Roman" w:hAnsi="Times New Roman" w:cs="Times New Roman"/>
          <w:kern w:val="0"/>
          <w:lang w:val="en-US"/>
        </w:rPr>
        <w:t xml:space="preserve">, G. F. (2013). Can Mixed-Species Groups Reduce Individual Parasite Load? A Field Test with Two Closely Related </w:t>
      </w:r>
      <w:proofErr w:type="spellStart"/>
      <w:r w:rsidRPr="00332822">
        <w:rPr>
          <w:rFonts w:ascii="Times New Roman" w:hAnsi="Times New Roman" w:cs="Times New Roman"/>
          <w:kern w:val="0"/>
          <w:lang w:val="en-US"/>
        </w:rPr>
        <w:t>Poeciliid</w:t>
      </w:r>
      <w:proofErr w:type="spellEnd"/>
      <w:r w:rsidRPr="00332822">
        <w:rPr>
          <w:rFonts w:ascii="Times New Roman" w:hAnsi="Times New Roman" w:cs="Times New Roman"/>
          <w:kern w:val="0"/>
          <w:lang w:val="en-US"/>
        </w:rPr>
        <w:t xml:space="preserve"> Fishes (</w:t>
      </w:r>
      <w:proofErr w:type="spellStart"/>
      <w:r w:rsidRPr="00332822">
        <w:rPr>
          <w:rFonts w:ascii="Times New Roman" w:hAnsi="Times New Roman" w:cs="Times New Roman"/>
          <w:kern w:val="0"/>
          <w:lang w:val="en-US"/>
        </w:rPr>
        <w:t>Poecilia</w:t>
      </w:r>
      <w:proofErr w:type="spellEnd"/>
      <w:r w:rsidRPr="00332822">
        <w:rPr>
          <w:rFonts w:ascii="Times New Roman" w:hAnsi="Times New Roman" w:cs="Times New Roman"/>
          <w:kern w:val="0"/>
          <w:lang w:val="en-US"/>
        </w:rPr>
        <w:t xml:space="preserve"> reticulata and </w:t>
      </w:r>
      <w:proofErr w:type="spellStart"/>
      <w:r w:rsidRPr="00332822">
        <w:rPr>
          <w:rFonts w:ascii="Times New Roman" w:hAnsi="Times New Roman" w:cs="Times New Roman"/>
          <w:kern w:val="0"/>
          <w:lang w:val="en-US"/>
        </w:rPr>
        <w:t>Poecilia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picta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i/>
          <w:iCs/>
          <w:kern w:val="0"/>
          <w:lang w:val="en-US"/>
        </w:rPr>
        <w:t>PLoS</w:t>
      </w:r>
      <w:proofErr w:type="spellEnd"/>
      <w:r w:rsidRPr="00332822">
        <w:rPr>
          <w:rFonts w:ascii="Times New Roman" w:hAnsi="Times New Roman" w:cs="Times New Roman"/>
          <w:i/>
          <w:iCs/>
          <w:kern w:val="0"/>
          <w:lang w:val="en-US"/>
        </w:rPr>
        <w:t xml:space="preserve"> ONE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w:t>
      </w:r>
      <w:r w:rsidRPr="00332822">
        <w:rPr>
          <w:rFonts w:ascii="Times New Roman" w:hAnsi="Times New Roman" w:cs="Times New Roman"/>
          <w:kern w:val="0"/>
          <w:lang w:val="en-US"/>
        </w:rPr>
        <w:t>(2), e56789. https://doi.org/10.1371/journal.pone.0056789</w:t>
      </w:r>
    </w:p>
    <w:p w14:paraId="4332E12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Darwall</w:t>
      </w:r>
      <w:proofErr w:type="spellEnd"/>
      <w:r w:rsidRPr="00332822">
        <w:rPr>
          <w:rFonts w:ascii="Times New Roman" w:hAnsi="Times New Roman" w:cs="Times New Roman"/>
          <w:kern w:val="0"/>
          <w:lang w:val="en-US"/>
        </w:rPr>
        <w:t xml:space="preserve">, W., </w:t>
      </w:r>
      <w:proofErr w:type="spellStart"/>
      <w:r w:rsidRPr="00332822">
        <w:rPr>
          <w:rFonts w:ascii="Times New Roman" w:hAnsi="Times New Roman" w:cs="Times New Roman"/>
          <w:kern w:val="0"/>
          <w:lang w:val="en-US"/>
        </w:rPr>
        <w:t>Bremerich</w:t>
      </w:r>
      <w:proofErr w:type="spellEnd"/>
      <w:r w:rsidRPr="00332822">
        <w:rPr>
          <w:rFonts w:ascii="Times New Roman" w:hAnsi="Times New Roman" w:cs="Times New Roman"/>
          <w:kern w:val="0"/>
          <w:lang w:val="en-US"/>
        </w:rPr>
        <w:t xml:space="preserve">, V., De </w:t>
      </w:r>
      <w:proofErr w:type="spellStart"/>
      <w:r w:rsidRPr="00332822">
        <w:rPr>
          <w:rFonts w:ascii="Times New Roman" w:hAnsi="Times New Roman" w:cs="Times New Roman"/>
          <w:kern w:val="0"/>
          <w:lang w:val="en-US"/>
        </w:rPr>
        <w:t>Wever</w:t>
      </w:r>
      <w:proofErr w:type="spellEnd"/>
      <w:r w:rsidRPr="00332822">
        <w:rPr>
          <w:rFonts w:ascii="Times New Roman" w:hAnsi="Times New Roman" w:cs="Times New Roman"/>
          <w:kern w:val="0"/>
          <w:lang w:val="en-US"/>
        </w:rPr>
        <w:t xml:space="preserve">, A., Dell, A. I., </w:t>
      </w:r>
      <w:proofErr w:type="spellStart"/>
      <w:r w:rsidRPr="00332822">
        <w:rPr>
          <w:rFonts w:ascii="Times New Roman" w:hAnsi="Times New Roman" w:cs="Times New Roman"/>
          <w:kern w:val="0"/>
          <w:lang w:val="en-US"/>
        </w:rPr>
        <w:t>Freyhof</w:t>
      </w:r>
      <w:proofErr w:type="spellEnd"/>
      <w:r w:rsidRPr="00332822">
        <w:rPr>
          <w:rFonts w:ascii="Times New Roman" w:hAnsi="Times New Roman" w:cs="Times New Roman"/>
          <w:kern w:val="0"/>
          <w:lang w:val="en-US"/>
        </w:rPr>
        <w:t xml:space="preserve">, J., Gessner, M. O., </w:t>
      </w:r>
      <w:proofErr w:type="spellStart"/>
      <w:r w:rsidRPr="00332822">
        <w:rPr>
          <w:rFonts w:ascii="Times New Roman" w:hAnsi="Times New Roman" w:cs="Times New Roman"/>
          <w:kern w:val="0"/>
          <w:lang w:val="en-US"/>
        </w:rPr>
        <w:t>Grossart</w:t>
      </w:r>
      <w:proofErr w:type="spellEnd"/>
      <w:r w:rsidRPr="00332822">
        <w:rPr>
          <w:rFonts w:ascii="Times New Roman" w:hAnsi="Times New Roman" w:cs="Times New Roman"/>
          <w:kern w:val="0"/>
          <w:lang w:val="en-US"/>
        </w:rPr>
        <w:t xml:space="preserve">, H.-P., Harrison, I., Irvine, K., </w:t>
      </w:r>
      <w:proofErr w:type="spellStart"/>
      <w:r w:rsidRPr="00332822">
        <w:rPr>
          <w:rFonts w:ascii="Times New Roman" w:hAnsi="Times New Roman" w:cs="Times New Roman"/>
          <w:kern w:val="0"/>
          <w:lang w:val="en-US"/>
        </w:rPr>
        <w:t>Jähnig</w:t>
      </w:r>
      <w:proofErr w:type="spellEnd"/>
      <w:r w:rsidRPr="00332822">
        <w:rPr>
          <w:rFonts w:ascii="Times New Roman" w:hAnsi="Times New Roman" w:cs="Times New Roman"/>
          <w:kern w:val="0"/>
          <w:lang w:val="en-US"/>
        </w:rPr>
        <w:t xml:space="preserve">, S. C., </w:t>
      </w:r>
      <w:proofErr w:type="spellStart"/>
      <w:r w:rsidRPr="00332822">
        <w:rPr>
          <w:rFonts w:ascii="Times New Roman" w:hAnsi="Times New Roman" w:cs="Times New Roman"/>
          <w:kern w:val="0"/>
          <w:lang w:val="en-US"/>
        </w:rPr>
        <w:t>Jeschke</w:t>
      </w:r>
      <w:proofErr w:type="spellEnd"/>
      <w:r w:rsidRPr="00332822">
        <w:rPr>
          <w:rFonts w:ascii="Times New Roman" w:hAnsi="Times New Roman" w:cs="Times New Roman"/>
          <w:kern w:val="0"/>
          <w:lang w:val="en-US"/>
        </w:rPr>
        <w:t xml:space="preserve">, J. M., Lee, J. J., Lu, C., </w:t>
      </w:r>
      <w:proofErr w:type="spellStart"/>
      <w:r w:rsidRPr="00332822">
        <w:rPr>
          <w:rFonts w:ascii="Times New Roman" w:hAnsi="Times New Roman" w:cs="Times New Roman"/>
          <w:kern w:val="0"/>
          <w:lang w:val="en-US"/>
        </w:rPr>
        <w:t>Lewandowska</w:t>
      </w:r>
      <w:proofErr w:type="spellEnd"/>
      <w:r w:rsidRPr="00332822">
        <w:rPr>
          <w:rFonts w:ascii="Times New Roman" w:hAnsi="Times New Roman" w:cs="Times New Roman"/>
          <w:kern w:val="0"/>
          <w:lang w:val="en-US"/>
        </w:rPr>
        <w:t xml:space="preserve">, A. M., Monaghan, M. T., </w:t>
      </w:r>
      <w:proofErr w:type="spellStart"/>
      <w:r w:rsidRPr="00332822">
        <w:rPr>
          <w:rFonts w:ascii="Times New Roman" w:hAnsi="Times New Roman" w:cs="Times New Roman"/>
          <w:kern w:val="0"/>
          <w:lang w:val="en-US"/>
        </w:rPr>
        <w:t>Nejstgaard</w:t>
      </w:r>
      <w:proofErr w:type="spellEnd"/>
      <w:r w:rsidRPr="00332822">
        <w:rPr>
          <w:rFonts w:ascii="Times New Roman" w:hAnsi="Times New Roman" w:cs="Times New Roman"/>
          <w:kern w:val="0"/>
          <w:lang w:val="en-US"/>
        </w:rPr>
        <w:t>, J. C., Patricio, H., Schmidt-</w:t>
      </w:r>
      <w:proofErr w:type="spellStart"/>
      <w:r w:rsidRPr="00332822">
        <w:rPr>
          <w:rFonts w:ascii="Times New Roman" w:hAnsi="Times New Roman" w:cs="Times New Roman"/>
          <w:kern w:val="0"/>
          <w:lang w:val="en-US"/>
        </w:rPr>
        <w:t>Kloiber</w:t>
      </w:r>
      <w:proofErr w:type="spellEnd"/>
      <w:r w:rsidRPr="00332822">
        <w:rPr>
          <w:rFonts w:ascii="Times New Roman" w:hAnsi="Times New Roman" w:cs="Times New Roman"/>
          <w:kern w:val="0"/>
          <w:lang w:val="en-US"/>
        </w:rPr>
        <w:t xml:space="preserve">, A., Stuart, S. N., … Weyl, O. (2018). The Alliance for Freshwater Life: A global call to unite efforts for freshwater biodiversity science and conservation. </w:t>
      </w:r>
      <w:r w:rsidRPr="00332822">
        <w:rPr>
          <w:rFonts w:ascii="Times New Roman" w:hAnsi="Times New Roman" w:cs="Times New Roman"/>
          <w:i/>
          <w:iCs/>
          <w:kern w:val="0"/>
          <w:lang w:val="en-US"/>
        </w:rPr>
        <w:t>Aquatic Conservation: Marine and Freshwater Ecosystems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28</w:t>
      </w:r>
      <w:r w:rsidRPr="00332822">
        <w:rPr>
          <w:rFonts w:ascii="Times New Roman" w:hAnsi="Times New Roman" w:cs="Times New Roman"/>
          <w:kern w:val="0"/>
          <w:lang w:val="en-US"/>
        </w:rPr>
        <w:t>(4), 1015–1022. https://doi.org/10.1002/aqc.2958</w:t>
      </w:r>
    </w:p>
    <w:p w14:paraId="11F573C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Davis, H. S. (1967). </w:t>
      </w:r>
      <w:r w:rsidRPr="00332822">
        <w:rPr>
          <w:rFonts w:ascii="Times New Roman" w:hAnsi="Times New Roman" w:cs="Times New Roman"/>
          <w:i/>
          <w:iCs/>
          <w:kern w:val="0"/>
          <w:lang w:val="en-US"/>
        </w:rPr>
        <w:t>Culture and Diseases of Game Fishes</w:t>
      </w:r>
      <w:r w:rsidRPr="00332822">
        <w:rPr>
          <w:rFonts w:ascii="Times New Roman" w:hAnsi="Times New Roman" w:cs="Times New Roman"/>
          <w:kern w:val="0"/>
          <w:lang w:val="en-US"/>
        </w:rPr>
        <w:t>. University of California Press.</w:t>
      </w:r>
    </w:p>
    <w:p w14:paraId="1066AF5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De Bonville, J., </w:t>
      </w:r>
      <w:proofErr w:type="spellStart"/>
      <w:r w:rsidRPr="00332822">
        <w:rPr>
          <w:rFonts w:ascii="Times New Roman" w:hAnsi="Times New Roman" w:cs="Times New Roman"/>
          <w:kern w:val="0"/>
          <w:lang w:val="en-US"/>
        </w:rPr>
        <w:t>Côté</w:t>
      </w:r>
      <w:proofErr w:type="spellEnd"/>
      <w:r w:rsidRPr="00332822">
        <w:rPr>
          <w:rFonts w:ascii="Times New Roman" w:hAnsi="Times New Roman" w:cs="Times New Roman"/>
          <w:kern w:val="0"/>
          <w:lang w:val="en-US"/>
        </w:rPr>
        <w:t xml:space="preserve">, A., &amp; Binning, S. A. (2024). Thermal tolerance and survival are modulated by a natural gradient of infection in differentially acclimated hosts. </w:t>
      </w:r>
      <w:r w:rsidRPr="00332822">
        <w:rPr>
          <w:rFonts w:ascii="Times New Roman" w:hAnsi="Times New Roman" w:cs="Times New Roman"/>
          <w:i/>
          <w:iCs/>
          <w:kern w:val="0"/>
          <w:lang w:val="en-US"/>
        </w:rPr>
        <w:t>Conservation Physiology</w:t>
      </w:r>
      <w:r w:rsidRPr="00332822">
        <w:rPr>
          <w:rFonts w:ascii="Times New Roman" w:hAnsi="Times New Roman" w:cs="Times New Roman"/>
          <w:kern w:val="0"/>
          <w:lang w:val="en-US"/>
        </w:rPr>
        <w:t>. https://doi.org/10.1093/conphys/coae015</w:t>
      </w:r>
    </w:p>
    <w:p w14:paraId="4E61A2F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Dinno</w:t>
      </w:r>
      <w:proofErr w:type="spellEnd"/>
      <w:r w:rsidRPr="00332822">
        <w:rPr>
          <w:rFonts w:ascii="Times New Roman" w:hAnsi="Times New Roman" w:cs="Times New Roman"/>
          <w:kern w:val="0"/>
          <w:lang w:val="en-US"/>
        </w:rPr>
        <w:t xml:space="preserve">, A. (2017). </w:t>
      </w:r>
      <w:proofErr w:type="spellStart"/>
      <w:r w:rsidRPr="00332822">
        <w:rPr>
          <w:rFonts w:ascii="Times New Roman" w:hAnsi="Times New Roman" w:cs="Times New Roman"/>
          <w:i/>
          <w:iCs/>
          <w:kern w:val="0"/>
          <w:lang w:val="en-US"/>
        </w:rPr>
        <w:t>dunn.test</w:t>
      </w:r>
      <w:proofErr w:type="spellEnd"/>
      <w:r w:rsidRPr="00332822">
        <w:rPr>
          <w:rFonts w:ascii="Times New Roman" w:hAnsi="Times New Roman" w:cs="Times New Roman"/>
          <w:i/>
          <w:iCs/>
          <w:kern w:val="0"/>
          <w:lang w:val="en-US"/>
        </w:rPr>
        <w:t>: Dunn’s Test of Multiple Comparisons Using Rank Sums</w:t>
      </w:r>
      <w:r w:rsidRPr="00332822">
        <w:rPr>
          <w:rFonts w:ascii="Times New Roman" w:hAnsi="Times New Roman" w:cs="Times New Roman"/>
          <w:kern w:val="0"/>
          <w:lang w:val="en-US"/>
        </w:rPr>
        <w:t xml:space="preserve"> (1.3.5) [Computer software]. https://cran.r-project.org/web/packages/dunn.test/index.html</w:t>
      </w:r>
    </w:p>
    <w:p w14:paraId="12B5384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Dobson, A. P., &amp; Hudson, P. J. (1986). Parasites, </w:t>
      </w:r>
      <w:proofErr w:type="gramStart"/>
      <w:r w:rsidRPr="00332822">
        <w:rPr>
          <w:rFonts w:ascii="Times New Roman" w:hAnsi="Times New Roman" w:cs="Times New Roman"/>
          <w:kern w:val="0"/>
          <w:lang w:val="en-US"/>
        </w:rPr>
        <w:t>disease</w:t>
      </w:r>
      <w:proofErr w:type="gramEnd"/>
      <w:r w:rsidRPr="00332822">
        <w:rPr>
          <w:rFonts w:ascii="Times New Roman" w:hAnsi="Times New Roman" w:cs="Times New Roman"/>
          <w:kern w:val="0"/>
          <w:lang w:val="en-US"/>
        </w:rPr>
        <w:t xml:space="preserve"> and the structure of ecological communities. </w:t>
      </w:r>
      <w:r w:rsidRPr="00332822">
        <w:rPr>
          <w:rFonts w:ascii="Times New Roman" w:hAnsi="Times New Roman" w:cs="Times New Roman"/>
          <w:i/>
          <w:iCs/>
          <w:kern w:val="0"/>
          <w:lang w:val="en-US"/>
        </w:rPr>
        <w:t>Trends in Ecology &amp; Evolution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w:t>
      </w:r>
      <w:r w:rsidRPr="00332822">
        <w:rPr>
          <w:rFonts w:ascii="Times New Roman" w:hAnsi="Times New Roman" w:cs="Times New Roman"/>
          <w:kern w:val="0"/>
          <w:lang w:val="en-US"/>
        </w:rPr>
        <w:t>(1), 11–15. https://doi.org/10.1016/0169-5347(86)90060-1</w:t>
      </w:r>
    </w:p>
    <w:p w14:paraId="4D3C696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Donnelly, F. A., Appleton, C. C., &amp; Schutte, C. H. J. (1984). The influence of salinity on the cercariae of three species of Schistosoma. </w:t>
      </w:r>
      <w:r w:rsidRPr="00332822">
        <w:rPr>
          <w:rFonts w:ascii="Times New Roman" w:hAnsi="Times New Roman" w:cs="Times New Roman"/>
          <w:i/>
          <w:iCs/>
          <w:kern w:val="0"/>
          <w:lang w:val="en-US"/>
        </w:rPr>
        <w:t>International Journal for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w:t>
      </w:r>
      <w:r w:rsidRPr="00332822">
        <w:rPr>
          <w:rFonts w:ascii="Times New Roman" w:hAnsi="Times New Roman" w:cs="Times New Roman"/>
          <w:kern w:val="0"/>
          <w:lang w:val="en-US"/>
        </w:rPr>
        <w:t>(1), 13–21. https://doi.org/10.1016/0020-7519(84)90005-5</w:t>
      </w:r>
    </w:p>
    <w:p w14:paraId="21A5B44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Duarte, C. M., &amp; </w:t>
      </w:r>
      <w:proofErr w:type="spellStart"/>
      <w:r w:rsidRPr="00332822">
        <w:rPr>
          <w:rFonts w:ascii="Times New Roman" w:hAnsi="Times New Roman" w:cs="Times New Roman"/>
          <w:kern w:val="0"/>
          <w:lang w:val="en-US"/>
        </w:rPr>
        <w:t>Kalff</w:t>
      </w:r>
      <w:proofErr w:type="spellEnd"/>
      <w:r w:rsidRPr="00332822">
        <w:rPr>
          <w:rFonts w:ascii="Times New Roman" w:hAnsi="Times New Roman" w:cs="Times New Roman"/>
          <w:kern w:val="0"/>
          <w:lang w:val="en-US"/>
        </w:rPr>
        <w:t xml:space="preserve">, J. (1989). The influence of catchment geology and lake depth on phytoplankton biomass. </w:t>
      </w:r>
      <w:proofErr w:type="spellStart"/>
      <w:r w:rsidRPr="00332822">
        <w:rPr>
          <w:rFonts w:ascii="Times New Roman" w:hAnsi="Times New Roman" w:cs="Times New Roman"/>
          <w:i/>
          <w:iCs/>
          <w:kern w:val="0"/>
          <w:lang w:val="en-US"/>
        </w:rPr>
        <w:t>Archiv</w:t>
      </w:r>
      <w:proofErr w:type="spellEnd"/>
      <w:r w:rsidRPr="00332822">
        <w:rPr>
          <w:rFonts w:ascii="Times New Roman" w:hAnsi="Times New Roman" w:cs="Times New Roman"/>
          <w:i/>
          <w:iCs/>
          <w:kern w:val="0"/>
          <w:lang w:val="en-US"/>
        </w:rPr>
        <w:t xml:space="preserve"> Für </w:t>
      </w:r>
      <w:proofErr w:type="spellStart"/>
      <w:r w:rsidRPr="00332822">
        <w:rPr>
          <w:rFonts w:ascii="Times New Roman" w:hAnsi="Times New Roman" w:cs="Times New Roman"/>
          <w:i/>
          <w:iCs/>
          <w:kern w:val="0"/>
          <w:lang w:val="en-US"/>
        </w:rPr>
        <w:t>Hydrobiologie</w:t>
      </w:r>
      <w:proofErr w:type="spellEnd"/>
      <w:r w:rsidRPr="00332822">
        <w:rPr>
          <w:rFonts w:ascii="Times New Roman" w:hAnsi="Times New Roman" w:cs="Times New Roman"/>
          <w:kern w:val="0"/>
          <w:lang w:val="en-US"/>
        </w:rPr>
        <w:t>, 27–40. https://doi.org/10.1127/archiv-hydrobiol/115/1989/27</w:t>
      </w:r>
    </w:p>
    <w:p w14:paraId="6D0198F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Dubois, F., &amp; Binning, S. A. (2022). Predation and parasitism as determinants of animal personalities. </w:t>
      </w:r>
      <w:r w:rsidRPr="00332822">
        <w:rPr>
          <w:rFonts w:ascii="Times New Roman" w:hAnsi="Times New Roman" w:cs="Times New Roman"/>
          <w:i/>
          <w:iCs/>
          <w:kern w:val="0"/>
          <w:lang w:val="en-US"/>
        </w:rPr>
        <w:t>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91</w:t>
      </w:r>
      <w:r w:rsidRPr="00332822">
        <w:rPr>
          <w:rFonts w:ascii="Times New Roman" w:hAnsi="Times New Roman" w:cs="Times New Roman"/>
          <w:kern w:val="0"/>
          <w:lang w:val="en-US"/>
        </w:rPr>
        <w:t>(9), 1918–1928. https://doi.org/10.1111/1365-2656.13781</w:t>
      </w:r>
    </w:p>
    <w:p w14:paraId="715592F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Dudgeon, D. (2019). Multiple threats imperil freshwater biodiversity in the Anthropocene. </w:t>
      </w:r>
      <w:r w:rsidRPr="00332822">
        <w:rPr>
          <w:rFonts w:ascii="Times New Roman" w:hAnsi="Times New Roman" w:cs="Times New Roman"/>
          <w:i/>
          <w:iCs/>
          <w:kern w:val="0"/>
          <w:lang w:val="en-US"/>
        </w:rPr>
        <w:t>Current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29</w:t>
      </w:r>
      <w:r w:rsidRPr="00332822">
        <w:rPr>
          <w:rFonts w:ascii="Times New Roman" w:hAnsi="Times New Roman" w:cs="Times New Roman"/>
          <w:kern w:val="0"/>
          <w:lang w:val="en-US"/>
        </w:rPr>
        <w:t>(19), R960–R967. https://doi.org/10.1016/j.cub.2019.08.002</w:t>
      </w:r>
    </w:p>
    <w:p w14:paraId="7AF4151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Dudgeon, D., Arthington, A. H., Gessner, M. O., Kawabata, Z.-I., </w:t>
      </w:r>
      <w:proofErr w:type="spellStart"/>
      <w:r w:rsidRPr="00332822">
        <w:rPr>
          <w:rFonts w:ascii="Times New Roman" w:hAnsi="Times New Roman" w:cs="Times New Roman"/>
          <w:kern w:val="0"/>
          <w:lang w:val="en-US"/>
        </w:rPr>
        <w:t>Knowler</w:t>
      </w:r>
      <w:proofErr w:type="spellEnd"/>
      <w:r w:rsidRPr="00332822">
        <w:rPr>
          <w:rFonts w:ascii="Times New Roman" w:hAnsi="Times New Roman" w:cs="Times New Roman"/>
          <w:kern w:val="0"/>
          <w:lang w:val="en-US"/>
        </w:rPr>
        <w:t xml:space="preserve">, D. J., </w:t>
      </w:r>
      <w:proofErr w:type="spellStart"/>
      <w:r w:rsidRPr="00332822">
        <w:rPr>
          <w:rFonts w:ascii="Times New Roman" w:hAnsi="Times New Roman" w:cs="Times New Roman"/>
          <w:kern w:val="0"/>
          <w:lang w:val="en-US"/>
        </w:rPr>
        <w:t>Lévêque</w:t>
      </w:r>
      <w:proofErr w:type="spellEnd"/>
      <w:r w:rsidRPr="00332822">
        <w:rPr>
          <w:rFonts w:ascii="Times New Roman" w:hAnsi="Times New Roman" w:cs="Times New Roman"/>
          <w:kern w:val="0"/>
          <w:lang w:val="en-US"/>
        </w:rPr>
        <w:t xml:space="preserve">, C., </w:t>
      </w:r>
      <w:proofErr w:type="spellStart"/>
      <w:r w:rsidRPr="00332822">
        <w:rPr>
          <w:rFonts w:ascii="Times New Roman" w:hAnsi="Times New Roman" w:cs="Times New Roman"/>
          <w:kern w:val="0"/>
          <w:lang w:val="en-US"/>
        </w:rPr>
        <w:t>Naiman</w:t>
      </w:r>
      <w:proofErr w:type="spellEnd"/>
      <w:r w:rsidRPr="00332822">
        <w:rPr>
          <w:rFonts w:ascii="Times New Roman" w:hAnsi="Times New Roman" w:cs="Times New Roman"/>
          <w:kern w:val="0"/>
          <w:lang w:val="en-US"/>
        </w:rPr>
        <w:t xml:space="preserve">, R. J., </w:t>
      </w:r>
      <w:proofErr w:type="spellStart"/>
      <w:r w:rsidRPr="00332822">
        <w:rPr>
          <w:rFonts w:ascii="Times New Roman" w:hAnsi="Times New Roman" w:cs="Times New Roman"/>
          <w:kern w:val="0"/>
          <w:lang w:val="en-US"/>
        </w:rPr>
        <w:t>Prieur</w:t>
      </w:r>
      <w:proofErr w:type="spellEnd"/>
      <w:r w:rsidRPr="00332822">
        <w:rPr>
          <w:rFonts w:ascii="Times New Roman" w:hAnsi="Times New Roman" w:cs="Times New Roman"/>
          <w:kern w:val="0"/>
          <w:lang w:val="en-US"/>
        </w:rPr>
        <w:t xml:space="preserve">-Richard, A.-H., Soto, D., </w:t>
      </w:r>
      <w:proofErr w:type="spellStart"/>
      <w:r w:rsidRPr="00332822">
        <w:rPr>
          <w:rFonts w:ascii="Times New Roman" w:hAnsi="Times New Roman" w:cs="Times New Roman"/>
          <w:kern w:val="0"/>
          <w:lang w:val="en-US"/>
        </w:rPr>
        <w:t>Stiassny</w:t>
      </w:r>
      <w:proofErr w:type="spellEnd"/>
      <w:r w:rsidRPr="00332822">
        <w:rPr>
          <w:rFonts w:ascii="Times New Roman" w:hAnsi="Times New Roman" w:cs="Times New Roman"/>
          <w:kern w:val="0"/>
          <w:lang w:val="en-US"/>
        </w:rPr>
        <w:t xml:space="preserve">, M. L. J., &amp; Sullivan, C. A. (2006). Freshwater biodiversity: Importance, threats, </w:t>
      </w:r>
      <w:proofErr w:type="gramStart"/>
      <w:r w:rsidRPr="00332822">
        <w:rPr>
          <w:rFonts w:ascii="Times New Roman" w:hAnsi="Times New Roman" w:cs="Times New Roman"/>
          <w:kern w:val="0"/>
          <w:lang w:val="en-US"/>
        </w:rPr>
        <w:t>status</w:t>
      </w:r>
      <w:proofErr w:type="gramEnd"/>
      <w:r w:rsidRPr="00332822">
        <w:rPr>
          <w:rFonts w:ascii="Times New Roman" w:hAnsi="Times New Roman" w:cs="Times New Roman"/>
          <w:kern w:val="0"/>
          <w:lang w:val="en-US"/>
        </w:rPr>
        <w:t xml:space="preserve"> and conservation challenges. </w:t>
      </w:r>
      <w:r w:rsidRPr="00332822">
        <w:rPr>
          <w:rFonts w:ascii="Times New Roman" w:hAnsi="Times New Roman" w:cs="Times New Roman"/>
          <w:i/>
          <w:iCs/>
          <w:kern w:val="0"/>
          <w:lang w:val="en-US"/>
        </w:rPr>
        <w:t>Biological Reviews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81</w:t>
      </w:r>
      <w:r w:rsidRPr="00332822">
        <w:rPr>
          <w:rFonts w:ascii="Times New Roman" w:hAnsi="Times New Roman" w:cs="Times New Roman"/>
          <w:kern w:val="0"/>
          <w:lang w:val="en-US"/>
        </w:rPr>
        <w:t>(02), 163. https://doi.org/10.1017/S1464793105006950</w:t>
      </w:r>
    </w:p>
    <w:p w14:paraId="00DB4F29" w14:textId="77777777" w:rsidR="00332822" w:rsidRPr="00332822" w:rsidRDefault="00332822" w:rsidP="00332822">
      <w:pPr>
        <w:widowControl w:val="0"/>
        <w:autoSpaceDE w:val="0"/>
        <w:autoSpaceDN w:val="0"/>
        <w:adjustRightInd w:val="0"/>
        <w:rPr>
          <w:rFonts w:ascii="Times New Roman" w:hAnsi="Times New Roman" w:cs="Times New Roman"/>
          <w:kern w:val="0"/>
        </w:rPr>
      </w:pPr>
      <w:proofErr w:type="spellStart"/>
      <w:r w:rsidRPr="00332822">
        <w:rPr>
          <w:rFonts w:ascii="Times New Roman" w:hAnsi="Times New Roman" w:cs="Times New Roman"/>
          <w:kern w:val="0"/>
          <w:lang w:val="en-US"/>
        </w:rPr>
        <w:t>Duflot</w:t>
      </w:r>
      <w:proofErr w:type="spellEnd"/>
      <w:r w:rsidRPr="00332822">
        <w:rPr>
          <w:rFonts w:ascii="Times New Roman" w:hAnsi="Times New Roman" w:cs="Times New Roman"/>
          <w:kern w:val="0"/>
          <w:lang w:val="en-US"/>
        </w:rPr>
        <w:t xml:space="preserve">, M., Cresson, P., Julien, M., </w:t>
      </w:r>
      <w:proofErr w:type="spellStart"/>
      <w:r w:rsidRPr="00332822">
        <w:rPr>
          <w:rFonts w:ascii="Times New Roman" w:hAnsi="Times New Roman" w:cs="Times New Roman"/>
          <w:kern w:val="0"/>
          <w:lang w:val="en-US"/>
        </w:rPr>
        <w:t>Chartier</w:t>
      </w:r>
      <w:proofErr w:type="spellEnd"/>
      <w:r w:rsidRPr="00332822">
        <w:rPr>
          <w:rFonts w:ascii="Times New Roman" w:hAnsi="Times New Roman" w:cs="Times New Roman"/>
          <w:kern w:val="0"/>
          <w:lang w:val="en-US"/>
        </w:rPr>
        <w:t xml:space="preserve">, L., </w:t>
      </w:r>
      <w:proofErr w:type="spellStart"/>
      <w:r w:rsidRPr="00332822">
        <w:rPr>
          <w:rFonts w:ascii="Times New Roman" w:hAnsi="Times New Roman" w:cs="Times New Roman"/>
          <w:kern w:val="0"/>
          <w:lang w:val="en-US"/>
        </w:rPr>
        <w:t>Bourgau</w:t>
      </w:r>
      <w:proofErr w:type="spellEnd"/>
      <w:r w:rsidRPr="00332822">
        <w:rPr>
          <w:rFonts w:ascii="Times New Roman" w:hAnsi="Times New Roman" w:cs="Times New Roman"/>
          <w:kern w:val="0"/>
          <w:lang w:val="en-US"/>
        </w:rPr>
        <w:t xml:space="preserve">, O., </w:t>
      </w:r>
      <w:proofErr w:type="spellStart"/>
      <w:r w:rsidRPr="00332822">
        <w:rPr>
          <w:rFonts w:ascii="Times New Roman" w:hAnsi="Times New Roman" w:cs="Times New Roman"/>
          <w:kern w:val="0"/>
          <w:lang w:val="en-US"/>
        </w:rPr>
        <w:t>Palomba</w:t>
      </w:r>
      <w:proofErr w:type="spellEnd"/>
      <w:r w:rsidRPr="00332822">
        <w:rPr>
          <w:rFonts w:ascii="Times New Roman" w:hAnsi="Times New Roman" w:cs="Times New Roman"/>
          <w:kern w:val="0"/>
          <w:lang w:val="en-US"/>
        </w:rPr>
        <w:t xml:space="preserve">, M., </w:t>
      </w:r>
      <w:proofErr w:type="spellStart"/>
      <w:r w:rsidRPr="00332822">
        <w:rPr>
          <w:rFonts w:ascii="Times New Roman" w:hAnsi="Times New Roman" w:cs="Times New Roman"/>
          <w:kern w:val="0"/>
          <w:lang w:val="en-US"/>
        </w:rPr>
        <w:t>Mattiucci</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Midelet</w:t>
      </w:r>
      <w:proofErr w:type="spellEnd"/>
      <w:r w:rsidRPr="00332822">
        <w:rPr>
          <w:rFonts w:ascii="Times New Roman" w:hAnsi="Times New Roman" w:cs="Times New Roman"/>
          <w:kern w:val="0"/>
          <w:lang w:val="en-US"/>
        </w:rPr>
        <w:t xml:space="preserve">, G., &amp; Gay, M. (2023). Black spot diseases in seven commercial fish species from the English Channel and the North Sea: Infestation levels, </w:t>
      </w:r>
      <w:proofErr w:type="gramStart"/>
      <w:r w:rsidRPr="00332822">
        <w:rPr>
          <w:rFonts w:ascii="Times New Roman" w:hAnsi="Times New Roman" w:cs="Times New Roman"/>
          <w:kern w:val="0"/>
          <w:lang w:val="en-US"/>
        </w:rPr>
        <w:t>identification</w:t>
      </w:r>
      <w:proofErr w:type="gramEnd"/>
      <w:r w:rsidRPr="00332822">
        <w:rPr>
          <w:rFonts w:ascii="Times New Roman" w:hAnsi="Times New Roman" w:cs="Times New Roman"/>
          <w:kern w:val="0"/>
          <w:lang w:val="en-US"/>
        </w:rPr>
        <w:t xml:space="preserve"> and population genetics of </w:t>
      </w:r>
      <w:proofErr w:type="spellStart"/>
      <w:r w:rsidRPr="00332822">
        <w:rPr>
          <w:rFonts w:ascii="Times New Roman" w:hAnsi="Times New Roman" w:cs="Times New Roman"/>
          <w:kern w:val="0"/>
          <w:lang w:val="en-US"/>
        </w:rPr>
        <w:t>Cryptocotyle</w:t>
      </w:r>
      <w:proofErr w:type="spellEnd"/>
      <w:r w:rsidRPr="00332822">
        <w:rPr>
          <w:rFonts w:ascii="Times New Roman" w:hAnsi="Times New Roman" w:cs="Times New Roman"/>
          <w:kern w:val="0"/>
          <w:lang w:val="en-US"/>
        </w:rPr>
        <w:t xml:space="preserve"> spp. </w:t>
      </w:r>
      <w:r w:rsidRPr="00332822">
        <w:rPr>
          <w:rFonts w:ascii="Times New Roman" w:hAnsi="Times New Roman" w:cs="Times New Roman"/>
          <w:i/>
          <w:iCs/>
          <w:kern w:val="0"/>
        </w:rPr>
        <w:t>Parasite</w:t>
      </w:r>
      <w:r w:rsidRPr="00332822">
        <w:rPr>
          <w:rFonts w:ascii="Times New Roman" w:hAnsi="Times New Roman" w:cs="Times New Roman"/>
          <w:kern w:val="0"/>
        </w:rPr>
        <w:t xml:space="preserve">, </w:t>
      </w:r>
      <w:r w:rsidRPr="00332822">
        <w:rPr>
          <w:rFonts w:ascii="Times New Roman" w:hAnsi="Times New Roman" w:cs="Times New Roman"/>
          <w:i/>
          <w:iCs/>
          <w:kern w:val="0"/>
        </w:rPr>
        <w:t>30</w:t>
      </w:r>
      <w:r w:rsidRPr="00332822">
        <w:rPr>
          <w:rFonts w:ascii="Times New Roman" w:hAnsi="Times New Roman" w:cs="Times New Roman"/>
          <w:kern w:val="0"/>
        </w:rPr>
        <w:t>, 28. https://doi.org/10.1051/parasite/2023028</w:t>
      </w:r>
    </w:p>
    <w:p w14:paraId="787885F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rPr>
        <w:lastRenderedPageBreak/>
        <w:t>Dugatkin</w:t>
      </w:r>
      <w:proofErr w:type="spellEnd"/>
      <w:r w:rsidRPr="00332822">
        <w:rPr>
          <w:rFonts w:ascii="Times New Roman" w:hAnsi="Times New Roman" w:cs="Times New Roman"/>
          <w:kern w:val="0"/>
        </w:rPr>
        <w:t xml:space="preserve">, L. A., </w:t>
      </w:r>
      <w:proofErr w:type="spellStart"/>
      <w:r w:rsidRPr="00332822">
        <w:rPr>
          <w:rFonts w:ascii="Times New Roman" w:hAnsi="Times New Roman" w:cs="Times New Roman"/>
          <w:kern w:val="0"/>
        </w:rPr>
        <w:t>FitzGerald</w:t>
      </w:r>
      <w:proofErr w:type="spellEnd"/>
      <w:r w:rsidRPr="00332822">
        <w:rPr>
          <w:rFonts w:ascii="Times New Roman" w:hAnsi="Times New Roman" w:cs="Times New Roman"/>
          <w:kern w:val="0"/>
        </w:rPr>
        <w:t xml:space="preserve">, G. J., &amp; Lavoie, J. (1994). </w:t>
      </w:r>
      <w:r w:rsidRPr="00332822">
        <w:rPr>
          <w:rFonts w:ascii="Times New Roman" w:hAnsi="Times New Roman" w:cs="Times New Roman"/>
          <w:kern w:val="0"/>
          <w:lang w:val="en-US"/>
        </w:rPr>
        <w:t xml:space="preserve">Juvenile three-spined sticklebacks avoid parasitized conspecifics. </w:t>
      </w:r>
      <w:r w:rsidRPr="00332822">
        <w:rPr>
          <w:rFonts w:ascii="Times New Roman" w:hAnsi="Times New Roman" w:cs="Times New Roman"/>
          <w:i/>
          <w:iCs/>
          <w:kern w:val="0"/>
          <w:lang w:val="en-US"/>
        </w:rPr>
        <w:t>Environmental Biology of Fishes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39</w:t>
      </w:r>
      <w:r w:rsidRPr="00332822">
        <w:rPr>
          <w:rFonts w:ascii="Times New Roman" w:hAnsi="Times New Roman" w:cs="Times New Roman"/>
          <w:kern w:val="0"/>
          <w:lang w:val="en-US"/>
        </w:rPr>
        <w:t>(2), 215–218. https://doi.org/10.1007/BF00004940</w:t>
      </w:r>
    </w:p>
    <w:p w14:paraId="42B8967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Elmer, F., Kohl, Z. F., Johnson, P. T. J., &amp; Peachey, R. B. J. (2019). Black spot syndrome in reef fishes: Using archival imagery and field surveys to characterize spatial and temporal distribution in the Caribbean. </w:t>
      </w:r>
      <w:r w:rsidRPr="00332822">
        <w:rPr>
          <w:rFonts w:ascii="Times New Roman" w:hAnsi="Times New Roman" w:cs="Times New Roman"/>
          <w:i/>
          <w:iCs/>
          <w:kern w:val="0"/>
          <w:lang w:val="en-US"/>
        </w:rPr>
        <w:t>Coral Reefs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38</w:t>
      </w:r>
      <w:r w:rsidRPr="00332822">
        <w:rPr>
          <w:rFonts w:ascii="Times New Roman" w:hAnsi="Times New Roman" w:cs="Times New Roman"/>
          <w:kern w:val="0"/>
          <w:lang w:val="en-US"/>
        </w:rPr>
        <w:t>(6), 1303–1315. https://doi.org/10.1007/s00338-019-01843-3</w:t>
      </w:r>
    </w:p>
    <w:p w14:paraId="3E7260E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Erzini</w:t>
      </w:r>
      <w:proofErr w:type="spellEnd"/>
      <w:r w:rsidRPr="00332822">
        <w:rPr>
          <w:rFonts w:ascii="Times New Roman" w:hAnsi="Times New Roman" w:cs="Times New Roman"/>
          <w:kern w:val="0"/>
          <w:lang w:val="en-US"/>
        </w:rPr>
        <w:t xml:space="preserve">, K. (1994). An empirical study of variability in length-at-age of marine fishes. </w:t>
      </w:r>
      <w:r w:rsidRPr="00332822">
        <w:rPr>
          <w:rFonts w:ascii="Times New Roman" w:hAnsi="Times New Roman" w:cs="Times New Roman"/>
          <w:i/>
          <w:iCs/>
          <w:kern w:val="0"/>
          <w:lang w:val="en-US"/>
        </w:rPr>
        <w:t>Journal of Applied Ichthyology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w:t>
      </w:r>
      <w:r w:rsidRPr="00332822">
        <w:rPr>
          <w:rFonts w:ascii="Times New Roman" w:hAnsi="Times New Roman" w:cs="Times New Roman"/>
          <w:kern w:val="0"/>
          <w:lang w:val="en-US"/>
        </w:rPr>
        <w:t>(1), 17–41. https://doi.org/10.1111/j.1439-0426.1994.tb00140.x</w:t>
      </w:r>
    </w:p>
    <w:p w14:paraId="44FB49F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Falke</w:t>
      </w:r>
      <w:proofErr w:type="spellEnd"/>
      <w:r w:rsidRPr="00332822">
        <w:rPr>
          <w:rFonts w:ascii="Times New Roman" w:hAnsi="Times New Roman" w:cs="Times New Roman"/>
          <w:kern w:val="0"/>
          <w:lang w:val="en-US"/>
        </w:rPr>
        <w:t xml:space="preserve">, L. P., &amp; Preston, D. L. (2021). Freshwater disease hotspots: Drivers of fine-scale spatial heterogeneity in trematode parasitism in streams. </w:t>
      </w:r>
      <w:r w:rsidRPr="00332822">
        <w:rPr>
          <w:rFonts w:ascii="Times New Roman" w:hAnsi="Times New Roman" w:cs="Times New Roman"/>
          <w:i/>
          <w:iCs/>
          <w:kern w:val="0"/>
          <w:lang w:val="en-US"/>
        </w:rPr>
        <w:t>Freshwater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n/a</w:t>
      </w:r>
      <w:r w:rsidRPr="00332822">
        <w:rPr>
          <w:rFonts w:ascii="Times New Roman" w:hAnsi="Times New Roman" w:cs="Times New Roman"/>
          <w:kern w:val="0"/>
          <w:lang w:val="en-US"/>
        </w:rPr>
        <w:t>(n/a). https://doi.org/10.1111/fwb.13856</w:t>
      </w:r>
    </w:p>
    <w:p w14:paraId="775070D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Faltýnková</w:t>
      </w:r>
      <w:proofErr w:type="spellEnd"/>
      <w:r w:rsidRPr="00332822">
        <w:rPr>
          <w:rFonts w:ascii="Times New Roman" w:hAnsi="Times New Roman" w:cs="Times New Roman"/>
          <w:kern w:val="0"/>
          <w:lang w:val="en-US"/>
        </w:rPr>
        <w:t xml:space="preserve">, A., </w:t>
      </w:r>
      <w:proofErr w:type="spellStart"/>
      <w:r w:rsidRPr="00332822">
        <w:rPr>
          <w:rFonts w:ascii="Times New Roman" w:hAnsi="Times New Roman" w:cs="Times New Roman"/>
          <w:kern w:val="0"/>
          <w:lang w:val="en-US"/>
        </w:rPr>
        <w:t>Valtonen</w:t>
      </w:r>
      <w:proofErr w:type="spellEnd"/>
      <w:r w:rsidRPr="00332822">
        <w:rPr>
          <w:rFonts w:ascii="Times New Roman" w:hAnsi="Times New Roman" w:cs="Times New Roman"/>
          <w:kern w:val="0"/>
          <w:lang w:val="en-US"/>
        </w:rPr>
        <w:t xml:space="preserve">, E. T., &amp; Karvonen, A. (2008). Spatial and temporal structure of the trematode component community in </w:t>
      </w:r>
      <w:proofErr w:type="spellStart"/>
      <w:r w:rsidRPr="00332822">
        <w:rPr>
          <w:rFonts w:ascii="Times New Roman" w:hAnsi="Times New Roman" w:cs="Times New Roman"/>
          <w:kern w:val="0"/>
          <w:lang w:val="en-US"/>
        </w:rPr>
        <w:t>Valvata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macrostoma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Gastropoda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Prosobranchia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135</w:t>
      </w:r>
      <w:r w:rsidRPr="00332822">
        <w:rPr>
          <w:rFonts w:ascii="Times New Roman" w:hAnsi="Times New Roman" w:cs="Times New Roman"/>
          <w:kern w:val="0"/>
          <w:lang w:val="en-US"/>
        </w:rPr>
        <w:t>(14), 1691–1699. https://doi.org/10.1017/S0031182008005027</w:t>
      </w:r>
    </w:p>
    <w:p w14:paraId="64062DE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Ferrara, A. M., &amp; Cook, S. B. (1998). Comparison of Black-Spot Disease Metapopulations in the Central Stonerollers of Two Warm-Water Streams. </w:t>
      </w:r>
      <w:r w:rsidRPr="00332822">
        <w:rPr>
          <w:rFonts w:ascii="Times New Roman" w:hAnsi="Times New Roman" w:cs="Times New Roman"/>
          <w:i/>
          <w:iCs/>
          <w:kern w:val="0"/>
          <w:lang w:val="en-US"/>
        </w:rPr>
        <w:t>Journal of Freshwater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w:t>
      </w:r>
      <w:r w:rsidRPr="00332822">
        <w:rPr>
          <w:rFonts w:ascii="Times New Roman" w:hAnsi="Times New Roman" w:cs="Times New Roman"/>
          <w:kern w:val="0"/>
          <w:lang w:val="en-US"/>
        </w:rPr>
        <w:t>(3), 299–305. https://doi.org/10.1080/02705060.1998.9663622</w:t>
      </w:r>
    </w:p>
    <w:p w14:paraId="5C1C583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Filion</w:t>
      </w:r>
      <w:proofErr w:type="spellEnd"/>
      <w:r w:rsidRPr="00332822">
        <w:rPr>
          <w:rFonts w:ascii="Times New Roman" w:hAnsi="Times New Roman" w:cs="Times New Roman"/>
          <w:kern w:val="0"/>
          <w:lang w:val="en-US"/>
        </w:rPr>
        <w:t xml:space="preserve">, A., </w:t>
      </w:r>
      <w:proofErr w:type="spellStart"/>
      <w:r w:rsidRPr="00332822">
        <w:rPr>
          <w:rFonts w:ascii="Times New Roman" w:hAnsi="Times New Roman" w:cs="Times New Roman"/>
          <w:kern w:val="0"/>
          <w:lang w:val="en-US"/>
        </w:rPr>
        <w:t>Rainville</w:t>
      </w:r>
      <w:proofErr w:type="spellEnd"/>
      <w:r w:rsidRPr="00332822">
        <w:rPr>
          <w:rFonts w:ascii="Times New Roman" w:hAnsi="Times New Roman" w:cs="Times New Roman"/>
          <w:kern w:val="0"/>
          <w:lang w:val="en-US"/>
        </w:rPr>
        <w:t xml:space="preserve">, V., </w:t>
      </w:r>
      <w:proofErr w:type="spellStart"/>
      <w:r w:rsidRPr="00332822">
        <w:rPr>
          <w:rFonts w:ascii="Times New Roman" w:hAnsi="Times New Roman" w:cs="Times New Roman"/>
          <w:kern w:val="0"/>
          <w:lang w:val="en-US"/>
        </w:rPr>
        <w:t>Pépino</w:t>
      </w:r>
      <w:proofErr w:type="spellEnd"/>
      <w:r w:rsidRPr="00332822">
        <w:rPr>
          <w:rFonts w:ascii="Times New Roman" w:hAnsi="Times New Roman" w:cs="Times New Roman"/>
          <w:kern w:val="0"/>
          <w:lang w:val="en-US"/>
        </w:rPr>
        <w:t xml:space="preserve">, M., Bertolo, A., &amp; </w:t>
      </w:r>
      <w:proofErr w:type="spellStart"/>
      <w:r w:rsidRPr="00332822">
        <w:rPr>
          <w:rFonts w:ascii="Times New Roman" w:hAnsi="Times New Roman" w:cs="Times New Roman"/>
          <w:kern w:val="0"/>
          <w:lang w:val="en-US"/>
        </w:rPr>
        <w:t>Magnan</w:t>
      </w:r>
      <w:proofErr w:type="spellEnd"/>
      <w:r w:rsidRPr="00332822">
        <w:rPr>
          <w:rFonts w:ascii="Times New Roman" w:hAnsi="Times New Roman" w:cs="Times New Roman"/>
          <w:kern w:val="0"/>
          <w:lang w:val="en-US"/>
        </w:rPr>
        <w:t xml:space="preserve">, P. (2019). Alternative host identity and lake morphometry drive trematode transmission in brook charr. </w:t>
      </w:r>
      <w:proofErr w:type="spellStart"/>
      <w:r w:rsidRPr="00332822">
        <w:rPr>
          <w:rFonts w:ascii="Times New Roman" w:hAnsi="Times New Roman" w:cs="Times New Roman"/>
          <w:i/>
          <w:iCs/>
          <w:kern w:val="0"/>
          <w:lang w:val="en-US"/>
        </w:rPr>
        <w:t>Oecologia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190</w:t>
      </w:r>
      <w:r w:rsidRPr="00332822">
        <w:rPr>
          <w:rFonts w:ascii="Times New Roman" w:hAnsi="Times New Roman" w:cs="Times New Roman"/>
          <w:kern w:val="0"/>
          <w:lang w:val="en-US"/>
        </w:rPr>
        <w:t>(4), 879–889. https://doi.org/10.1007/s00442-019-04447-4</w:t>
      </w:r>
    </w:p>
    <w:p w14:paraId="46718A5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Fischer, P. (2000). Test of Competitive Interactions for Space Between Two Benthic Fish Species, Burbot Lota </w:t>
      </w:r>
      <w:proofErr w:type="spellStart"/>
      <w:r w:rsidRPr="00332822">
        <w:rPr>
          <w:rFonts w:ascii="Times New Roman" w:hAnsi="Times New Roman" w:cs="Times New Roman"/>
          <w:kern w:val="0"/>
          <w:lang w:val="en-US"/>
        </w:rPr>
        <w:t>lota</w:t>
      </w:r>
      <w:proofErr w:type="spellEnd"/>
      <w:r w:rsidRPr="00332822">
        <w:rPr>
          <w:rFonts w:ascii="Times New Roman" w:hAnsi="Times New Roman" w:cs="Times New Roman"/>
          <w:kern w:val="0"/>
          <w:lang w:val="en-US"/>
        </w:rPr>
        <w:t xml:space="preserve">, and Stone Loach </w:t>
      </w:r>
      <w:proofErr w:type="spellStart"/>
      <w:r w:rsidRPr="00332822">
        <w:rPr>
          <w:rFonts w:ascii="Times New Roman" w:hAnsi="Times New Roman" w:cs="Times New Roman"/>
          <w:kern w:val="0"/>
          <w:lang w:val="en-US"/>
        </w:rPr>
        <w:t>Barbatula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barbatula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Environmental Biology of Fishes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58</w:t>
      </w:r>
      <w:r w:rsidRPr="00332822">
        <w:rPr>
          <w:rFonts w:ascii="Times New Roman" w:hAnsi="Times New Roman" w:cs="Times New Roman"/>
          <w:kern w:val="0"/>
          <w:lang w:val="en-US"/>
        </w:rPr>
        <w:t>(4), 439–446. https://doi.org/10.1023/A:1007631107521</w:t>
      </w:r>
    </w:p>
    <w:p w14:paraId="0CD4898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Fischhoff</w:t>
      </w:r>
      <w:proofErr w:type="spellEnd"/>
      <w:r w:rsidRPr="00332822">
        <w:rPr>
          <w:rFonts w:ascii="Times New Roman" w:hAnsi="Times New Roman" w:cs="Times New Roman"/>
          <w:kern w:val="0"/>
          <w:lang w:val="en-US"/>
        </w:rPr>
        <w:t xml:space="preserve">, I. R., Huang, T., Hamilton, S. K., Han, B. A., </w:t>
      </w:r>
      <w:proofErr w:type="spellStart"/>
      <w:r w:rsidRPr="00332822">
        <w:rPr>
          <w:rFonts w:ascii="Times New Roman" w:hAnsi="Times New Roman" w:cs="Times New Roman"/>
          <w:kern w:val="0"/>
          <w:lang w:val="en-US"/>
        </w:rPr>
        <w:t>LaDeau</w:t>
      </w:r>
      <w:proofErr w:type="spellEnd"/>
      <w:r w:rsidRPr="00332822">
        <w:rPr>
          <w:rFonts w:ascii="Times New Roman" w:hAnsi="Times New Roman" w:cs="Times New Roman"/>
          <w:kern w:val="0"/>
          <w:lang w:val="en-US"/>
        </w:rPr>
        <w:t xml:space="preserve">, S. L., </w:t>
      </w:r>
      <w:proofErr w:type="spellStart"/>
      <w:r w:rsidRPr="00332822">
        <w:rPr>
          <w:rFonts w:ascii="Times New Roman" w:hAnsi="Times New Roman" w:cs="Times New Roman"/>
          <w:kern w:val="0"/>
          <w:lang w:val="en-US"/>
        </w:rPr>
        <w:t>Ostfeld</w:t>
      </w:r>
      <w:proofErr w:type="spellEnd"/>
      <w:r w:rsidRPr="00332822">
        <w:rPr>
          <w:rFonts w:ascii="Times New Roman" w:hAnsi="Times New Roman" w:cs="Times New Roman"/>
          <w:kern w:val="0"/>
          <w:lang w:val="en-US"/>
        </w:rPr>
        <w:t xml:space="preserve">, R. S., </w:t>
      </w:r>
      <w:proofErr w:type="spellStart"/>
      <w:r w:rsidRPr="00332822">
        <w:rPr>
          <w:rFonts w:ascii="Times New Roman" w:hAnsi="Times New Roman" w:cs="Times New Roman"/>
          <w:kern w:val="0"/>
          <w:lang w:val="en-US"/>
        </w:rPr>
        <w:t>Rosi</w:t>
      </w:r>
      <w:proofErr w:type="spellEnd"/>
      <w:r w:rsidRPr="00332822">
        <w:rPr>
          <w:rFonts w:ascii="Times New Roman" w:hAnsi="Times New Roman" w:cs="Times New Roman"/>
          <w:kern w:val="0"/>
          <w:lang w:val="en-US"/>
        </w:rPr>
        <w:t xml:space="preserve">, E. J., &amp; Solomon, C. T. (2020). Parasite and pathogen effects on ecosystem processes: A quantitative review. </w:t>
      </w:r>
      <w:r w:rsidRPr="00332822">
        <w:rPr>
          <w:rFonts w:ascii="Times New Roman" w:hAnsi="Times New Roman" w:cs="Times New Roman"/>
          <w:i/>
          <w:iCs/>
          <w:kern w:val="0"/>
          <w:lang w:val="en-US"/>
        </w:rPr>
        <w:t>Ecosphere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w:t>
      </w:r>
      <w:r w:rsidRPr="00332822">
        <w:rPr>
          <w:rFonts w:ascii="Times New Roman" w:hAnsi="Times New Roman" w:cs="Times New Roman"/>
          <w:kern w:val="0"/>
          <w:lang w:val="en-US"/>
        </w:rPr>
        <w:t>(5), e03057. https://doi.org/10.1002/ecs2.3057</w:t>
      </w:r>
    </w:p>
    <w:p w14:paraId="50AC4DF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Fischthal</w:t>
      </w:r>
      <w:proofErr w:type="spellEnd"/>
      <w:r w:rsidRPr="00332822">
        <w:rPr>
          <w:rFonts w:ascii="Times New Roman" w:hAnsi="Times New Roman" w:cs="Times New Roman"/>
          <w:kern w:val="0"/>
          <w:lang w:val="en-US"/>
        </w:rPr>
        <w:t xml:space="preserve">, J. H. (1949). The over-wintering of black grubs and yellow grubs in fish. </w:t>
      </w:r>
      <w:r w:rsidRPr="00332822">
        <w:rPr>
          <w:rFonts w:ascii="Times New Roman" w:hAnsi="Times New Roman" w:cs="Times New Roman"/>
          <w:i/>
          <w:iCs/>
          <w:kern w:val="0"/>
          <w:lang w:val="en-US"/>
        </w:rPr>
        <w:t>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35</w:t>
      </w:r>
      <w:r w:rsidRPr="00332822">
        <w:rPr>
          <w:rFonts w:ascii="Times New Roman" w:hAnsi="Times New Roman" w:cs="Times New Roman"/>
          <w:kern w:val="0"/>
          <w:lang w:val="en-US"/>
        </w:rPr>
        <w:t>(2), 191–192.</w:t>
      </w:r>
    </w:p>
    <w:p w14:paraId="7D38D63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Fletcher, R., &amp; Fortin, M.-J. (2018). </w:t>
      </w:r>
      <w:r w:rsidRPr="00332822">
        <w:rPr>
          <w:rFonts w:ascii="Times New Roman" w:hAnsi="Times New Roman" w:cs="Times New Roman"/>
          <w:i/>
          <w:iCs/>
          <w:kern w:val="0"/>
          <w:lang w:val="en-US"/>
        </w:rPr>
        <w:t>Spatial ecology and conservation modeling: Applications with R</w:t>
      </w:r>
      <w:r w:rsidRPr="00332822">
        <w:rPr>
          <w:rFonts w:ascii="Times New Roman" w:hAnsi="Times New Roman" w:cs="Times New Roman"/>
          <w:kern w:val="0"/>
          <w:lang w:val="en-US"/>
        </w:rPr>
        <w:t xml:space="preserve"> (1–1 online resource (xviii, 523 pages</w:t>
      </w:r>
      <w:proofErr w:type="gramStart"/>
      <w:r w:rsidRPr="00332822">
        <w:rPr>
          <w:rFonts w:ascii="Times New Roman" w:hAnsi="Times New Roman" w:cs="Times New Roman"/>
          <w:kern w:val="0"/>
          <w:lang w:val="en-US"/>
        </w:rPr>
        <w:t>) :</w:t>
      </w:r>
      <w:proofErr w:type="gramEnd"/>
      <w:r w:rsidRPr="00332822">
        <w:rPr>
          <w:rFonts w:ascii="Times New Roman" w:hAnsi="Times New Roman" w:cs="Times New Roman"/>
          <w:kern w:val="0"/>
          <w:lang w:val="en-US"/>
        </w:rPr>
        <w:t xml:space="preserve"> illustrations (some color)). Springer. https://search.ebscohost.com/login.aspx?direct=true&amp;scope=site&amp;db=nlebk&amp;db=nlabk&amp;AN=2544672</w:t>
      </w:r>
    </w:p>
    <w:p w14:paraId="087F377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Ford, D. M., </w:t>
      </w:r>
      <w:proofErr w:type="spellStart"/>
      <w:r w:rsidRPr="00332822">
        <w:rPr>
          <w:rFonts w:ascii="Times New Roman" w:hAnsi="Times New Roman" w:cs="Times New Roman"/>
          <w:kern w:val="0"/>
          <w:lang w:val="en-US"/>
        </w:rPr>
        <w:t>Nollen</w:t>
      </w:r>
      <w:proofErr w:type="spellEnd"/>
      <w:r w:rsidRPr="00332822">
        <w:rPr>
          <w:rFonts w:ascii="Times New Roman" w:hAnsi="Times New Roman" w:cs="Times New Roman"/>
          <w:kern w:val="0"/>
          <w:lang w:val="en-US"/>
        </w:rPr>
        <w:t xml:space="preserve">, P. M., &amp; Romano, M. A. (1998). The effects of salinity, pH and temperature on the half-life and longevity of </w:t>
      </w:r>
      <w:proofErr w:type="spellStart"/>
      <w:r w:rsidRPr="00332822">
        <w:rPr>
          <w:rFonts w:ascii="Times New Roman" w:hAnsi="Times New Roman" w:cs="Times New Roman"/>
          <w:kern w:val="0"/>
          <w:lang w:val="en-US"/>
        </w:rPr>
        <w:t>Echinostoma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caproni</w:t>
      </w:r>
      <w:proofErr w:type="spellEnd"/>
      <w:r w:rsidRPr="00332822">
        <w:rPr>
          <w:rFonts w:ascii="Times New Roman" w:hAnsi="Times New Roman" w:cs="Times New Roman"/>
          <w:kern w:val="0"/>
          <w:lang w:val="en-US"/>
        </w:rPr>
        <w:t xml:space="preserve"> miracidia. </w:t>
      </w:r>
      <w:r w:rsidRPr="00332822">
        <w:rPr>
          <w:rFonts w:ascii="Times New Roman" w:hAnsi="Times New Roman" w:cs="Times New Roman"/>
          <w:i/>
          <w:iCs/>
          <w:kern w:val="0"/>
          <w:lang w:val="en-US"/>
        </w:rPr>
        <w:t>Journal of Helminthology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72</w:t>
      </w:r>
      <w:r w:rsidRPr="00332822">
        <w:rPr>
          <w:rFonts w:ascii="Times New Roman" w:hAnsi="Times New Roman" w:cs="Times New Roman"/>
          <w:kern w:val="0"/>
          <w:lang w:val="en-US"/>
        </w:rPr>
        <w:t>(4), 325–330. https://doi.org/10.1017/s0022149x00016680</w:t>
      </w:r>
    </w:p>
    <w:p w14:paraId="137F227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Fox, N. J., Marion, G., Davidson, R. S., White, P. C. L., &amp; Hutchings, M. R. (2015). Climate-driven tipping-points could lead to sudden, high-intensity parasite outbreaks. </w:t>
      </w:r>
      <w:r w:rsidRPr="00332822">
        <w:rPr>
          <w:rFonts w:ascii="Times New Roman" w:hAnsi="Times New Roman" w:cs="Times New Roman"/>
          <w:i/>
          <w:iCs/>
          <w:kern w:val="0"/>
          <w:lang w:val="en-US"/>
        </w:rPr>
        <w:t>Royal Society Open Science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w:t>
      </w:r>
      <w:r w:rsidRPr="00332822">
        <w:rPr>
          <w:rFonts w:ascii="Times New Roman" w:hAnsi="Times New Roman" w:cs="Times New Roman"/>
          <w:kern w:val="0"/>
          <w:lang w:val="en-US"/>
        </w:rPr>
        <w:t>(5), 140296. https://doi.org/10.1098/rsos.140296</w:t>
      </w:r>
    </w:p>
    <w:p w14:paraId="0F59704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Frainer</w:t>
      </w:r>
      <w:proofErr w:type="spellEnd"/>
      <w:r w:rsidRPr="00332822">
        <w:rPr>
          <w:rFonts w:ascii="Times New Roman" w:hAnsi="Times New Roman" w:cs="Times New Roman"/>
          <w:kern w:val="0"/>
          <w:lang w:val="en-US"/>
        </w:rPr>
        <w:t xml:space="preserve">, A., </w:t>
      </w:r>
      <w:proofErr w:type="spellStart"/>
      <w:r w:rsidRPr="00332822">
        <w:rPr>
          <w:rFonts w:ascii="Times New Roman" w:hAnsi="Times New Roman" w:cs="Times New Roman"/>
          <w:kern w:val="0"/>
          <w:lang w:val="en-US"/>
        </w:rPr>
        <w:t>Jabiol</w:t>
      </w:r>
      <w:proofErr w:type="spellEnd"/>
      <w:r w:rsidRPr="00332822">
        <w:rPr>
          <w:rFonts w:ascii="Times New Roman" w:hAnsi="Times New Roman" w:cs="Times New Roman"/>
          <w:kern w:val="0"/>
          <w:lang w:val="en-US"/>
        </w:rPr>
        <w:t xml:space="preserve">, J., Gessner, M. O., </w:t>
      </w:r>
      <w:proofErr w:type="spellStart"/>
      <w:r w:rsidRPr="00332822">
        <w:rPr>
          <w:rFonts w:ascii="Times New Roman" w:hAnsi="Times New Roman" w:cs="Times New Roman"/>
          <w:kern w:val="0"/>
          <w:lang w:val="en-US"/>
        </w:rPr>
        <w:t>Bruder</w:t>
      </w:r>
      <w:proofErr w:type="spellEnd"/>
      <w:r w:rsidRPr="00332822">
        <w:rPr>
          <w:rFonts w:ascii="Times New Roman" w:hAnsi="Times New Roman" w:cs="Times New Roman"/>
          <w:kern w:val="0"/>
          <w:lang w:val="en-US"/>
        </w:rPr>
        <w:t xml:space="preserve">, A., Chauvet, E., &amp; McKie, B. G. (2016). Stoichiometric imbalances between detritus and detritivores are related to shifts in ecosystem functioning. </w:t>
      </w:r>
      <w:r w:rsidRPr="00332822">
        <w:rPr>
          <w:rFonts w:ascii="Times New Roman" w:hAnsi="Times New Roman" w:cs="Times New Roman"/>
          <w:i/>
          <w:iCs/>
          <w:kern w:val="0"/>
          <w:lang w:val="en-US"/>
        </w:rPr>
        <w:t>Oikos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125</w:t>
      </w:r>
      <w:r w:rsidRPr="00332822">
        <w:rPr>
          <w:rFonts w:ascii="Times New Roman" w:hAnsi="Times New Roman" w:cs="Times New Roman"/>
          <w:kern w:val="0"/>
          <w:lang w:val="en-US"/>
        </w:rPr>
        <w:t>(6), 861–871. https://doi.org/10.1111/oik.02687</w:t>
      </w:r>
    </w:p>
    <w:p w14:paraId="7535B0E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Frainer</w:t>
      </w:r>
      <w:proofErr w:type="spellEnd"/>
      <w:r w:rsidRPr="00332822">
        <w:rPr>
          <w:rFonts w:ascii="Times New Roman" w:hAnsi="Times New Roman" w:cs="Times New Roman"/>
          <w:kern w:val="0"/>
          <w:lang w:val="en-US"/>
        </w:rPr>
        <w:t xml:space="preserve">, A., McKie, B. G., Amundsen, P.-A., Knudsen, R., &amp; Lafferty, K. D. (2018). Parasitism and the Biodiversity-Functioning Relationship. </w:t>
      </w:r>
      <w:r w:rsidRPr="00332822">
        <w:rPr>
          <w:rFonts w:ascii="Times New Roman" w:hAnsi="Times New Roman" w:cs="Times New Roman"/>
          <w:i/>
          <w:iCs/>
          <w:kern w:val="0"/>
          <w:lang w:val="en-US"/>
        </w:rPr>
        <w:t>Trends in Ecology &amp; Evolution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33</w:t>
      </w:r>
      <w:r w:rsidRPr="00332822">
        <w:rPr>
          <w:rFonts w:ascii="Times New Roman" w:hAnsi="Times New Roman" w:cs="Times New Roman"/>
          <w:kern w:val="0"/>
          <w:lang w:val="en-US"/>
        </w:rPr>
        <w:t>(4), 260–268. https://doi.org/10.1016/j.tree.2018.01.011</w:t>
      </w:r>
    </w:p>
    <w:p w14:paraId="27D08EF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Fraterrigo</w:t>
      </w:r>
      <w:proofErr w:type="spellEnd"/>
      <w:r w:rsidRPr="00332822">
        <w:rPr>
          <w:rFonts w:ascii="Times New Roman" w:hAnsi="Times New Roman" w:cs="Times New Roman"/>
          <w:kern w:val="0"/>
          <w:lang w:val="en-US"/>
        </w:rPr>
        <w:t xml:space="preserve">, J. M., &amp; Downing, J. A. (2008). The Influence of Land Use on Lake Nutrients Varies with Watershed Transport Capacity. </w:t>
      </w:r>
      <w:r w:rsidRPr="00332822">
        <w:rPr>
          <w:rFonts w:ascii="Times New Roman" w:hAnsi="Times New Roman" w:cs="Times New Roman"/>
          <w:i/>
          <w:iCs/>
          <w:kern w:val="0"/>
          <w:lang w:val="en-US"/>
        </w:rPr>
        <w:t>Ecosystems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w:t>
      </w:r>
      <w:r w:rsidRPr="00332822">
        <w:rPr>
          <w:rFonts w:ascii="Times New Roman" w:hAnsi="Times New Roman" w:cs="Times New Roman"/>
          <w:kern w:val="0"/>
          <w:lang w:val="en-US"/>
        </w:rPr>
        <w:t>(7), 1021–1034. https://doi.org/10.1007/s10021-008-9176-6</w:t>
      </w:r>
    </w:p>
    <w:p w14:paraId="0708AB8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lastRenderedPageBreak/>
        <w:t>Galaktionov</w:t>
      </w:r>
      <w:proofErr w:type="spellEnd"/>
      <w:r w:rsidRPr="00332822">
        <w:rPr>
          <w:rFonts w:ascii="Times New Roman" w:hAnsi="Times New Roman" w:cs="Times New Roman"/>
          <w:kern w:val="0"/>
          <w:lang w:val="en-US"/>
        </w:rPr>
        <w:t xml:space="preserve">, K., &amp; </w:t>
      </w:r>
      <w:proofErr w:type="spellStart"/>
      <w:r w:rsidRPr="00332822">
        <w:rPr>
          <w:rFonts w:ascii="Times New Roman" w:hAnsi="Times New Roman" w:cs="Times New Roman"/>
          <w:kern w:val="0"/>
          <w:lang w:val="en-US"/>
        </w:rPr>
        <w:t>Dobrovolskij</w:t>
      </w:r>
      <w:proofErr w:type="spellEnd"/>
      <w:r w:rsidRPr="00332822">
        <w:rPr>
          <w:rFonts w:ascii="Times New Roman" w:hAnsi="Times New Roman" w:cs="Times New Roman"/>
          <w:kern w:val="0"/>
          <w:lang w:val="en-US"/>
        </w:rPr>
        <w:t xml:space="preserve">, A. A. (2003). </w:t>
      </w:r>
      <w:r w:rsidRPr="00332822">
        <w:rPr>
          <w:rFonts w:ascii="Times New Roman" w:hAnsi="Times New Roman" w:cs="Times New Roman"/>
          <w:i/>
          <w:iCs/>
          <w:kern w:val="0"/>
          <w:lang w:val="en-US"/>
        </w:rPr>
        <w:t xml:space="preserve">The Biology and Evolution of Trematodes </w:t>
      </w:r>
      <w:proofErr w:type="gramStart"/>
      <w:r w:rsidRPr="00332822">
        <w:rPr>
          <w:rFonts w:ascii="Times New Roman" w:hAnsi="Times New Roman" w:cs="Times New Roman"/>
          <w:i/>
          <w:iCs/>
          <w:kern w:val="0"/>
          <w:lang w:val="en-US"/>
        </w:rPr>
        <w:t>An</w:t>
      </w:r>
      <w:proofErr w:type="gramEnd"/>
      <w:r w:rsidRPr="00332822">
        <w:rPr>
          <w:rFonts w:ascii="Times New Roman" w:hAnsi="Times New Roman" w:cs="Times New Roman"/>
          <w:i/>
          <w:iCs/>
          <w:kern w:val="0"/>
          <w:lang w:val="en-US"/>
        </w:rPr>
        <w:t xml:space="preserve"> Essay on the Biology, Morphology, Life Cycles, Transmissions, and Evolution of Digenetic Trematodes</w:t>
      </w:r>
      <w:r w:rsidRPr="00332822">
        <w:rPr>
          <w:rFonts w:ascii="Times New Roman" w:hAnsi="Times New Roman" w:cs="Times New Roman"/>
          <w:kern w:val="0"/>
          <w:lang w:val="en-US"/>
        </w:rPr>
        <w:t>.</w:t>
      </w:r>
    </w:p>
    <w:p w14:paraId="72A8930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Gleick</w:t>
      </w:r>
      <w:proofErr w:type="spellEnd"/>
      <w:r w:rsidRPr="00332822">
        <w:rPr>
          <w:rFonts w:ascii="Times New Roman" w:hAnsi="Times New Roman" w:cs="Times New Roman"/>
          <w:kern w:val="0"/>
          <w:lang w:val="en-US"/>
        </w:rPr>
        <w:t xml:space="preserve">, P. H. (1993). </w:t>
      </w:r>
      <w:r w:rsidRPr="00332822">
        <w:rPr>
          <w:rFonts w:ascii="Times New Roman" w:hAnsi="Times New Roman" w:cs="Times New Roman"/>
          <w:i/>
          <w:iCs/>
          <w:kern w:val="0"/>
          <w:lang w:val="en-US"/>
        </w:rPr>
        <w:t>Water in Crisis: A Guide to the World’s Fresh Water Resources</w:t>
      </w:r>
      <w:r w:rsidRPr="00332822">
        <w:rPr>
          <w:rFonts w:ascii="Times New Roman" w:hAnsi="Times New Roman" w:cs="Times New Roman"/>
          <w:kern w:val="0"/>
          <w:lang w:val="en-US"/>
        </w:rPr>
        <w:t>. Oxford University Press.</w:t>
      </w:r>
    </w:p>
    <w:p w14:paraId="481CAC7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González, M. T., &amp; Poulin, R. (2005). Spatial and temporal predictability of the parasite community structure of a benthic marine fish along its distributional range. </w:t>
      </w:r>
      <w:r w:rsidRPr="00332822">
        <w:rPr>
          <w:rFonts w:ascii="Times New Roman" w:hAnsi="Times New Roman" w:cs="Times New Roman"/>
          <w:i/>
          <w:iCs/>
          <w:kern w:val="0"/>
          <w:lang w:val="en-US"/>
        </w:rPr>
        <w:t>International Journal for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35</w:t>
      </w:r>
      <w:r w:rsidRPr="00332822">
        <w:rPr>
          <w:rFonts w:ascii="Times New Roman" w:hAnsi="Times New Roman" w:cs="Times New Roman"/>
          <w:kern w:val="0"/>
          <w:lang w:val="en-US"/>
        </w:rPr>
        <w:t>(13), 1369–1377. https://doi.org/10.1016/j.ijpara.2005.07.016</w:t>
      </w:r>
    </w:p>
    <w:p w14:paraId="0F10102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Gradito</w:t>
      </w:r>
      <w:proofErr w:type="spellEnd"/>
      <w:r w:rsidRPr="00332822">
        <w:rPr>
          <w:rFonts w:ascii="Times New Roman" w:hAnsi="Times New Roman" w:cs="Times New Roman"/>
          <w:kern w:val="0"/>
          <w:lang w:val="en-US"/>
        </w:rPr>
        <w:t xml:space="preserve">, M., Dubois, D., Noble, S. A., &amp; Binning, S. A. (2023). Double Trouble: Host </w:t>
      </w:r>
      <w:proofErr w:type="spellStart"/>
      <w:r w:rsidRPr="00332822">
        <w:rPr>
          <w:rFonts w:ascii="Times New Roman" w:hAnsi="Times New Roman" w:cs="Times New Roman"/>
          <w:kern w:val="0"/>
          <w:lang w:val="en-US"/>
        </w:rPr>
        <w:t>behaviour</w:t>
      </w:r>
      <w:proofErr w:type="spellEnd"/>
      <w:r w:rsidRPr="00332822">
        <w:rPr>
          <w:rFonts w:ascii="Times New Roman" w:hAnsi="Times New Roman" w:cs="Times New Roman"/>
          <w:kern w:val="0"/>
          <w:lang w:val="en-US"/>
        </w:rPr>
        <w:t xml:space="preserve"> influences and is influenced by co-infection with parasites. </w:t>
      </w:r>
      <w:r w:rsidRPr="00332822">
        <w:rPr>
          <w:rFonts w:ascii="Times New Roman" w:hAnsi="Times New Roman" w:cs="Times New Roman"/>
          <w:i/>
          <w:iCs/>
          <w:kern w:val="0"/>
          <w:lang w:val="en-US"/>
        </w:rPr>
        <w:t>[Manuscript Submitted for Publication]</w:t>
      </w:r>
      <w:r w:rsidRPr="00332822">
        <w:rPr>
          <w:rFonts w:ascii="Times New Roman" w:hAnsi="Times New Roman" w:cs="Times New Roman"/>
          <w:kern w:val="0"/>
          <w:lang w:val="en-US"/>
        </w:rPr>
        <w:t>.</w:t>
      </w:r>
    </w:p>
    <w:p w14:paraId="76480B8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Grutter, A. S. (1998). Habitat-related differences in the abundance of parasites from a coral reef fish: An indication of the movement patterns of </w:t>
      </w:r>
      <w:proofErr w:type="spellStart"/>
      <w:r w:rsidRPr="00332822">
        <w:rPr>
          <w:rFonts w:ascii="Times New Roman" w:hAnsi="Times New Roman" w:cs="Times New Roman"/>
          <w:kern w:val="0"/>
          <w:lang w:val="en-US"/>
        </w:rPr>
        <w:t>Hemigymnus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melapterus</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Journal of Fish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53</w:t>
      </w:r>
      <w:r w:rsidRPr="00332822">
        <w:rPr>
          <w:rFonts w:ascii="Times New Roman" w:hAnsi="Times New Roman" w:cs="Times New Roman"/>
          <w:kern w:val="0"/>
          <w:lang w:val="en-US"/>
        </w:rPr>
        <w:t>(1), 49–57. https://doi.org/10.1111/j.1095-8649.1998.tb00108.x</w:t>
      </w:r>
    </w:p>
    <w:p w14:paraId="44EFC4D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Hallett, S. L., &amp; Bartholomew, J. L. (2008). Effects of water flow on the infection dynamics of </w:t>
      </w:r>
      <w:proofErr w:type="spellStart"/>
      <w:r w:rsidRPr="00332822">
        <w:rPr>
          <w:rFonts w:ascii="Times New Roman" w:hAnsi="Times New Roman" w:cs="Times New Roman"/>
          <w:kern w:val="0"/>
          <w:lang w:val="en-US"/>
        </w:rPr>
        <w:t>Myxobolus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cerebralis</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135</w:t>
      </w:r>
      <w:r w:rsidRPr="00332822">
        <w:rPr>
          <w:rFonts w:ascii="Times New Roman" w:hAnsi="Times New Roman" w:cs="Times New Roman"/>
          <w:kern w:val="0"/>
          <w:lang w:val="en-US"/>
        </w:rPr>
        <w:t>(3), 371–384. https://doi.org/10.1017/S0031182007003976</w:t>
      </w:r>
    </w:p>
    <w:p w14:paraId="3D60256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Happel, A. (2019). A volunteer-populated online database provides evidence for a geographic pattern in symptoms of black spot infections. </w:t>
      </w:r>
      <w:r w:rsidRPr="00332822">
        <w:rPr>
          <w:rFonts w:ascii="Times New Roman" w:hAnsi="Times New Roman" w:cs="Times New Roman"/>
          <w:i/>
          <w:iCs/>
          <w:kern w:val="0"/>
          <w:lang w:val="en-US"/>
        </w:rPr>
        <w:t>International Journal for Parasitology: Parasites and Wildlife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w:t>
      </w:r>
      <w:r w:rsidRPr="00332822">
        <w:rPr>
          <w:rFonts w:ascii="Times New Roman" w:hAnsi="Times New Roman" w:cs="Times New Roman"/>
          <w:kern w:val="0"/>
          <w:lang w:val="en-US"/>
        </w:rPr>
        <w:t>, 156–163. https://doi.org/10.1016/j.ijppaw.2019.08.003</w:t>
      </w:r>
    </w:p>
    <w:p w14:paraId="2C86E4F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Harrison, E. J., &amp; Hadley, W. F. (1982). Possible effects of black-spot disease on northern pike. </w:t>
      </w:r>
      <w:r w:rsidRPr="00332822">
        <w:rPr>
          <w:rFonts w:ascii="Times New Roman" w:hAnsi="Times New Roman" w:cs="Times New Roman"/>
          <w:i/>
          <w:iCs/>
          <w:kern w:val="0"/>
          <w:lang w:val="en-US"/>
        </w:rPr>
        <w:t>Transactions of the American Fisheries Society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1111</w:t>
      </w:r>
      <w:r w:rsidRPr="00332822">
        <w:rPr>
          <w:rFonts w:ascii="Times New Roman" w:hAnsi="Times New Roman" w:cs="Times New Roman"/>
          <w:kern w:val="0"/>
          <w:lang w:val="en-US"/>
        </w:rPr>
        <w:t>, 106–109. https://doi.org/10.1577/1548-8659(1982)111&lt;</w:t>
      </w:r>
      <w:proofErr w:type="gramStart"/>
      <w:r w:rsidRPr="00332822">
        <w:rPr>
          <w:rFonts w:ascii="Times New Roman" w:hAnsi="Times New Roman" w:cs="Times New Roman"/>
          <w:kern w:val="0"/>
          <w:lang w:val="en-US"/>
        </w:rPr>
        <w:t>106:peobdo</w:t>
      </w:r>
      <w:proofErr w:type="gramEnd"/>
      <w:r w:rsidRPr="00332822">
        <w:rPr>
          <w:rFonts w:ascii="Times New Roman" w:hAnsi="Times New Roman" w:cs="Times New Roman"/>
          <w:kern w:val="0"/>
          <w:lang w:val="en-US"/>
        </w:rPr>
        <w:t>&gt;2.0.co;2</w:t>
      </w:r>
    </w:p>
    <w:p w14:paraId="4E0997D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Hart, B. L. (1990). Behavioral adaptations to pathogens and parasites: Five strategies. </w:t>
      </w:r>
      <w:r w:rsidRPr="00332822">
        <w:rPr>
          <w:rFonts w:ascii="Times New Roman" w:hAnsi="Times New Roman" w:cs="Times New Roman"/>
          <w:i/>
          <w:iCs/>
          <w:kern w:val="0"/>
          <w:lang w:val="en-US"/>
        </w:rPr>
        <w:t>Neuroscience &amp; Biobehavioral Reviews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w:t>
      </w:r>
      <w:r w:rsidRPr="00332822">
        <w:rPr>
          <w:rFonts w:ascii="Times New Roman" w:hAnsi="Times New Roman" w:cs="Times New Roman"/>
          <w:kern w:val="0"/>
          <w:lang w:val="en-US"/>
        </w:rPr>
        <w:t>(3), 273–294. https://doi.org/10.1016/S0149-7634(05)80038-7</w:t>
      </w:r>
    </w:p>
    <w:p w14:paraId="6112E5F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Hartmann, J., &amp; </w:t>
      </w:r>
      <w:proofErr w:type="spellStart"/>
      <w:r w:rsidRPr="00332822">
        <w:rPr>
          <w:rFonts w:ascii="Times New Roman" w:hAnsi="Times New Roman" w:cs="Times New Roman"/>
          <w:kern w:val="0"/>
          <w:lang w:val="en-US"/>
        </w:rPr>
        <w:t>Nümann</w:t>
      </w:r>
      <w:proofErr w:type="spellEnd"/>
      <w:r w:rsidRPr="00332822">
        <w:rPr>
          <w:rFonts w:ascii="Times New Roman" w:hAnsi="Times New Roman" w:cs="Times New Roman"/>
          <w:kern w:val="0"/>
          <w:lang w:val="en-US"/>
        </w:rPr>
        <w:t xml:space="preserve">, W. (1977). Percids of Lake Constance, a Lake Undergoing Eutrophication. </w:t>
      </w:r>
      <w:r w:rsidRPr="00332822">
        <w:rPr>
          <w:rFonts w:ascii="Times New Roman" w:hAnsi="Times New Roman" w:cs="Times New Roman"/>
          <w:i/>
          <w:iCs/>
          <w:kern w:val="0"/>
          <w:lang w:val="en-US"/>
        </w:rPr>
        <w:t>Journal of the Fisheries Research Board of Canada</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34</w:t>
      </w:r>
      <w:r w:rsidRPr="00332822">
        <w:rPr>
          <w:rFonts w:ascii="Times New Roman" w:hAnsi="Times New Roman" w:cs="Times New Roman"/>
          <w:kern w:val="0"/>
          <w:lang w:val="en-US"/>
        </w:rPr>
        <w:t>(10), 1670–1677. https://doi.org/10.1139/f77-231</w:t>
      </w:r>
    </w:p>
    <w:p w14:paraId="2D0D7D9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Hechinger, R. F., &amp; Lafferty, K. D. (2005). Host diversity begets parasite diversity: Bird final hosts and trematodes in snail intermediate hosts. </w:t>
      </w:r>
      <w:r w:rsidRPr="00332822">
        <w:rPr>
          <w:rFonts w:ascii="Times New Roman" w:hAnsi="Times New Roman" w:cs="Times New Roman"/>
          <w:i/>
          <w:iCs/>
          <w:kern w:val="0"/>
          <w:lang w:val="en-US"/>
        </w:rPr>
        <w:t>Proceedings of the Royal Society B: Biological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272</w:t>
      </w:r>
      <w:r w:rsidRPr="00332822">
        <w:rPr>
          <w:rFonts w:ascii="Times New Roman" w:hAnsi="Times New Roman" w:cs="Times New Roman"/>
          <w:kern w:val="0"/>
          <w:lang w:val="en-US"/>
        </w:rPr>
        <w:t>(1567), 1059–1066. https://doi.org/10.1098/rspb.2005.3070</w:t>
      </w:r>
    </w:p>
    <w:p w14:paraId="7998C90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Hess, G., Randolph, S., </w:t>
      </w:r>
      <w:proofErr w:type="spellStart"/>
      <w:r w:rsidRPr="00332822">
        <w:rPr>
          <w:rFonts w:ascii="Times New Roman" w:hAnsi="Times New Roman" w:cs="Times New Roman"/>
          <w:kern w:val="0"/>
          <w:lang w:val="en-US"/>
        </w:rPr>
        <w:t>Arneberg</w:t>
      </w:r>
      <w:proofErr w:type="spellEnd"/>
      <w:r w:rsidRPr="00332822">
        <w:rPr>
          <w:rFonts w:ascii="Times New Roman" w:hAnsi="Times New Roman" w:cs="Times New Roman"/>
          <w:kern w:val="0"/>
          <w:lang w:val="en-US"/>
        </w:rPr>
        <w:t xml:space="preserve">, P., </w:t>
      </w:r>
      <w:proofErr w:type="spellStart"/>
      <w:r w:rsidRPr="00332822">
        <w:rPr>
          <w:rFonts w:ascii="Times New Roman" w:hAnsi="Times New Roman" w:cs="Times New Roman"/>
          <w:kern w:val="0"/>
          <w:lang w:val="en-US"/>
        </w:rPr>
        <w:t>Chemini</w:t>
      </w:r>
      <w:proofErr w:type="spellEnd"/>
      <w:r w:rsidRPr="00332822">
        <w:rPr>
          <w:rFonts w:ascii="Times New Roman" w:hAnsi="Times New Roman" w:cs="Times New Roman"/>
          <w:kern w:val="0"/>
          <w:lang w:val="en-US"/>
        </w:rPr>
        <w:t xml:space="preserve">, C., </w:t>
      </w:r>
      <w:proofErr w:type="spellStart"/>
      <w:r w:rsidRPr="00332822">
        <w:rPr>
          <w:rFonts w:ascii="Times New Roman" w:hAnsi="Times New Roman" w:cs="Times New Roman"/>
          <w:kern w:val="0"/>
          <w:lang w:val="en-US"/>
        </w:rPr>
        <w:t>Furnanello</w:t>
      </w:r>
      <w:proofErr w:type="spellEnd"/>
      <w:r w:rsidRPr="00332822">
        <w:rPr>
          <w:rFonts w:ascii="Times New Roman" w:hAnsi="Times New Roman" w:cs="Times New Roman"/>
          <w:kern w:val="0"/>
          <w:lang w:val="en-US"/>
        </w:rPr>
        <w:t xml:space="preserve">, C., Harwood, J., Roberts, M. G., &amp; Swinton, J. (2002). Spatial Aspects of Disease Dynamics. In </w:t>
      </w:r>
      <w:r w:rsidRPr="00332822">
        <w:rPr>
          <w:rFonts w:ascii="Times New Roman" w:hAnsi="Times New Roman" w:cs="Times New Roman"/>
          <w:i/>
          <w:iCs/>
          <w:kern w:val="0"/>
          <w:lang w:val="en-US"/>
        </w:rPr>
        <w:t>The ecology of wildlife diseases</w:t>
      </w:r>
      <w:r w:rsidRPr="00332822">
        <w:rPr>
          <w:rFonts w:ascii="Times New Roman" w:hAnsi="Times New Roman" w:cs="Times New Roman"/>
          <w:kern w:val="0"/>
          <w:lang w:val="en-US"/>
        </w:rPr>
        <w:t xml:space="preserve"> (pp. 102–118).</w:t>
      </w:r>
    </w:p>
    <w:p w14:paraId="7565C97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Hoffman, G. L. (1956). The Life Cycle of </w:t>
      </w:r>
      <w:proofErr w:type="spellStart"/>
      <w:r w:rsidRPr="00332822">
        <w:rPr>
          <w:rFonts w:ascii="Times New Roman" w:hAnsi="Times New Roman" w:cs="Times New Roman"/>
          <w:kern w:val="0"/>
          <w:lang w:val="en-US"/>
        </w:rPr>
        <w:t>Crassiphiala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bulboglossa</w:t>
      </w:r>
      <w:proofErr w:type="spellEnd"/>
      <w:r w:rsidRPr="00332822">
        <w:rPr>
          <w:rFonts w:ascii="Times New Roman" w:hAnsi="Times New Roman" w:cs="Times New Roman"/>
          <w:kern w:val="0"/>
          <w:lang w:val="en-US"/>
        </w:rPr>
        <w:t xml:space="preserve"> (Trematoda: </w:t>
      </w:r>
      <w:proofErr w:type="spellStart"/>
      <w:r w:rsidRPr="00332822">
        <w:rPr>
          <w:rFonts w:ascii="Times New Roman" w:hAnsi="Times New Roman" w:cs="Times New Roman"/>
          <w:kern w:val="0"/>
          <w:lang w:val="en-US"/>
        </w:rPr>
        <w:t>Strigeida</w:t>
      </w:r>
      <w:proofErr w:type="spellEnd"/>
      <w:r w:rsidRPr="00332822">
        <w:rPr>
          <w:rFonts w:ascii="Times New Roman" w:hAnsi="Times New Roman" w:cs="Times New Roman"/>
          <w:kern w:val="0"/>
          <w:lang w:val="en-US"/>
        </w:rPr>
        <w:t xml:space="preserve">). Development of the Metacercaria and Cyst, and Effect on the Fish Hosts. </w:t>
      </w:r>
      <w:r w:rsidRPr="00332822">
        <w:rPr>
          <w:rFonts w:ascii="Times New Roman" w:hAnsi="Times New Roman" w:cs="Times New Roman"/>
          <w:i/>
          <w:iCs/>
          <w:kern w:val="0"/>
          <w:lang w:val="en-US"/>
        </w:rPr>
        <w:t>The 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42</w:t>
      </w:r>
      <w:r w:rsidRPr="00332822">
        <w:rPr>
          <w:rFonts w:ascii="Times New Roman" w:hAnsi="Times New Roman" w:cs="Times New Roman"/>
          <w:kern w:val="0"/>
          <w:lang w:val="en-US"/>
        </w:rPr>
        <w:t>(4), 435–444. https://doi.org/10.2307/3274528</w:t>
      </w:r>
    </w:p>
    <w:p w14:paraId="5CEEE10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Hoffman, G. L. (1967). </w:t>
      </w:r>
      <w:r w:rsidRPr="00332822">
        <w:rPr>
          <w:rFonts w:ascii="Times New Roman" w:hAnsi="Times New Roman" w:cs="Times New Roman"/>
          <w:i/>
          <w:iCs/>
          <w:kern w:val="0"/>
          <w:lang w:val="en-US"/>
        </w:rPr>
        <w:t>Parasites of North American freshwater fishes</w:t>
      </w:r>
      <w:r w:rsidRPr="00332822">
        <w:rPr>
          <w:rFonts w:ascii="Times New Roman" w:hAnsi="Times New Roman" w:cs="Times New Roman"/>
          <w:kern w:val="0"/>
          <w:lang w:val="en-US"/>
        </w:rPr>
        <w:t>. https://pubs.er.usgs.gov/publication/94379</w:t>
      </w:r>
    </w:p>
    <w:p w14:paraId="533B9AB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Hoffman, G. L., &amp; Putz, R. E. (1965). The </w:t>
      </w:r>
      <w:proofErr w:type="gramStart"/>
      <w:r w:rsidRPr="00332822">
        <w:rPr>
          <w:rFonts w:ascii="Times New Roman" w:hAnsi="Times New Roman" w:cs="Times New Roman"/>
          <w:kern w:val="0"/>
          <w:lang w:val="en-US"/>
        </w:rPr>
        <w:t>Black-Spot</w:t>
      </w:r>
      <w:proofErr w:type="gram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Uvulifer</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ambloplitis</w:t>
      </w:r>
      <w:proofErr w:type="spellEnd"/>
      <w:r w:rsidRPr="00332822">
        <w:rPr>
          <w:rFonts w:ascii="Times New Roman" w:hAnsi="Times New Roman" w:cs="Times New Roman"/>
          <w:kern w:val="0"/>
          <w:lang w:val="en-US"/>
        </w:rPr>
        <w:t xml:space="preserve">: Trematoda: </w:t>
      </w:r>
      <w:proofErr w:type="spellStart"/>
      <w:r w:rsidRPr="00332822">
        <w:rPr>
          <w:rFonts w:ascii="Times New Roman" w:hAnsi="Times New Roman" w:cs="Times New Roman"/>
          <w:kern w:val="0"/>
          <w:lang w:val="en-US"/>
        </w:rPr>
        <w:t>Strigeoidea</w:t>
      </w:r>
      <w:proofErr w:type="spellEnd"/>
      <w:r w:rsidRPr="00332822">
        <w:rPr>
          <w:rFonts w:ascii="Times New Roman" w:hAnsi="Times New Roman" w:cs="Times New Roman"/>
          <w:kern w:val="0"/>
          <w:lang w:val="en-US"/>
        </w:rPr>
        <w:t xml:space="preserve">) of Centrarchid Fishes. </w:t>
      </w:r>
      <w:r w:rsidRPr="00332822">
        <w:rPr>
          <w:rFonts w:ascii="Times New Roman" w:hAnsi="Times New Roman" w:cs="Times New Roman"/>
          <w:i/>
          <w:iCs/>
          <w:kern w:val="0"/>
          <w:lang w:val="en-US"/>
        </w:rPr>
        <w:t>Transactions of the American Fisheries Society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94</w:t>
      </w:r>
      <w:r w:rsidRPr="00332822">
        <w:rPr>
          <w:rFonts w:ascii="Times New Roman" w:hAnsi="Times New Roman" w:cs="Times New Roman"/>
          <w:kern w:val="0"/>
          <w:lang w:val="en-US"/>
        </w:rPr>
        <w:t>(2), 143–151. https://doi.org/10.1577/1548-8659(1965)94[</w:t>
      </w:r>
      <w:proofErr w:type="gramStart"/>
      <w:r w:rsidRPr="00332822">
        <w:rPr>
          <w:rFonts w:ascii="Times New Roman" w:hAnsi="Times New Roman" w:cs="Times New Roman"/>
          <w:kern w:val="0"/>
          <w:lang w:val="en-US"/>
        </w:rPr>
        <w:t>143:TBUASO</w:t>
      </w:r>
      <w:proofErr w:type="gramEnd"/>
      <w:r w:rsidRPr="00332822">
        <w:rPr>
          <w:rFonts w:ascii="Times New Roman" w:hAnsi="Times New Roman" w:cs="Times New Roman"/>
          <w:kern w:val="0"/>
          <w:lang w:val="en-US"/>
        </w:rPr>
        <w:t>]2.0.CO;2</w:t>
      </w:r>
    </w:p>
    <w:p w14:paraId="30AA474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Holmes, J. C. (1987). The structure of helminth communities. </w:t>
      </w:r>
      <w:r w:rsidRPr="00332822">
        <w:rPr>
          <w:rFonts w:ascii="Times New Roman" w:hAnsi="Times New Roman" w:cs="Times New Roman"/>
          <w:i/>
          <w:iCs/>
          <w:kern w:val="0"/>
          <w:lang w:val="en-US"/>
        </w:rPr>
        <w:t>International Journal for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17</w:t>
      </w:r>
      <w:r w:rsidRPr="00332822">
        <w:rPr>
          <w:rFonts w:ascii="Times New Roman" w:hAnsi="Times New Roman" w:cs="Times New Roman"/>
          <w:kern w:val="0"/>
          <w:lang w:val="en-US"/>
        </w:rPr>
        <w:t>(1), 203–208. https://doi.org/10.1016/0020-7519(87)90042-7</w:t>
      </w:r>
    </w:p>
    <w:p w14:paraId="0F7D338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Hunter, G. W. (1933). The </w:t>
      </w:r>
      <w:proofErr w:type="spellStart"/>
      <w:r w:rsidRPr="00332822">
        <w:rPr>
          <w:rFonts w:ascii="Times New Roman" w:hAnsi="Times New Roman" w:cs="Times New Roman"/>
          <w:kern w:val="0"/>
          <w:lang w:val="en-US"/>
        </w:rPr>
        <w:t>Strigeid</w:t>
      </w:r>
      <w:proofErr w:type="spellEnd"/>
      <w:r w:rsidRPr="00332822">
        <w:rPr>
          <w:rFonts w:ascii="Times New Roman" w:hAnsi="Times New Roman" w:cs="Times New Roman"/>
          <w:kern w:val="0"/>
          <w:lang w:val="en-US"/>
        </w:rPr>
        <w:t xml:space="preserve"> Trematode, </w:t>
      </w:r>
      <w:proofErr w:type="spellStart"/>
      <w:r w:rsidRPr="00332822">
        <w:rPr>
          <w:rFonts w:ascii="Times New Roman" w:hAnsi="Times New Roman" w:cs="Times New Roman"/>
          <w:kern w:val="0"/>
          <w:lang w:val="en-US"/>
        </w:rPr>
        <w:t>Crassiphiala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ambloplitis</w:t>
      </w:r>
      <w:proofErr w:type="spellEnd"/>
      <w:r w:rsidRPr="00332822">
        <w:rPr>
          <w:rFonts w:ascii="Times New Roman" w:hAnsi="Times New Roman" w:cs="Times New Roman"/>
          <w:kern w:val="0"/>
          <w:lang w:val="en-US"/>
        </w:rPr>
        <w:t xml:space="preserve"> (Hughes 1927).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25</w:t>
      </w:r>
      <w:r w:rsidRPr="00332822">
        <w:rPr>
          <w:rFonts w:ascii="Times New Roman" w:hAnsi="Times New Roman" w:cs="Times New Roman"/>
          <w:kern w:val="0"/>
          <w:lang w:val="en-US"/>
        </w:rPr>
        <w:t>(4), 510–517. https://doi.org/10.1017/S0031182000019752</w:t>
      </w:r>
    </w:p>
    <w:p w14:paraId="512DA4F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lastRenderedPageBreak/>
        <w:t>Iwanowicz</w:t>
      </w:r>
      <w:proofErr w:type="spellEnd"/>
      <w:r w:rsidRPr="00332822">
        <w:rPr>
          <w:rFonts w:ascii="Times New Roman" w:hAnsi="Times New Roman" w:cs="Times New Roman"/>
          <w:kern w:val="0"/>
          <w:lang w:val="en-US"/>
        </w:rPr>
        <w:t xml:space="preserve">, D. (2011). </w:t>
      </w:r>
      <w:r w:rsidRPr="00332822">
        <w:rPr>
          <w:rFonts w:ascii="Times New Roman" w:hAnsi="Times New Roman" w:cs="Times New Roman"/>
          <w:i/>
          <w:iCs/>
          <w:kern w:val="0"/>
          <w:lang w:val="en-US"/>
        </w:rPr>
        <w:t xml:space="preserve">Overview On </w:t>
      </w:r>
      <w:proofErr w:type="gramStart"/>
      <w:r w:rsidRPr="00332822">
        <w:rPr>
          <w:rFonts w:ascii="Times New Roman" w:hAnsi="Times New Roman" w:cs="Times New Roman"/>
          <w:i/>
          <w:iCs/>
          <w:kern w:val="0"/>
          <w:lang w:val="en-US"/>
        </w:rPr>
        <w:t>The</w:t>
      </w:r>
      <w:proofErr w:type="gramEnd"/>
      <w:r w:rsidRPr="00332822">
        <w:rPr>
          <w:rFonts w:ascii="Times New Roman" w:hAnsi="Times New Roman" w:cs="Times New Roman"/>
          <w:i/>
          <w:iCs/>
          <w:kern w:val="0"/>
          <w:lang w:val="en-US"/>
        </w:rPr>
        <w:t xml:space="preserve"> Effects Of Parasites On Fish Health</w:t>
      </w:r>
      <w:r w:rsidRPr="00332822">
        <w:rPr>
          <w:rFonts w:ascii="Times New Roman" w:hAnsi="Times New Roman" w:cs="Times New Roman"/>
          <w:kern w:val="0"/>
          <w:lang w:val="en-US"/>
        </w:rPr>
        <w:t>.</w:t>
      </w:r>
    </w:p>
    <w:p w14:paraId="5F1F88E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Jacobson, K., </w:t>
      </w:r>
      <w:proofErr w:type="spellStart"/>
      <w:r w:rsidRPr="00332822">
        <w:rPr>
          <w:rFonts w:ascii="Times New Roman" w:hAnsi="Times New Roman" w:cs="Times New Roman"/>
          <w:kern w:val="0"/>
          <w:lang w:val="en-US"/>
        </w:rPr>
        <w:t>Arkoosh</w:t>
      </w:r>
      <w:proofErr w:type="spellEnd"/>
      <w:r w:rsidRPr="00332822">
        <w:rPr>
          <w:rFonts w:ascii="Times New Roman" w:hAnsi="Times New Roman" w:cs="Times New Roman"/>
          <w:kern w:val="0"/>
          <w:lang w:val="en-US"/>
        </w:rPr>
        <w:t xml:space="preserve">, M., </w:t>
      </w:r>
      <w:proofErr w:type="spellStart"/>
      <w:r w:rsidRPr="00332822">
        <w:rPr>
          <w:rFonts w:ascii="Times New Roman" w:hAnsi="Times New Roman" w:cs="Times New Roman"/>
          <w:kern w:val="0"/>
          <w:lang w:val="en-US"/>
        </w:rPr>
        <w:t>Kagley</w:t>
      </w:r>
      <w:proofErr w:type="spellEnd"/>
      <w:r w:rsidRPr="00332822">
        <w:rPr>
          <w:rFonts w:ascii="Times New Roman" w:hAnsi="Times New Roman" w:cs="Times New Roman"/>
          <w:kern w:val="0"/>
          <w:lang w:val="en-US"/>
        </w:rPr>
        <w:t xml:space="preserve">, A., Clemons, E., Collier, T., &amp; Casillas, E. (2003). Cumulative Effects of Natural and Anthropogenic Stress on Immune Function and Disease Resistance in Juvenile Chinook Salmon. </w:t>
      </w:r>
      <w:r w:rsidRPr="00332822">
        <w:rPr>
          <w:rFonts w:ascii="Times New Roman" w:hAnsi="Times New Roman" w:cs="Times New Roman"/>
          <w:i/>
          <w:iCs/>
          <w:kern w:val="0"/>
          <w:lang w:val="en-US"/>
        </w:rPr>
        <w:t>Journal of Aquatic Animal Health</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15</w:t>
      </w:r>
      <w:r w:rsidRPr="00332822">
        <w:rPr>
          <w:rFonts w:ascii="Times New Roman" w:hAnsi="Times New Roman" w:cs="Times New Roman"/>
          <w:kern w:val="0"/>
          <w:lang w:val="en-US"/>
        </w:rPr>
        <w:t>, 1–12. https://doi.org/10.1577/1548-8667(2003)015&lt;</w:t>
      </w:r>
      <w:proofErr w:type="gramStart"/>
      <w:r w:rsidRPr="00332822">
        <w:rPr>
          <w:rFonts w:ascii="Times New Roman" w:hAnsi="Times New Roman" w:cs="Times New Roman"/>
          <w:kern w:val="0"/>
          <w:lang w:val="en-US"/>
        </w:rPr>
        <w:t>0001:CEONAA</w:t>
      </w:r>
      <w:proofErr w:type="gramEnd"/>
      <w:r w:rsidRPr="00332822">
        <w:rPr>
          <w:rFonts w:ascii="Times New Roman" w:hAnsi="Times New Roman" w:cs="Times New Roman"/>
          <w:kern w:val="0"/>
          <w:lang w:val="en-US"/>
        </w:rPr>
        <w:t>&gt;2.0.CO;2</w:t>
      </w:r>
    </w:p>
    <w:p w14:paraId="57D3DD9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Johnsen, B. O., &amp; Jensen, A. J. (1992). Infection of Atlantic salmon, Salmo </w:t>
      </w:r>
      <w:proofErr w:type="spellStart"/>
      <w:r w:rsidRPr="00332822">
        <w:rPr>
          <w:rFonts w:ascii="Times New Roman" w:hAnsi="Times New Roman" w:cs="Times New Roman"/>
          <w:kern w:val="0"/>
          <w:lang w:val="en-US"/>
        </w:rPr>
        <w:t>salar</w:t>
      </w:r>
      <w:proofErr w:type="spellEnd"/>
      <w:r w:rsidRPr="00332822">
        <w:rPr>
          <w:rFonts w:ascii="Times New Roman" w:hAnsi="Times New Roman" w:cs="Times New Roman"/>
          <w:kern w:val="0"/>
          <w:lang w:val="en-US"/>
        </w:rPr>
        <w:t xml:space="preserve"> L., by </w:t>
      </w:r>
      <w:proofErr w:type="spellStart"/>
      <w:r w:rsidRPr="00332822">
        <w:rPr>
          <w:rFonts w:ascii="Times New Roman" w:hAnsi="Times New Roman" w:cs="Times New Roman"/>
          <w:kern w:val="0"/>
          <w:lang w:val="en-US"/>
        </w:rPr>
        <w:t>Gyrodactylus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salaris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Malmberg</w:t>
      </w:r>
      <w:proofErr w:type="spellEnd"/>
      <w:r w:rsidRPr="00332822">
        <w:rPr>
          <w:rFonts w:ascii="Times New Roman" w:hAnsi="Times New Roman" w:cs="Times New Roman"/>
          <w:kern w:val="0"/>
          <w:lang w:val="en-US"/>
        </w:rPr>
        <w:t xml:space="preserve"> 1957, in the River </w:t>
      </w:r>
      <w:proofErr w:type="spellStart"/>
      <w:r w:rsidRPr="00332822">
        <w:rPr>
          <w:rFonts w:ascii="Times New Roman" w:hAnsi="Times New Roman" w:cs="Times New Roman"/>
          <w:kern w:val="0"/>
          <w:lang w:val="en-US"/>
        </w:rPr>
        <w:t>Lakselva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Misvær</w:t>
      </w:r>
      <w:proofErr w:type="spellEnd"/>
      <w:r w:rsidRPr="00332822">
        <w:rPr>
          <w:rFonts w:ascii="Times New Roman" w:hAnsi="Times New Roman" w:cs="Times New Roman"/>
          <w:kern w:val="0"/>
          <w:lang w:val="en-US"/>
        </w:rPr>
        <w:t xml:space="preserve"> in northern Norway. </w:t>
      </w:r>
      <w:r w:rsidRPr="00332822">
        <w:rPr>
          <w:rFonts w:ascii="Times New Roman" w:hAnsi="Times New Roman" w:cs="Times New Roman"/>
          <w:i/>
          <w:iCs/>
          <w:kern w:val="0"/>
          <w:lang w:val="en-US"/>
        </w:rPr>
        <w:t>Journal of Fish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40</w:t>
      </w:r>
      <w:r w:rsidRPr="00332822">
        <w:rPr>
          <w:rFonts w:ascii="Times New Roman" w:hAnsi="Times New Roman" w:cs="Times New Roman"/>
          <w:kern w:val="0"/>
          <w:lang w:val="en-US"/>
        </w:rPr>
        <w:t>(3), 433–444. https://doi.org/10.1111/j.1095-8649.1992.tb02588.x</w:t>
      </w:r>
    </w:p>
    <w:p w14:paraId="75E88AE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Johnstone, K. C., McArthur, C., &amp; Banks, P. B. (2021). </w:t>
      </w:r>
      <w:proofErr w:type="spellStart"/>
      <w:r w:rsidRPr="00332822">
        <w:rPr>
          <w:rFonts w:ascii="Times New Roman" w:hAnsi="Times New Roman" w:cs="Times New Roman"/>
          <w:kern w:val="0"/>
          <w:lang w:val="en-US"/>
        </w:rPr>
        <w:t>Behavioural</w:t>
      </w:r>
      <w:proofErr w:type="spellEnd"/>
      <w:r w:rsidRPr="00332822">
        <w:rPr>
          <w:rFonts w:ascii="Times New Roman" w:hAnsi="Times New Roman" w:cs="Times New Roman"/>
          <w:kern w:val="0"/>
          <w:lang w:val="en-US"/>
        </w:rPr>
        <w:t xml:space="preserve"> drivers of survey bias: Interactive effects of personality, the perceived risk and device properties. </w:t>
      </w:r>
      <w:proofErr w:type="spellStart"/>
      <w:r w:rsidRPr="00332822">
        <w:rPr>
          <w:rFonts w:ascii="Times New Roman" w:hAnsi="Times New Roman" w:cs="Times New Roman"/>
          <w:i/>
          <w:iCs/>
          <w:kern w:val="0"/>
          <w:lang w:val="en-US"/>
        </w:rPr>
        <w:t>Oecologia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197</w:t>
      </w:r>
      <w:r w:rsidRPr="00332822">
        <w:rPr>
          <w:rFonts w:ascii="Times New Roman" w:hAnsi="Times New Roman" w:cs="Times New Roman"/>
          <w:kern w:val="0"/>
          <w:lang w:val="en-US"/>
        </w:rPr>
        <w:t>(1), 117–127. https://doi.org/10.1007/s00442-021-05021-7</w:t>
      </w:r>
    </w:p>
    <w:p w14:paraId="7525775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Jones, C. G., Lawton, J. H., &amp; </w:t>
      </w:r>
      <w:proofErr w:type="spellStart"/>
      <w:r w:rsidRPr="00332822">
        <w:rPr>
          <w:rFonts w:ascii="Times New Roman" w:hAnsi="Times New Roman" w:cs="Times New Roman"/>
          <w:kern w:val="0"/>
          <w:lang w:val="en-US"/>
        </w:rPr>
        <w:t>Shachak</w:t>
      </w:r>
      <w:proofErr w:type="spellEnd"/>
      <w:r w:rsidRPr="00332822">
        <w:rPr>
          <w:rFonts w:ascii="Times New Roman" w:hAnsi="Times New Roman" w:cs="Times New Roman"/>
          <w:kern w:val="0"/>
          <w:lang w:val="en-US"/>
        </w:rPr>
        <w:t xml:space="preserve">, M. (1997). Positive and Negative Effects of Organisms as Physical Ecosystem Engineers.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78</w:t>
      </w:r>
      <w:r w:rsidRPr="00332822">
        <w:rPr>
          <w:rFonts w:ascii="Times New Roman" w:hAnsi="Times New Roman" w:cs="Times New Roman"/>
          <w:kern w:val="0"/>
          <w:lang w:val="en-US"/>
        </w:rPr>
        <w:t>(7), 1946–1957. https://doi.org/10.1890/0012-9658(1997)078[</w:t>
      </w:r>
      <w:proofErr w:type="gramStart"/>
      <w:r w:rsidRPr="00332822">
        <w:rPr>
          <w:rFonts w:ascii="Times New Roman" w:hAnsi="Times New Roman" w:cs="Times New Roman"/>
          <w:kern w:val="0"/>
          <w:lang w:val="en-US"/>
        </w:rPr>
        <w:t>1946:PANEOO</w:t>
      </w:r>
      <w:proofErr w:type="gramEnd"/>
      <w:r w:rsidRPr="00332822">
        <w:rPr>
          <w:rFonts w:ascii="Times New Roman" w:hAnsi="Times New Roman" w:cs="Times New Roman"/>
          <w:kern w:val="0"/>
          <w:lang w:val="en-US"/>
        </w:rPr>
        <w:t>]2.0.CO;2</w:t>
      </w:r>
    </w:p>
    <w:p w14:paraId="3961148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Jovani, R., &amp; </w:t>
      </w:r>
      <w:proofErr w:type="spellStart"/>
      <w:r w:rsidRPr="00332822">
        <w:rPr>
          <w:rFonts w:ascii="Times New Roman" w:hAnsi="Times New Roman" w:cs="Times New Roman"/>
          <w:kern w:val="0"/>
          <w:lang w:val="en-US"/>
        </w:rPr>
        <w:t>Tella</w:t>
      </w:r>
      <w:proofErr w:type="spellEnd"/>
      <w:r w:rsidRPr="00332822">
        <w:rPr>
          <w:rFonts w:ascii="Times New Roman" w:hAnsi="Times New Roman" w:cs="Times New Roman"/>
          <w:kern w:val="0"/>
          <w:lang w:val="en-US"/>
        </w:rPr>
        <w:t xml:space="preserve">, J. L. (2006). Parasite prevalence and sample size: Misconceptions and solutions. </w:t>
      </w:r>
      <w:r w:rsidRPr="00332822">
        <w:rPr>
          <w:rFonts w:ascii="Times New Roman" w:hAnsi="Times New Roman" w:cs="Times New Roman"/>
          <w:i/>
          <w:iCs/>
          <w:kern w:val="0"/>
          <w:lang w:val="en-US"/>
        </w:rPr>
        <w:t>Trends in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22</w:t>
      </w:r>
      <w:r w:rsidRPr="00332822">
        <w:rPr>
          <w:rFonts w:ascii="Times New Roman" w:hAnsi="Times New Roman" w:cs="Times New Roman"/>
          <w:kern w:val="0"/>
          <w:lang w:val="en-US"/>
        </w:rPr>
        <w:t>(5), 214–218. https://doi.org/10.1016/j.pt.2006.02.011</w:t>
      </w:r>
    </w:p>
    <w:p w14:paraId="5C5CA47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Kaplan, A. T., </w:t>
      </w:r>
      <w:proofErr w:type="spellStart"/>
      <w:r w:rsidRPr="00332822">
        <w:rPr>
          <w:rFonts w:ascii="Times New Roman" w:hAnsi="Times New Roman" w:cs="Times New Roman"/>
          <w:kern w:val="0"/>
          <w:lang w:val="en-US"/>
        </w:rPr>
        <w:t>Rebhal</w:t>
      </w:r>
      <w:proofErr w:type="spellEnd"/>
      <w:r w:rsidRPr="00332822">
        <w:rPr>
          <w:rFonts w:ascii="Times New Roman" w:hAnsi="Times New Roman" w:cs="Times New Roman"/>
          <w:kern w:val="0"/>
          <w:lang w:val="en-US"/>
        </w:rPr>
        <w:t xml:space="preserve">, S., Lafferty, K. D., &amp; </w:t>
      </w:r>
      <w:proofErr w:type="spellStart"/>
      <w:r w:rsidRPr="00332822">
        <w:rPr>
          <w:rFonts w:ascii="Times New Roman" w:hAnsi="Times New Roman" w:cs="Times New Roman"/>
          <w:kern w:val="0"/>
          <w:lang w:val="en-US"/>
        </w:rPr>
        <w:t>Kuris</w:t>
      </w:r>
      <w:proofErr w:type="spellEnd"/>
      <w:r w:rsidRPr="00332822">
        <w:rPr>
          <w:rFonts w:ascii="Times New Roman" w:hAnsi="Times New Roman" w:cs="Times New Roman"/>
          <w:kern w:val="0"/>
          <w:lang w:val="en-US"/>
        </w:rPr>
        <w:t xml:space="preserve">, A. M. (2009). Small estuarine fishes feed on large trematode cercariae: Lab and field investigations. </w:t>
      </w:r>
      <w:r w:rsidRPr="00332822">
        <w:rPr>
          <w:rFonts w:ascii="Times New Roman" w:hAnsi="Times New Roman" w:cs="Times New Roman"/>
          <w:i/>
          <w:iCs/>
          <w:kern w:val="0"/>
          <w:lang w:val="en-US"/>
        </w:rPr>
        <w:t>The 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95</w:t>
      </w:r>
      <w:r w:rsidRPr="00332822">
        <w:rPr>
          <w:rFonts w:ascii="Times New Roman" w:hAnsi="Times New Roman" w:cs="Times New Roman"/>
          <w:kern w:val="0"/>
          <w:lang w:val="en-US"/>
        </w:rPr>
        <w:t>(2), 477–480. https://doi.org/10.1645/GE-1737.1</w:t>
      </w:r>
    </w:p>
    <w:p w14:paraId="691DDF3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Karvonen, A., Hudson, P. J., </w:t>
      </w:r>
      <w:proofErr w:type="spellStart"/>
      <w:r w:rsidRPr="00332822">
        <w:rPr>
          <w:rFonts w:ascii="Times New Roman" w:hAnsi="Times New Roman" w:cs="Times New Roman"/>
          <w:kern w:val="0"/>
          <w:lang w:val="en-US"/>
        </w:rPr>
        <w:t>Seppälä</w:t>
      </w:r>
      <w:proofErr w:type="spellEnd"/>
      <w:r w:rsidRPr="00332822">
        <w:rPr>
          <w:rFonts w:ascii="Times New Roman" w:hAnsi="Times New Roman" w:cs="Times New Roman"/>
          <w:kern w:val="0"/>
          <w:lang w:val="en-US"/>
        </w:rPr>
        <w:t xml:space="preserve">, O., &amp; </w:t>
      </w:r>
      <w:proofErr w:type="spellStart"/>
      <w:r w:rsidRPr="00332822">
        <w:rPr>
          <w:rFonts w:ascii="Times New Roman" w:hAnsi="Times New Roman" w:cs="Times New Roman"/>
          <w:kern w:val="0"/>
          <w:lang w:val="en-US"/>
        </w:rPr>
        <w:t>Valtonen</w:t>
      </w:r>
      <w:proofErr w:type="spellEnd"/>
      <w:r w:rsidRPr="00332822">
        <w:rPr>
          <w:rFonts w:ascii="Times New Roman" w:hAnsi="Times New Roman" w:cs="Times New Roman"/>
          <w:kern w:val="0"/>
          <w:lang w:val="en-US"/>
        </w:rPr>
        <w:t xml:space="preserve">, E. T. (2004). Transmission dynamics of a trematode parasite: Exposure, acquired resistance and parasite aggregation. </w:t>
      </w:r>
      <w:r w:rsidRPr="00332822">
        <w:rPr>
          <w:rFonts w:ascii="Times New Roman" w:hAnsi="Times New Roman" w:cs="Times New Roman"/>
          <w:i/>
          <w:iCs/>
          <w:kern w:val="0"/>
          <w:lang w:val="en-US"/>
        </w:rPr>
        <w:t>Parasitology Research</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92</w:t>
      </w:r>
      <w:r w:rsidRPr="00332822">
        <w:rPr>
          <w:rFonts w:ascii="Times New Roman" w:hAnsi="Times New Roman" w:cs="Times New Roman"/>
          <w:kern w:val="0"/>
          <w:lang w:val="en-US"/>
        </w:rPr>
        <w:t>(3), 183–188. https://doi.org/10.1007/s00436-003-1035-y</w:t>
      </w:r>
    </w:p>
    <w:p w14:paraId="3A08279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Keesing</w:t>
      </w:r>
      <w:proofErr w:type="spellEnd"/>
      <w:r w:rsidRPr="00332822">
        <w:rPr>
          <w:rFonts w:ascii="Times New Roman" w:hAnsi="Times New Roman" w:cs="Times New Roman"/>
          <w:kern w:val="0"/>
          <w:lang w:val="en-US"/>
        </w:rPr>
        <w:t xml:space="preserve">, F., Holt, R. D., &amp; </w:t>
      </w:r>
      <w:proofErr w:type="spellStart"/>
      <w:r w:rsidRPr="00332822">
        <w:rPr>
          <w:rFonts w:ascii="Times New Roman" w:hAnsi="Times New Roman" w:cs="Times New Roman"/>
          <w:kern w:val="0"/>
          <w:lang w:val="en-US"/>
        </w:rPr>
        <w:t>Ostfeld</w:t>
      </w:r>
      <w:proofErr w:type="spellEnd"/>
      <w:r w:rsidRPr="00332822">
        <w:rPr>
          <w:rFonts w:ascii="Times New Roman" w:hAnsi="Times New Roman" w:cs="Times New Roman"/>
          <w:kern w:val="0"/>
          <w:lang w:val="en-US"/>
        </w:rPr>
        <w:t xml:space="preserve">, R. S. (2006). Effects of species diversity on disease risk. </w:t>
      </w:r>
      <w:r w:rsidRPr="00332822">
        <w:rPr>
          <w:rFonts w:ascii="Times New Roman" w:hAnsi="Times New Roman" w:cs="Times New Roman"/>
          <w:i/>
          <w:iCs/>
          <w:kern w:val="0"/>
          <w:lang w:val="en-US"/>
        </w:rPr>
        <w:t>Ecology Letters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w:t>
      </w:r>
      <w:r w:rsidRPr="00332822">
        <w:rPr>
          <w:rFonts w:ascii="Times New Roman" w:hAnsi="Times New Roman" w:cs="Times New Roman"/>
          <w:kern w:val="0"/>
          <w:lang w:val="en-US"/>
        </w:rPr>
        <w:t>(4), 485–498. https://doi.org/10.1111/j.1461-0248.2006.00885.x</w:t>
      </w:r>
    </w:p>
    <w:p w14:paraId="65E41FC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Kennedy, C. R. (2009). The ecology of parasites of freshwater fishes: The search for patterns.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136</w:t>
      </w:r>
      <w:r w:rsidRPr="00332822">
        <w:rPr>
          <w:rFonts w:ascii="Times New Roman" w:hAnsi="Times New Roman" w:cs="Times New Roman"/>
          <w:kern w:val="0"/>
          <w:lang w:val="en-US"/>
        </w:rPr>
        <w:t>(12), 1653–1662. https://doi.org/10.1017/S0031182009005794</w:t>
      </w:r>
    </w:p>
    <w:p w14:paraId="7BA2FCA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Kesler, D. H. (1981). Periphyton grazing by </w:t>
      </w:r>
      <w:proofErr w:type="spellStart"/>
      <w:r w:rsidRPr="00332822">
        <w:rPr>
          <w:rFonts w:ascii="Times New Roman" w:hAnsi="Times New Roman" w:cs="Times New Roman"/>
          <w:kern w:val="0"/>
          <w:lang w:val="en-US"/>
        </w:rPr>
        <w:t>Amnicolalimosa</w:t>
      </w:r>
      <w:proofErr w:type="spellEnd"/>
      <w:r w:rsidRPr="00332822">
        <w:rPr>
          <w:rFonts w:ascii="Times New Roman" w:hAnsi="Times New Roman" w:cs="Times New Roman"/>
          <w:kern w:val="0"/>
          <w:lang w:val="en-US"/>
        </w:rPr>
        <w:t>: An enclosure-</w:t>
      </w:r>
      <w:proofErr w:type="spellStart"/>
      <w:r w:rsidRPr="00332822">
        <w:rPr>
          <w:rFonts w:ascii="Times New Roman" w:hAnsi="Times New Roman" w:cs="Times New Roman"/>
          <w:kern w:val="0"/>
          <w:lang w:val="en-US"/>
        </w:rPr>
        <w:t>exclosure</w:t>
      </w:r>
      <w:proofErr w:type="spellEnd"/>
      <w:r w:rsidRPr="00332822">
        <w:rPr>
          <w:rFonts w:ascii="Times New Roman" w:hAnsi="Times New Roman" w:cs="Times New Roman"/>
          <w:kern w:val="0"/>
          <w:lang w:val="en-US"/>
        </w:rPr>
        <w:t xml:space="preserve"> experiment. </w:t>
      </w:r>
      <w:r w:rsidRPr="00332822">
        <w:rPr>
          <w:rFonts w:ascii="Times New Roman" w:hAnsi="Times New Roman" w:cs="Times New Roman"/>
          <w:i/>
          <w:iCs/>
          <w:kern w:val="0"/>
          <w:lang w:val="en-US"/>
        </w:rPr>
        <w:t>Journal of Freshwater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w:t>
      </w:r>
      <w:r w:rsidRPr="00332822">
        <w:rPr>
          <w:rFonts w:ascii="Times New Roman" w:hAnsi="Times New Roman" w:cs="Times New Roman"/>
          <w:kern w:val="0"/>
          <w:lang w:val="en-US"/>
        </w:rPr>
        <w:t>(1), 51–59. https://doi.org/10.1080/02705060.1981.9664016</w:t>
      </w:r>
    </w:p>
    <w:p w14:paraId="36C3DF8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Khaemba</w:t>
      </w:r>
      <w:proofErr w:type="spellEnd"/>
      <w:r w:rsidRPr="00332822">
        <w:rPr>
          <w:rFonts w:ascii="Times New Roman" w:hAnsi="Times New Roman" w:cs="Times New Roman"/>
          <w:kern w:val="0"/>
          <w:lang w:val="en-US"/>
        </w:rPr>
        <w:t xml:space="preserve">, W. M., Stein, A., Rasch, D., De Leeuw, J., &amp; Georgiadis, N. (2001). Empirically simulated study to compare and validate sampling methods used in aerial surveys of wildlife populations. </w:t>
      </w:r>
      <w:r w:rsidRPr="00332822">
        <w:rPr>
          <w:rFonts w:ascii="Times New Roman" w:hAnsi="Times New Roman" w:cs="Times New Roman"/>
          <w:i/>
          <w:iCs/>
          <w:kern w:val="0"/>
          <w:lang w:val="en-US"/>
        </w:rPr>
        <w:t>African Journal of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39</w:t>
      </w:r>
      <w:r w:rsidRPr="00332822">
        <w:rPr>
          <w:rFonts w:ascii="Times New Roman" w:hAnsi="Times New Roman" w:cs="Times New Roman"/>
          <w:kern w:val="0"/>
          <w:lang w:val="en-US"/>
        </w:rPr>
        <w:t>(4), 374–382. https://doi.org/10.1046/j.0141-6707.2001.00329.x</w:t>
      </w:r>
    </w:p>
    <w:p w14:paraId="1362E26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Kowalski, K., </w:t>
      </w:r>
      <w:proofErr w:type="spellStart"/>
      <w:r w:rsidRPr="00332822">
        <w:rPr>
          <w:rFonts w:ascii="Times New Roman" w:hAnsi="Times New Roman" w:cs="Times New Roman"/>
          <w:kern w:val="0"/>
          <w:lang w:val="en-US"/>
        </w:rPr>
        <w:t>Bogdziewicz</w:t>
      </w:r>
      <w:proofErr w:type="spellEnd"/>
      <w:r w:rsidRPr="00332822">
        <w:rPr>
          <w:rFonts w:ascii="Times New Roman" w:hAnsi="Times New Roman" w:cs="Times New Roman"/>
          <w:kern w:val="0"/>
          <w:lang w:val="en-US"/>
        </w:rPr>
        <w:t xml:space="preserve">, M., </w:t>
      </w:r>
      <w:proofErr w:type="spellStart"/>
      <w:r w:rsidRPr="00332822">
        <w:rPr>
          <w:rFonts w:ascii="Times New Roman" w:hAnsi="Times New Roman" w:cs="Times New Roman"/>
          <w:kern w:val="0"/>
          <w:lang w:val="en-US"/>
        </w:rPr>
        <w:t>Eichert</w:t>
      </w:r>
      <w:proofErr w:type="spellEnd"/>
      <w:r w:rsidRPr="00332822">
        <w:rPr>
          <w:rFonts w:ascii="Times New Roman" w:hAnsi="Times New Roman" w:cs="Times New Roman"/>
          <w:kern w:val="0"/>
          <w:lang w:val="en-US"/>
        </w:rPr>
        <w:t xml:space="preserve">, U., &amp; </w:t>
      </w:r>
      <w:proofErr w:type="spellStart"/>
      <w:r w:rsidRPr="00332822">
        <w:rPr>
          <w:rFonts w:ascii="Times New Roman" w:hAnsi="Times New Roman" w:cs="Times New Roman"/>
          <w:kern w:val="0"/>
          <w:lang w:val="en-US"/>
        </w:rPr>
        <w:t>Rychlik</w:t>
      </w:r>
      <w:proofErr w:type="spellEnd"/>
      <w:r w:rsidRPr="00332822">
        <w:rPr>
          <w:rFonts w:ascii="Times New Roman" w:hAnsi="Times New Roman" w:cs="Times New Roman"/>
          <w:kern w:val="0"/>
          <w:lang w:val="en-US"/>
        </w:rPr>
        <w:t xml:space="preserve">, L. (2015). Sex differences in flea infections among rodent hosts: Is there a male bias? </w:t>
      </w:r>
      <w:r w:rsidRPr="00332822">
        <w:rPr>
          <w:rFonts w:ascii="Times New Roman" w:hAnsi="Times New Roman" w:cs="Times New Roman"/>
          <w:i/>
          <w:iCs/>
          <w:kern w:val="0"/>
          <w:lang w:val="en-US"/>
        </w:rPr>
        <w:t>Parasitology Research</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114</w:t>
      </w:r>
      <w:r w:rsidRPr="00332822">
        <w:rPr>
          <w:rFonts w:ascii="Times New Roman" w:hAnsi="Times New Roman" w:cs="Times New Roman"/>
          <w:kern w:val="0"/>
          <w:lang w:val="en-US"/>
        </w:rPr>
        <w:t>(1), 337–341. https://doi.org/10.1007/s00436-014-4231-z</w:t>
      </w:r>
    </w:p>
    <w:p w14:paraId="5393A71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Krause, J., &amp; Godin, J.-G. (1994). Influence of parasitism on the shoaling behavior of banded killifish, </w:t>
      </w:r>
      <w:proofErr w:type="spellStart"/>
      <w:r w:rsidRPr="00332822">
        <w:rPr>
          <w:rFonts w:ascii="Times New Roman" w:hAnsi="Times New Roman" w:cs="Times New Roman"/>
          <w:kern w:val="0"/>
          <w:lang w:val="en-US"/>
        </w:rPr>
        <w:t>Fundulus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diaphanus</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Canadian Journal of Zoology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72</w:t>
      </w:r>
      <w:r w:rsidRPr="00332822">
        <w:rPr>
          <w:rFonts w:ascii="Times New Roman" w:hAnsi="Times New Roman" w:cs="Times New Roman"/>
          <w:kern w:val="0"/>
          <w:lang w:val="en-US"/>
        </w:rPr>
        <w:t>, 1775–1779. https://doi.org/10.1139/z94-240</w:t>
      </w:r>
    </w:p>
    <w:p w14:paraId="627ED16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Krause, J., Ruxton, G. D., &amp; Godin, J.-G. J. (1999). Distribution of </w:t>
      </w:r>
      <w:proofErr w:type="spellStart"/>
      <w:r w:rsidRPr="00332822">
        <w:rPr>
          <w:rFonts w:ascii="Times New Roman" w:hAnsi="Times New Roman" w:cs="Times New Roman"/>
          <w:kern w:val="0"/>
          <w:lang w:val="en-US"/>
        </w:rPr>
        <w:t>Crassiphiala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bulboglossa</w:t>
      </w:r>
      <w:proofErr w:type="spellEnd"/>
      <w:r w:rsidRPr="00332822">
        <w:rPr>
          <w:rFonts w:ascii="Times New Roman" w:hAnsi="Times New Roman" w:cs="Times New Roman"/>
          <w:kern w:val="0"/>
          <w:lang w:val="en-US"/>
        </w:rPr>
        <w:t xml:space="preserve">, a parasitic worm, in shoaling fish. </w:t>
      </w:r>
      <w:r w:rsidRPr="00332822">
        <w:rPr>
          <w:rFonts w:ascii="Times New Roman" w:hAnsi="Times New Roman" w:cs="Times New Roman"/>
          <w:i/>
          <w:iCs/>
          <w:kern w:val="0"/>
          <w:lang w:val="en-US"/>
        </w:rPr>
        <w:t>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68</w:t>
      </w:r>
      <w:r w:rsidRPr="00332822">
        <w:rPr>
          <w:rFonts w:ascii="Times New Roman" w:hAnsi="Times New Roman" w:cs="Times New Roman"/>
          <w:kern w:val="0"/>
          <w:lang w:val="en-US"/>
        </w:rPr>
        <w:t>(1), 27–33. https://doi.org/10.1046/j.1365-2656.1999.00262.x</w:t>
      </w:r>
    </w:p>
    <w:p w14:paraId="3633923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Krueger, R. C., </w:t>
      </w:r>
      <w:proofErr w:type="spellStart"/>
      <w:r w:rsidRPr="00332822">
        <w:rPr>
          <w:rFonts w:ascii="Times New Roman" w:hAnsi="Times New Roman" w:cs="Times New Roman"/>
          <w:kern w:val="0"/>
          <w:lang w:val="en-US"/>
        </w:rPr>
        <w:t>Kerans</w:t>
      </w:r>
      <w:proofErr w:type="spellEnd"/>
      <w:r w:rsidRPr="00332822">
        <w:rPr>
          <w:rFonts w:ascii="Times New Roman" w:hAnsi="Times New Roman" w:cs="Times New Roman"/>
          <w:kern w:val="0"/>
          <w:lang w:val="en-US"/>
        </w:rPr>
        <w:t xml:space="preserve">, B. L., Vincent, E. R., &amp; Rasmussen, C. (2006). Risk of </w:t>
      </w:r>
      <w:proofErr w:type="spellStart"/>
      <w:r w:rsidRPr="00332822">
        <w:rPr>
          <w:rFonts w:ascii="Times New Roman" w:hAnsi="Times New Roman" w:cs="Times New Roman"/>
          <w:kern w:val="0"/>
          <w:lang w:val="en-US"/>
        </w:rPr>
        <w:t>Myxobolus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cerebralis</w:t>
      </w:r>
      <w:proofErr w:type="spellEnd"/>
      <w:r w:rsidRPr="00332822">
        <w:rPr>
          <w:rFonts w:ascii="Times New Roman" w:hAnsi="Times New Roman" w:cs="Times New Roman"/>
          <w:kern w:val="0"/>
          <w:lang w:val="en-US"/>
        </w:rPr>
        <w:t xml:space="preserve"> Infection to Rainbow Trout in the Madison River, Montana, USA. </w:t>
      </w:r>
      <w:r w:rsidRPr="00332822">
        <w:rPr>
          <w:rFonts w:ascii="Times New Roman" w:hAnsi="Times New Roman" w:cs="Times New Roman"/>
          <w:i/>
          <w:iCs/>
          <w:kern w:val="0"/>
          <w:lang w:val="en-US"/>
        </w:rPr>
        <w:t>Ecological Applications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16</w:t>
      </w:r>
      <w:r w:rsidRPr="00332822">
        <w:rPr>
          <w:rFonts w:ascii="Times New Roman" w:hAnsi="Times New Roman" w:cs="Times New Roman"/>
          <w:kern w:val="0"/>
          <w:lang w:val="en-US"/>
        </w:rPr>
        <w:t>(2), 770–783.</w:t>
      </w:r>
    </w:p>
    <w:p w14:paraId="737E0EB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Krull. (1932). Studies on the development of Cercaria </w:t>
      </w:r>
      <w:proofErr w:type="spellStart"/>
      <w:r w:rsidRPr="00332822">
        <w:rPr>
          <w:rFonts w:ascii="Times New Roman" w:hAnsi="Times New Roman" w:cs="Times New Roman"/>
          <w:kern w:val="0"/>
          <w:lang w:val="en-US"/>
        </w:rPr>
        <w:t>bessiae</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Cort</w:t>
      </w:r>
      <w:proofErr w:type="spellEnd"/>
      <w:r w:rsidRPr="00332822">
        <w:rPr>
          <w:rFonts w:ascii="Times New Roman" w:hAnsi="Times New Roman" w:cs="Times New Roman"/>
          <w:kern w:val="0"/>
          <w:lang w:val="en-US"/>
        </w:rPr>
        <w:t xml:space="preserve"> and Brooks, 1928. </w:t>
      </w:r>
      <w:r w:rsidRPr="00332822">
        <w:rPr>
          <w:rFonts w:ascii="Times New Roman" w:hAnsi="Times New Roman" w:cs="Times New Roman"/>
          <w:i/>
          <w:iCs/>
          <w:kern w:val="0"/>
          <w:lang w:val="en-US"/>
        </w:rPr>
        <w:t>Journal of Parasitology, The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19</w:t>
      </w:r>
      <w:r w:rsidRPr="00332822">
        <w:rPr>
          <w:rFonts w:ascii="Times New Roman" w:hAnsi="Times New Roman" w:cs="Times New Roman"/>
          <w:kern w:val="0"/>
          <w:lang w:val="en-US"/>
        </w:rPr>
        <w:t>(165), 1934. /z-</w:t>
      </w:r>
      <w:proofErr w:type="spellStart"/>
      <w:r w:rsidRPr="00332822">
        <w:rPr>
          <w:rFonts w:ascii="Times New Roman" w:hAnsi="Times New Roman" w:cs="Times New Roman"/>
          <w:kern w:val="0"/>
          <w:lang w:val="en-US"/>
        </w:rPr>
        <w:t>wcorg</w:t>
      </w:r>
      <w:proofErr w:type="spellEnd"/>
      <w:r w:rsidRPr="00332822">
        <w:rPr>
          <w:rFonts w:ascii="Times New Roman" w:hAnsi="Times New Roman" w:cs="Times New Roman"/>
          <w:kern w:val="0"/>
          <w:lang w:val="en-US"/>
        </w:rPr>
        <w:t>/.</w:t>
      </w:r>
    </w:p>
    <w:p w14:paraId="46086E0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lastRenderedPageBreak/>
        <w:t xml:space="preserve">Krull, W. H. (1934). Cercaria </w:t>
      </w:r>
      <w:proofErr w:type="spellStart"/>
      <w:r w:rsidRPr="00332822">
        <w:rPr>
          <w:rFonts w:ascii="Times New Roman" w:hAnsi="Times New Roman" w:cs="Times New Roman"/>
          <w:kern w:val="0"/>
          <w:lang w:val="en-US"/>
        </w:rPr>
        <w:t>bessiae</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Cort</w:t>
      </w:r>
      <w:proofErr w:type="spellEnd"/>
      <w:r w:rsidRPr="00332822">
        <w:rPr>
          <w:rFonts w:ascii="Times New Roman" w:hAnsi="Times New Roman" w:cs="Times New Roman"/>
          <w:kern w:val="0"/>
          <w:lang w:val="en-US"/>
        </w:rPr>
        <w:t xml:space="preserve"> and Brooks, 1928, an Injurious Parasite of Fish. </w:t>
      </w:r>
      <w:proofErr w:type="spellStart"/>
      <w:r w:rsidRPr="00332822">
        <w:rPr>
          <w:rFonts w:ascii="Times New Roman" w:hAnsi="Times New Roman" w:cs="Times New Roman"/>
          <w:i/>
          <w:iCs/>
          <w:kern w:val="0"/>
          <w:lang w:val="en-US"/>
        </w:rPr>
        <w:t>Copeia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1934</w:t>
      </w:r>
      <w:r w:rsidRPr="00332822">
        <w:rPr>
          <w:rFonts w:ascii="Times New Roman" w:hAnsi="Times New Roman" w:cs="Times New Roman"/>
          <w:kern w:val="0"/>
          <w:lang w:val="en-US"/>
        </w:rPr>
        <w:t>(2), 69–73. https://doi.org/10.2307/1435795</w:t>
      </w:r>
    </w:p>
    <w:p w14:paraId="4C720F0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Kuris</w:t>
      </w:r>
      <w:proofErr w:type="spellEnd"/>
      <w:r w:rsidRPr="00332822">
        <w:rPr>
          <w:rFonts w:ascii="Times New Roman" w:hAnsi="Times New Roman" w:cs="Times New Roman"/>
          <w:kern w:val="0"/>
          <w:lang w:val="en-US"/>
        </w:rPr>
        <w:t xml:space="preserve">, A. M., Goddard, J. H. R., </w:t>
      </w:r>
      <w:proofErr w:type="spellStart"/>
      <w:r w:rsidRPr="00332822">
        <w:rPr>
          <w:rFonts w:ascii="Times New Roman" w:hAnsi="Times New Roman" w:cs="Times New Roman"/>
          <w:kern w:val="0"/>
          <w:lang w:val="en-US"/>
        </w:rPr>
        <w:t>Torchin</w:t>
      </w:r>
      <w:proofErr w:type="spellEnd"/>
      <w:r w:rsidRPr="00332822">
        <w:rPr>
          <w:rFonts w:ascii="Times New Roman" w:hAnsi="Times New Roman" w:cs="Times New Roman"/>
          <w:kern w:val="0"/>
          <w:lang w:val="en-US"/>
        </w:rPr>
        <w:t xml:space="preserve">, M. E., Murphy, N., Gurney, R., &amp; Lafferty, K. D. (2007). An experimental evaluation of host specificity: The role of encounter and compatibility filters for a rhizocephalan parasite of crabs. </w:t>
      </w:r>
      <w:r w:rsidRPr="00332822">
        <w:rPr>
          <w:rFonts w:ascii="Times New Roman" w:hAnsi="Times New Roman" w:cs="Times New Roman"/>
          <w:i/>
          <w:iCs/>
          <w:kern w:val="0"/>
          <w:lang w:val="en-US"/>
        </w:rPr>
        <w:t>International Journal for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37</w:t>
      </w:r>
      <w:r w:rsidRPr="00332822">
        <w:rPr>
          <w:rFonts w:ascii="Times New Roman" w:hAnsi="Times New Roman" w:cs="Times New Roman"/>
          <w:kern w:val="0"/>
          <w:lang w:val="en-US"/>
        </w:rPr>
        <w:t>(5), 539–545. https://doi.org/10.1016/j.ijpara.2006.12.003</w:t>
      </w:r>
    </w:p>
    <w:p w14:paraId="4EB795D9" w14:textId="77777777" w:rsidR="00332822" w:rsidRPr="00332822" w:rsidRDefault="00332822" w:rsidP="00332822">
      <w:pPr>
        <w:widowControl w:val="0"/>
        <w:autoSpaceDE w:val="0"/>
        <w:autoSpaceDN w:val="0"/>
        <w:adjustRightInd w:val="0"/>
        <w:rPr>
          <w:rFonts w:ascii="Times New Roman" w:hAnsi="Times New Roman" w:cs="Times New Roman"/>
          <w:kern w:val="0"/>
        </w:rPr>
      </w:pPr>
      <w:proofErr w:type="spellStart"/>
      <w:r w:rsidRPr="00332822">
        <w:rPr>
          <w:rFonts w:ascii="Times New Roman" w:hAnsi="Times New Roman" w:cs="Times New Roman"/>
          <w:kern w:val="0"/>
          <w:lang w:val="en-US"/>
        </w:rPr>
        <w:t>Kuris</w:t>
      </w:r>
      <w:proofErr w:type="spellEnd"/>
      <w:r w:rsidRPr="00332822">
        <w:rPr>
          <w:rFonts w:ascii="Times New Roman" w:hAnsi="Times New Roman" w:cs="Times New Roman"/>
          <w:kern w:val="0"/>
          <w:lang w:val="en-US"/>
        </w:rPr>
        <w:t xml:space="preserve">, A. M., Hechinger, R. F., Shaw, J. C., Whitney, K. L., Aguirre-Macedo, L., </w:t>
      </w:r>
      <w:proofErr w:type="spellStart"/>
      <w:r w:rsidRPr="00332822">
        <w:rPr>
          <w:rFonts w:ascii="Times New Roman" w:hAnsi="Times New Roman" w:cs="Times New Roman"/>
          <w:kern w:val="0"/>
          <w:lang w:val="en-US"/>
        </w:rPr>
        <w:t>Boch</w:t>
      </w:r>
      <w:proofErr w:type="spellEnd"/>
      <w:r w:rsidRPr="00332822">
        <w:rPr>
          <w:rFonts w:ascii="Times New Roman" w:hAnsi="Times New Roman" w:cs="Times New Roman"/>
          <w:kern w:val="0"/>
          <w:lang w:val="en-US"/>
        </w:rPr>
        <w:t xml:space="preserve">, C. A., Dobson, A. P., Dunham, E. J., </w:t>
      </w:r>
      <w:proofErr w:type="spellStart"/>
      <w:r w:rsidRPr="00332822">
        <w:rPr>
          <w:rFonts w:ascii="Times New Roman" w:hAnsi="Times New Roman" w:cs="Times New Roman"/>
          <w:kern w:val="0"/>
          <w:lang w:val="en-US"/>
        </w:rPr>
        <w:t>Fredensborg</w:t>
      </w:r>
      <w:proofErr w:type="spellEnd"/>
      <w:r w:rsidRPr="00332822">
        <w:rPr>
          <w:rFonts w:ascii="Times New Roman" w:hAnsi="Times New Roman" w:cs="Times New Roman"/>
          <w:kern w:val="0"/>
          <w:lang w:val="en-US"/>
        </w:rPr>
        <w:t xml:space="preserve">, B. L., </w:t>
      </w:r>
      <w:proofErr w:type="spellStart"/>
      <w:r w:rsidRPr="00332822">
        <w:rPr>
          <w:rFonts w:ascii="Times New Roman" w:hAnsi="Times New Roman" w:cs="Times New Roman"/>
          <w:kern w:val="0"/>
          <w:lang w:val="en-US"/>
        </w:rPr>
        <w:t>Huspeni</w:t>
      </w:r>
      <w:proofErr w:type="spellEnd"/>
      <w:r w:rsidRPr="00332822">
        <w:rPr>
          <w:rFonts w:ascii="Times New Roman" w:hAnsi="Times New Roman" w:cs="Times New Roman"/>
          <w:kern w:val="0"/>
          <w:lang w:val="en-US"/>
        </w:rPr>
        <w:t xml:space="preserve">, T. C., </w:t>
      </w:r>
      <w:proofErr w:type="spellStart"/>
      <w:r w:rsidRPr="00332822">
        <w:rPr>
          <w:rFonts w:ascii="Times New Roman" w:hAnsi="Times New Roman" w:cs="Times New Roman"/>
          <w:kern w:val="0"/>
          <w:lang w:val="en-US"/>
        </w:rPr>
        <w:t>Lorda</w:t>
      </w:r>
      <w:proofErr w:type="spellEnd"/>
      <w:r w:rsidRPr="00332822">
        <w:rPr>
          <w:rFonts w:ascii="Times New Roman" w:hAnsi="Times New Roman" w:cs="Times New Roman"/>
          <w:kern w:val="0"/>
          <w:lang w:val="en-US"/>
        </w:rPr>
        <w:t xml:space="preserve">, J., </w:t>
      </w:r>
      <w:proofErr w:type="spellStart"/>
      <w:r w:rsidRPr="00332822">
        <w:rPr>
          <w:rFonts w:ascii="Times New Roman" w:hAnsi="Times New Roman" w:cs="Times New Roman"/>
          <w:kern w:val="0"/>
          <w:lang w:val="en-US"/>
        </w:rPr>
        <w:t>Mababa</w:t>
      </w:r>
      <w:proofErr w:type="spellEnd"/>
      <w:r w:rsidRPr="00332822">
        <w:rPr>
          <w:rFonts w:ascii="Times New Roman" w:hAnsi="Times New Roman" w:cs="Times New Roman"/>
          <w:kern w:val="0"/>
          <w:lang w:val="en-US"/>
        </w:rPr>
        <w:t xml:space="preserve">, L., Mancini, F. T., Mora, A. B., Pickering, M., </w:t>
      </w:r>
      <w:proofErr w:type="spellStart"/>
      <w:r w:rsidRPr="00332822">
        <w:rPr>
          <w:rFonts w:ascii="Times New Roman" w:hAnsi="Times New Roman" w:cs="Times New Roman"/>
          <w:kern w:val="0"/>
          <w:lang w:val="en-US"/>
        </w:rPr>
        <w:t>Talhouk</w:t>
      </w:r>
      <w:proofErr w:type="spellEnd"/>
      <w:r w:rsidRPr="00332822">
        <w:rPr>
          <w:rFonts w:ascii="Times New Roman" w:hAnsi="Times New Roman" w:cs="Times New Roman"/>
          <w:kern w:val="0"/>
          <w:lang w:val="en-US"/>
        </w:rPr>
        <w:t xml:space="preserve">, N. L., </w:t>
      </w:r>
      <w:proofErr w:type="spellStart"/>
      <w:r w:rsidRPr="00332822">
        <w:rPr>
          <w:rFonts w:ascii="Times New Roman" w:hAnsi="Times New Roman" w:cs="Times New Roman"/>
          <w:kern w:val="0"/>
          <w:lang w:val="en-US"/>
        </w:rPr>
        <w:t>Torchin</w:t>
      </w:r>
      <w:proofErr w:type="spellEnd"/>
      <w:r w:rsidRPr="00332822">
        <w:rPr>
          <w:rFonts w:ascii="Times New Roman" w:hAnsi="Times New Roman" w:cs="Times New Roman"/>
          <w:kern w:val="0"/>
          <w:lang w:val="en-US"/>
        </w:rPr>
        <w:t xml:space="preserve">, M. E., &amp; Lafferty, K. D. (2008). Ecosystem energetic implications of parasite and free-living biomass in three estuaries. </w:t>
      </w:r>
      <w:r w:rsidRPr="00332822">
        <w:rPr>
          <w:rFonts w:ascii="Times New Roman" w:hAnsi="Times New Roman" w:cs="Times New Roman"/>
          <w:i/>
          <w:iCs/>
          <w:kern w:val="0"/>
        </w:rPr>
        <w:t>Nature</w:t>
      </w:r>
      <w:r w:rsidRPr="00332822">
        <w:rPr>
          <w:rFonts w:ascii="Times New Roman" w:hAnsi="Times New Roman" w:cs="Times New Roman"/>
          <w:kern w:val="0"/>
        </w:rPr>
        <w:t xml:space="preserve">, </w:t>
      </w:r>
      <w:r w:rsidRPr="00332822">
        <w:rPr>
          <w:rFonts w:ascii="Times New Roman" w:hAnsi="Times New Roman" w:cs="Times New Roman"/>
          <w:i/>
          <w:iCs/>
          <w:kern w:val="0"/>
        </w:rPr>
        <w:t>454</w:t>
      </w:r>
      <w:r w:rsidRPr="00332822">
        <w:rPr>
          <w:rFonts w:ascii="Times New Roman" w:hAnsi="Times New Roman" w:cs="Times New Roman"/>
          <w:kern w:val="0"/>
        </w:rPr>
        <w:t>(7203), 515–518. https://doi.org/10.1038/nature06970</w:t>
      </w:r>
    </w:p>
    <w:p w14:paraId="73FC8DE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rPr>
        <w:t>Kurochkin</w:t>
      </w:r>
      <w:proofErr w:type="spellEnd"/>
      <w:r w:rsidRPr="00332822">
        <w:rPr>
          <w:rFonts w:ascii="Times New Roman" w:hAnsi="Times New Roman" w:cs="Times New Roman"/>
          <w:kern w:val="0"/>
        </w:rPr>
        <w:t xml:space="preserve">, I. V., &amp; </w:t>
      </w:r>
      <w:proofErr w:type="spellStart"/>
      <w:r w:rsidRPr="00332822">
        <w:rPr>
          <w:rFonts w:ascii="Times New Roman" w:hAnsi="Times New Roman" w:cs="Times New Roman"/>
          <w:kern w:val="0"/>
        </w:rPr>
        <w:t>Biserova</w:t>
      </w:r>
      <w:proofErr w:type="spellEnd"/>
      <w:r w:rsidRPr="00332822">
        <w:rPr>
          <w:rFonts w:ascii="Times New Roman" w:hAnsi="Times New Roman" w:cs="Times New Roman"/>
          <w:kern w:val="0"/>
        </w:rPr>
        <w:t xml:space="preserve">, L. I. (1996). </w:t>
      </w:r>
      <w:r w:rsidRPr="00332822">
        <w:rPr>
          <w:rFonts w:ascii="Times New Roman" w:hAnsi="Times New Roman" w:cs="Times New Roman"/>
          <w:kern w:val="0"/>
          <w:lang w:val="en-US"/>
        </w:rPr>
        <w:t xml:space="preserve">[The etiology and diagnosis of “black spot disease” of fish]. </w:t>
      </w:r>
      <w:proofErr w:type="spellStart"/>
      <w:r w:rsidRPr="00332822">
        <w:rPr>
          <w:rFonts w:ascii="Times New Roman" w:hAnsi="Times New Roman" w:cs="Times New Roman"/>
          <w:i/>
          <w:iCs/>
          <w:kern w:val="0"/>
          <w:lang w:val="en-US"/>
        </w:rPr>
        <w:t>Parazitologiia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30</w:t>
      </w:r>
      <w:r w:rsidRPr="00332822">
        <w:rPr>
          <w:rFonts w:ascii="Times New Roman" w:hAnsi="Times New Roman" w:cs="Times New Roman"/>
          <w:kern w:val="0"/>
          <w:lang w:val="en-US"/>
        </w:rPr>
        <w:t>(2), 117–125.</w:t>
      </w:r>
    </w:p>
    <w:p w14:paraId="3ADCE29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Lafferty, K. D. (1997). Environmental parasitology: What can parasites tell us about human impacts on the environment? </w:t>
      </w:r>
      <w:r w:rsidRPr="00332822">
        <w:rPr>
          <w:rFonts w:ascii="Times New Roman" w:hAnsi="Times New Roman" w:cs="Times New Roman"/>
          <w:i/>
          <w:iCs/>
          <w:kern w:val="0"/>
          <w:lang w:val="en-US"/>
        </w:rPr>
        <w:t>Parasitology Today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w:t>
      </w:r>
      <w:r w:rsidRPr="00332822">
        <w:rPr>
          <w:rFonts w:ascii="Times New Roman" w:hAnsi="Times New Roman" w:cs="Times New Roman"/>
          <w:kern w:val="0"/>
          <w:lang w:val="en-US"/>
        </w:rPr>
        <w:t>(7), 251–255. https://doi.org/10.1016/S0169-4758(97)01072-7</w:t>
      </w:r>
    </w:p>
    <w:p w14:paraId="46ED5E2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Lafferty, K. D. (2009). The ecology of climate change and infectious diseases.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90</w:t>
      </w:r>
      <w:r w:rsidRPr="00332822">
        <w:rPr>
          <w:rFonts w:ascii="Times New Roman" w:hAnsi="Times New Roman" w:cs="Times New Roman"/>
          <w:kern w:val="0"/>
          <w:lang w:val="en-US"/>
        </w:rPr>
        <w:t>(4), 888–900. https://doi.org/10.1890/08-0079.1</w:t>
      </w:r>
    </w:p>
    <w:p w14:paraId="1B41A07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Lafferty, K. D., </w:t>
      </w:r>
      <w:proofErr w:type="spellStart"/>
      <w:r w:rsidRPr="00332822">
        <w:rPr>
          <w:rFonts w:ascii="Times New Roman" w:hAnsi="Times New Roman" w:cs="Times New Roman"/>
          <w:kern w:val="0"/>
          <w:lang w:val="en-US"/>
        </w:rPr>
        <w:t>Allesina</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Arim</w:t>
      </w:r>
      <w:proofErr w:type="spellEnd"/>
      <w:r w:rsidRPr="00332822">
        <w:rPr>
          <w:rFonts w:ascii="Times New Roman" w:hAnsi="Times New Roman" w:cs="Times New Roman"/>
          <w:kern w:val="0"/>
          <w:lang w:val="en-US"/>
        </w:rPr>
        <w:t xml:space="preserve">, M., Briggs, C. J., De Leo, G., Dobson, A. P., Dunne, J. A., Johnson, P. T. J., </w:t>
      </w:r>
      <w:proofErr w:type="spellStart"/>
      <w:r w:rsidRPr="00332822">
        <w:rPr>
          <w:rFonts w:ascii="Times New Roman" w:hAnsi="Times New Roman" w:cs="Times New Roman"/>
          <w:kern w:val="0"/>
          <w:lang w:val="en-US"/>
        </w:rPr>
        <w:t>Kuris</w:t>
      </w:r>
      <w:proofErr w:type="spellEnd"/>
      <w:r w:rsidRPr="00332822">
        <w:rPr>
          <w:rFonts w:ascii="Times New Roman" w:hAnsi="Times New Roman" w:cs="Times New Roman"/>
          <w:kern w:val="0"/>
          <w:lang w:val="en-US"/>
        </w:rPr>
        <w:t xml:space="preserve">, A. M., </w:t>
      </w:r>
      <w:proofErr w:type="spellStart"/>
      <w:r w:rsidRPr="00332822">
        <w:rPr>
          <w:rFonts w:ascii="Times New Roman" w:hAnsi="Times New Roman" w:cs="Times New Roman"/>
          <w:kern w:val="0"/>
          <w:lang w:val="en-US"/>
        </w:rPr>
        <w:t>Marcogliese</w:t>
      </w:r>
      <w:proofErr w:type="spellEnd"/>
      <w:r w:rsidRPr="00332822">
        <w:rPr>
          <w:rFonts w:ascii="Times New Roman" w:hAnsi="Times New Roman" w:cs="Times New Roman"/>
          <w:kern w:val="0"/>
          <w:lang w:val="en-US"/>
        </w:rPr>
        <w:t xml:space="preserve">, D. J., Martinez, N. D., Memmott, J., </w:t>
      </w:r>
      <w:proofErr w:type="spellStart"/>
      <w:r w:rsidRPr="00332822">
        <w:rPr>
          <w:rFonts w:ascii="Times New Roman" w:hAnsi="Times New Roman" w:cs="Times New Roman"/>
          <w:kern w:val="0"/>
          <w:lang w:val="en-US"/>
        </w:rPr>
        <w:t>Marquet</w:t>
      </w:r>
      <w:proofErr w:type="spellEnd"/>
      <w:r w:rsidRPr="00332822">
        <w:rPr>
          <w:rFonts w:ascii="Times New Roman" w:hAnsi="Times New Roman" w:cs="Times New Roman"/>
          <w:kern w:val="0"/>
          <w:lang w:val="en-US"/>
        </w:rPr>
        <w:t xml:space="preserve">, P. A., McLaughlin, J. P., Mordecai, E. A., Pascual, M., Poulin, R., &amp; </w:t>
      </w:r>
      <w:proofErr w:type="spellStart"/>
      <w:r w:rsidRPr="00332822">
        <w:rPr>
          <w:rFonts w:ascii="Times New Roman" w:hAnsi="Times New Roman" w:cs="Times New Roman"/>
          <w:kern w:val="0"/>
          <w:lang w:val="en-US"/>
        </w:rPr>
        <w:t>Thieltges</w:t>
      </w:r>
      <w:proofErr w:type="spellEnd"/>
      <w:r w:rsidRPr="00332822">
        <w:rPr>
          <w:rFonts w:ascii="Times New Roman" w:hAnsi="Times New Roman" w:cs="Times New Roman"/>
          <w:kern w:val="0"/>
          <w:lang w:val="en-US"/>
        </w:rPr>
        <w:t xml:space="preserve">, D. W. (2008). Parasites in food webs: The ultimate missing links. </w:t>
      </w:r>
      <w:r w:rsidRPr="00332822">
        <w:rPr>
          <w:rFonts w:ascii="Times New Roman" w:hAnsi="Times New Roman" w:cs="Times New Roman"/>
          <w:i/>
          <w:iCs/>
          <w:kern w:val="0"/>
          <w:lang w:val="en-US"/>
        </w:rPr>
        <w:t>Ecology Letters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w:t>
      </w:r>
      <w:r w:rsidRPr="00332822">
        <w:rPr>
          <w:rFonts w:ascii="Times New Roman" w:hAnsi="Times New Roman" w:cs="Times New Roman"/>
          <w:kern w:val="0"/>
          <w:lang w:val="en-US"/>
        </w:rPr>
        <w:t>(6), 533–546. https://doi.org/10.1111/j.1461-0248.2008.01174.x</w:t>
      </w:r>
    </w:p>
    <w:p w14:paraId="3FB6963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Lafferty, K. D., Dobson, A. P., &amp; </w:t>
      </w:r>
      <w:proofErr w:type="spellStart"/>
      <w:r w:rsidRPr="00332822">
        <w:rPr>
          <w:rFonts w:ascii="Times New Roman" w:hAnsi="Times New Roman" w:cs="Times New Roman"/>
          <w:kern w:val="0"/>
          <w:lang w:val="en-US"/>
        </w:rPr>
        <w:t>Kuris</w:t>
      </w:r>
      <w:proofErr w:type="spellEnd"/>
      <w:r w:rsidRPr="00332822">
        <w:rPr>
          <w:rFonts w:ascii="Times New Roman" w:hAnsi="Times New Roman" w:cs="Times New Roman"/>
          <w:kern w:val="0"/>
          <w:lang w:val="en-US"/>
        </w:rPr>
        <w:t xml:space="preserve">, A. M. (2006). Parasites dominate food web links. </w:t>
      </w:r>
      <w:r w:rsidRPr="00332822">
        <w:rPr>
          <w:rFonts w:ascii="Times New Roman" w:hAnsi="Times New Roman" w:cs="Times New Roman"/>
          <w:i/>
          <w:iCs/>
          <w:kern w:val="0"/>
          <w:lang w:val="en-US"/>
        </w:rPr>
        <w:t>Proceedings of the National Academy of Sciences of the United States of America</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103</w:t>
      </w:r>
      <w:r w:rsidRPr="00332822">
        <w:rPr>
          <w:rFonts w:ascii="Times New Roman" w:hAnsi="Times New Roman" w:cs="Times New Roman"/>
          <w:kern w:val="0"/>
          <w:lang w:val="en-US"/>
        </w:rPr>
        <w:t>(30), 11211–11216. https://doi.org/10.1073/pnas.0604755103</w:t>
      </w:r>
    </w:p>
    <w:p w14:paraId="5AAE1F7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Lafferty, K. D., &amp; Shaw, J. C. (2013). Comparing mechanisms of host manipulation across host and parasite taxa. </w:t>
      </w:r>
      <w:r w:rsidRPr="00332822">
        <w:rPr>
          <w:rFonts w:ascii="Times New Roman" w:hAnsi="Times New Roman" w:cs="Times New Roman"/>
          <w:i/>
          <w:iCs/>
          <w:kern w:val="0"/>
          <w:lang w:val="en-US"/>
        </w:rPr>
        <w:t>Journal of Experimental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216</w:t>
      </w:r>
      <w:r w:rsidRPr="00332822">
        <w:rPr>
          <w:rFonts w:ascii="Times New Roman" w:hAnsi="Times New Roman" w:cs="Times New Roman"/>
          <w:kern w:val="0"/>
          <w:lang w:val="en-US"/>
        </w:rPr>
        <w:t>(1), 56–66. https://doi.org/10.1242/jeb.073668</w:t>
      </w:r>
    </w:p>
    <w:p w14:paraId="64F9DD6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Lafferty, K., &amp; Morris, K. (1996). Altered Behavior of Parasitized Killifish Increases Susceptibility to Predation by Bird Final Hosts.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77</w:t>
      </w:r>
      <w:r w:rsidRPr="00332822">
        <w:rPr>
          <w:rFonts w:ascii="Times New Roman" w:hAnsi="Times New Roman" w:cs="Times New Roman"/>
          <w:kern w:val="0"/>
          <w:lang w:val="en-US"/>
        </w:rPr>
        <w:t>, 1390–1397. https://doi.org/10.2307/2265536</w:t>
      </w:r>
    </w:p>
    <w:p w14:paraId="60AF11E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Lagrue</w:t>
      </w:r>
      <w:proofErr w:type="spellEnd"/>
      <w:r w:rsidRPr="00332822">
        <w:rPr>
          <w:rFonts w:ascii="Times New Roman" w:hAnsi="Times New Roman" w:cs="Times New Roman"/>
          <w:kern w:val="0"/>
          <w:lang w:val="en-US"/>
        </w:rPr>
        <w:t xml:space="preserve">, C., Kelly, D. W., Hicks, A., &amp; Poulin, R. (2011). Factors influencing infection patterns of </w:t>
      </w:r>
      <w:proofErr w:type="spellStart"/>
      <w:r w:rsidRPr="00332822">
        <w:rPr>
          <w:rFonts w:ascii="Times New Roman" w:hAnsi="Times New Roman" w:cs="Times New Roman"/>
          <w:kern w:val="0"/>
          <w:lang w:val="en-US"/>
        </w:rPr>
        <w:t>trophically</w:t>
      </w:r>
      <w:proofErr w:type="spellEnd"/>
      <w:r w:rsidRPr="00332822">
        <w:rPr>
          <w:rFonts w:ascii="Times New Roman" w:hAnsi="Times New Roman" w:cs="Times New Roman"/>
          <w:kern w:val="0"/>
          <w:lang w:val="en-US"/>
        </w:rPr>
        <w:t xml:space="preserve"> transmitted parasites among a fish community: Host diet, host–parasite compatibility or both? </w:t>
      </w:r>
      <w:r w:rsidRPr="00332822">
        <w:rPr>
          <w:rFonts w:ascii="Times New Roman" w:hAnsi="Times New Roman" w:cs="Times New Roman"/>
          <w:i/>
          <w:iCs/>
          <w:kern w:val="0"/>
          <w:lang w:val="en-US"/>
        </w:rPr>
        <w:t>Journal of Fish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79</w:t>
      </w:r>
      <w:r w:rsidRPr="00332822">
        <w:rPr>
          <w:rFonts w:ascii="Times New Roman" w:hAnsi="Times New Roman" w:cs="Times New Roman"/>
          <w:kern w:val="0"/>
          <w:lang w:val="en-US"/>
        </w:rPr>
        <w:t>(2), 466–485. https://doi.org/10.1111/j.1095-8649.2011.03041.x</w:t>
      </w:r>
    </w:p>
    <w:p w14:paraId="374EBD2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Lagrue</w:t>
      </w:r>
      <w:proofErr w:type="spellEnd"/>
      <w:r w:rsidRPr="00332822">
        <w:rPr>
          <w:rFonts w:ascii="Times New Roman" w:hAnsi="Times New Roman" w:cs="Times New Roman"/>
          <w:kern w:val="0"/>
          <w:lang w:val="en-US"/>
        </w:rPr>
        <w:t xml:space="preserve">, C., &amp; Poulin, R. (2015). Local diversity reduces infection risk across multiple freshwater host-parasite associations. </w:t>
      </w:r>
      <w:r w:rsidRPr="00332822">
        <w:rPr>
          <w:rFonts w:ascii="Times New Roman" w:hAnsi="Times New Roman" w:cs="Times New Roman"/>
          <w:i/>
          <w:iCs/>
          <w:kern w:val="0"/>
          <w:lang w:val="en-US"/>
        </w:rPr>
        <w:t>Freshwater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60</w:t>
      </w:r>
      <w:r w:rsidRPr="00332822">
        <w:rPr>
          <w:rFonts w:ascii="Times New Roman" w:hAnsi="Times New Roman" w:cs="Times New Roman"/>
          <w:kern w:val="0"/>
          <w:lang w:val="en-US"/>
        </w:rPr>
        <w:t>(11), 2445–2454. https://doi.org/10.1111/fwb.12677</w:t>
      </w:r>
    </w:p>
    <w:p w14:paraId="62BC8DF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Leibold</w:t>
      </w:r>
      <w:proofErr w:type="spellEnd"/>
      <w:r w:rsidRPr="00332822">
        <w:rPr>
          <w:rFonts w:ascii="Times New Roman" w:hAnsi="Times New Roman" w:cs="Times New Roman"/>
          <w:kern w:val="0"/>
          <w:lang w:val="en-US"/>
        </w:rPr>
        <w:t xml:space="preserve">, M. A., </w:t>
      </w:r>
      <w:proofErr w:type="spellStart"/>
      <w:r w:rsidRPr="00332822">
        <w:rPr>
          <w:rFonts w:ascii="Times New Roman" w:hAnsi="Times New Roman" w:cs="Times New Roman"/>
          <w:kern w:val="0"/>
          <w:lang w:val="en-US"/>
        </w:rPr>
        <w:t>Holyoak</w:t>
      </w:r>
      <w:proofErr w:type="spellEnd"/>
      <w:r w:rsidRPr="00332822">
        <w:rPr>
          <w:rFonts w:ascii="Times New Roman" w:hAnsi="Times New Roman" w:cs="Times New Roman"/>
          <w:kern w:val="0"/>
          <w:lang w:val="en-US"/>
        </w:rPr>
        <w:t xml:space="preserve">, M., Mouquet, N., </w:t>
      </w:r>
      <w:proofErr w:type="spellStart"/>
      <w:r w:rsidRPr="00332822">
        <w:rPr>
          <w:rFonts w:ascii="Times New Roman" w:hAnsi="Times New Roman" w:cs="Times New Roman"/>
          <w:kern w:val="0"/>
          <w:lang w:val="en-US"/>
        </w:rPr>
        <w:t>Amarasekare</w:t>
      </w:r>
      <w:proofErr w:type="spellEnd"/>
      <w:r w:rsidRPr="00332822">
        <w:rPr>
          <w:rFonts w:ascii="Times New Roman" w:hAnsi="Times New Roman" w:cs="Times New Roman"/>
          <w:kern w:val="0"/>
          <w:lang w:val="en-US"/>
        </w:rPr>
        <w:t xml:space="preserve">, P., Chase, J. M., Hoopes, M. F., Holt, R. D., </w:t>
      </w:r>
      <w:proofErr w:type="spellStart"/>
      <w:r w:rsidRPr="00332822">
        <w:rPr>
          <w:rFonts w:ascii="Times New Roman" w:hAnsi="Times New Roman" w:cs="Times New Roman"/>
          <w:kern w:val="0"/>
          <w:lang w:val="en-US"/>
        </w:rPr>
        <w:t>Shurin</w:t>
      </w:r>
      <w:proofErr w:type="spellEnd"/>
      <w:r w:rsidRPr="00332822">
        <w:rPr>
          <w:rFonts w:ascii="Times New Roman" w:hAnsi="Times New Roman" w:cs="Times New Roman"/>
          <w:kern w:val="0"/>
          <w:lang w:val="en-US"/>
        </w:rPr>
        <w:t xml:space="preserve">, J. B., Law, R., Tilman, D., </w:t>
      </w:r>
      <w:proofErr w:type="spellStart"/>
      <w:r w:rsidRPr="00332822">
        <w:rPr>
          <w:rFonts w:ascii="Times New Roman" w:hAnsi="Times New Roman" w:cs="Times New Roman"/>
          <w:kern w:val="0"/>
          <w:lang w:val="en-US"/>
        </w:rPr>
        <w:t>Loreau</w:t>
      </w:r>
      <w:proofErr w:type="spellEnd"/>
      <w:r w:rsidRPr="00332822">
        <w:rPr>
          <w:rFonts w:ascii="Times New Roman" w:hAnsi="Times New Roman" w:cs="Times New Roman"/>
          <w:kern w:val="0"/>
          <w:lang w:val="en-US"/>
        </w:rPr>
        <w:t xml:space="preserve">, M., &amp; Gonzalez, A. (2004). The metacommunity concept: A framework for multi-scale community ecology. </w:t>
      </w:r>
      <w:r w:rsidRPr="00332822">
        <w:rPr>
          <w:rFonts w:ascii="Times New Roman" w:hAnsi="Times New Roman" w:cs="Times New Roman"/>
          <w:i/>
          <w:iCs/>
          <w:kern w:val="0"/>
          <w:lang w:val="en-US"/>
        </w:rPr>
        <w:t>Ecology Letters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w:t>
      </w:r>
      <w:r w:rsidRPr="00332822">
        <w:rPr>
          <w:rFonts w:ascii="Times New Roman" w:hAnsi="Times New Roman" w:cs="Times New Roman"/>
          <w:kern w:val="0"/>
          <w:lang w:val="en-US"/>
        </w:rPr>
        <w:t>(7), 601–613. https://doi.org/10.1111/j.1461-0248.2004.00608.x</w:t>
      </w:r>
    </w:p>
    <w:p w14:paraId="769FFB8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Lemly</w:t>
      </w:r>
      <w:proofErr w:type="spellEnd"/>
      <w:r w:rsidRPr="00332822">
        <w:rPr>
          <w:rFonts w:ascii="Times New Roman" w:hAnsi="Times New Roman" w:cs="Times New Roman"/>
          <w:kern w:val="0"/>
          <w:lang w:val="en-US"/>
        </w:rPr>
        <w:t xml:space="preserve">, A. D., &amp; </w:t>
      </w:r>
      <w:proofErr w:type="spellStart"/>
      <w:r w:rsidRPr="00332822">
        <w:rPr>
          <w:rFonts w:ascii="Times New Roman" w:hAnsi="Times New Roman" w:cs="Times New Roman"/>
          <w:kern w:val="0"/>
          <w:lang w:val="en-US"/>
        </w:rPr>
        <w:t>Esch</w:t>
      </w:r>
      <w:proofErr w:type="spellEnd"/>
      <w:r w:rsidRPr="00332822">
        <w:rPr>
          <w:rFonts w:ascii="Times New Roman" w:hAnsi="Times New Roman" w:cs="Times New Roman"/>
          <w:kern w:val="0"/>
          <w:lang w:val="en-US"/>
        </w:rPr>
        <w:t xml:space="preserve">, G. W. (1984a). Population Biology of the Trematode </w:t>
      </w:r>
      <w:proofErr w:type="spellStart"/>
      <w:r w:rsidRPr="00332822">
        <w:rPr>
          <w:rFonts w:ascii="Times New Roman" w:hAnsi="Times New Roman" w:cs="Times New Roman"/>
          <w:kern w:val="0"/>
          <w:lang w:val="en-US"/>
        </w:rPr>
        <w:t>Uvulifer</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ambloplitis</w:t>
      </w:r>
      <w:proofErr w:type="spellEnd"/>
      <w:r w:rsidRPr="00332822">
        <w:rPr>
          <w:rFonts w:ascii="Times New Roman" w:hAnsi="Times New Roman" w:cs="Times New Roman"/>
          <w:kern w:val="0"/>
          <w:lang w:val="en-US"/>
        </w:rPr>
        <w:t xml:space="preserve"> (Hughes, 1927) in Juvenile Bluegill Sunfish, Lepomis macrochirus, and Largemouth Bass, Micropterus </w:t>
      </w:r>
      <w:proofErr w:type="spellStart"/>
      <w:r w:rsidRPr="00332822">
        <w:rPr>
          <w:rFonts w:ascii="Times New Roman" w:hAnsi="Times New Roman" w:cs="Times New Roman"/>
          <w:kern w:val="0"/>
          <w:lang w:val="en-US"/>
        </w:rPr>
        <w:t>salmoides</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The 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70</w:t>
      </w:r>
      <w:r w:rsidRPr="00332822">
        <w:rPr>
          <w:rFonts w:ascii="Times New Roman" w:hAnsi="Times New Roman" w:cs="Times New Roman"/>
          <w:kern w:val="0"/>
          <w:lang w:val="en-US"/>
        </w:rPr>
        <w:t>(4), 466–474. https://doi.org/10.2307/3281394</w:t>
      </w:r>
    </w:p>
    <w:p w14:paraId="7282257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lastRenderedPageBreak/>
        <w:t>Lemly</w:t>
      </w:r>
      <w:proofErr w:type="spellEnd"/>
      <w:r w:rsidRPr="00332822">
        <w:rPr>
          <w:rFonts w:ascii="Times New Roman" w:hAnsi="Times New Roman" w:cs="Times New Roman"/>
          <w:kern w:val="0"/>
          <w:lang w:val="en-US"/>
        </w:rPr>
        <w:t xml:space="preserve">, A. D., &amp; </w:t>
      </w:r>
      <w:proofErr w:type="spellStart"/>
      <w:r w:rsidRPr="00332822">
        <w:rPr>
          <w:rFonts w:ascii="Times New Roman" w:hAnsi="Times New Roman" w:cs="Times New Roman"/>
          <w:kern w:val="0"/>
          <w:lang w:val="en-US"/>
        </w:rPr>
        <w:t>Esch</w:t>
      </w:r>
      <w:proofErr w:type="spellEnd"/>
      <w:r w:rsidRPr="00332822">
        <w:rPr>
          <w:rFonts w:ascii="Times New Roman" w:hAnsi="Times New Roman" w:cs="Times New Roman"/>
          <w:kern w:val="0"/>
          <w:lang w:val="en-US"/>
        </w:rPr>
        <w:t xml:space="preserve">, G. W. (1984b). Population Biology of the Trematode </w:t>
      </w:r>
      <w:proofErr w:type="spellStart"/>
      <w:r w:rsidRPr="00332822">
        <w:rPr>
          <w:rFonts w:ascii="Times New Roman" w:hAnsi="Times New Roman" w:cs="Times New Roman"/>
          <w:kern w:val="0"/>
          <w:lang w:val="en-US"/>
        </w:rPr>
        <w:t>Uvulifer</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ambloplitis</w:t>
      </w:r>
      <w:proofErr w:type="spellEnd"/>
      <w:r w:rsidRPr="00332822">
        <w:rPr>
          <w:rFonts w:ascii="Times New Roman" w:hAnsi="Times New Roman" w:cs="Times New Roman"/>
          <w:kern w:val="0"/>
          <w:lang w:val="en-US"/>
        </w:rPr>
        <w:t xml:space="preserve"> (Hughes, 1927) in the Snail Intermediate Host, </w:t>
      </w:r>
      <w:proofErr w:type="spellStart"/>
      <w:r w:rsidRPr="00332822">
        <w:rPr>
          <w:rFonts w:ascii="Times New Roman" w:hAnsi="Times New Roman" w:cs="Times New Roman"/>
          <w:kern w:val="0"/>
          <w:lang w:val="en-US"/>
        </w:rPr>
        <w:t>Helisoma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trivolvis</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The 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70</w:t>
      </w:r>
      <w:r w:rsidRPr="00332822">
        <w:rPr>
          <w:rFonts w:ascii="Times New Roman" w:hAnsi="Times New Roman" w:cs="Times New Roman"/>
          <w:kern w:val="0"/>
          <w:lang w:val="en-US"/>
        </w:rPr>
        <w:t>(4), 461. https://doi.org/10.2307/3281393</w:t>
      </w:r>
    </w:p>
    <w:p w14:paraId="05E5216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Léonard, R., Legendre, P., Jean, M., &amp; Bouchard, A. (2008). Using the landscape morphometric context to resolve spatial patterns of submerged macrophyte communities in a fluvial lake. </w:t>
      </w:r>
      <w:r w:rsidRPr="00332822">
        <w:rPr>
          <w:rFonts w:ascii="Times New Roman" w:hAnsi="Times New Roman" w:cs="Times New Roman"/>
          <w:i/>
          <w:iCs/>
          <w:kern w:val="0"/>
          <w:lang w:val="en-US"/>
        </w:rPr>
        <w:t>Landscape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23</w:t>
      </w:r>
      <w:r w:rsidRPr="00332822">
        <w:rPr>
          <w:rFonts w:ascii="Times New Roman" w:hAnsi="Times New Roman" w:cs="Times New Roman"/>
          <w:kern w:val="0"/>
          <w:lang w:val="en-US"/>
        </w:rPr>
        <w:t>(1), 91–105. https://doi.org/10.1007/s10980-007-9168-5</w:t>
      </w:r>
    </w:p>
    <w:p w14:paraId="423E282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Lessler</w:t>
      </w:r>
      <w:proofErr w:type="spellEnd"/>
      <w:r w:rsidRPr="00332822">
        <w:rPr>
          <w:rFonts w:ascii="Times New Roman" w:hAnsi="Times New Roman" w:cs="Times New Roman"/>
          <w:kern w:val="0"/>
          <w:lang w:val="en-US"/>
        </w:rPr>
        <w:t xml:space="preserve">, J., Azman, A. S., McKay, H. S., &amp; Moore, S. M. (2017). What is a Hotspot Anyway? </w:t>
      </w:r>
      <w:r w:rsidRPr="00332822">
        <w:rPr>
          <w:rFonts w:ascii="Times New Roman" w:hAnsi="Times New Roman" w:cs="Times New Roman"/>
          <w:i/>
          <w:iCs/>
          <w:kern w:val="0"/>
          <w:lang w:val="en-US"/>
        </w:rPr>
        <w:t>The American Journal of Tropical Medicine and Hygiene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96</w:t>
      </w:r>
      <w:r w:rsidRPr="00332822">
        <w:rPr>
          <w:rFonts w:ascii="Times New Roman" w:hAnsi="Times New Roman" w:cs="Times New Roman"/>
          <w:kern w:val="0"/>
          <w:lang w:val="en-US"/>
        </w:rPr>
        <w:t>(6), 1270–1273. https://doi.org/10.4269/ajtmh.16-0427</w:t>
      </w:r>
    </w:p>
    <w:p w14:paraId="6598516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rPr>
        <w:t xml:space="preserve">Leung, C., Duclos, K. K., </w:t>
      </w:r>
      <w:proofErr w:type="spellStart"/>
      <w:r w:rsidRPr="00332822">
        <w:rPr>
          <w:rFonts w:ascii="Times New Roman" w:hAnsi="Times New Roman" w:cs="Times New Roman"/>
          <w:kern w:val="0"/>
        </w:rPr>
        <w:t>Grünbaum</w:t>
      </w:r>
      <w:proofErr w:type="spellEnd"/>
      <w:r w:rsidRPr="00332822">
        <w:rPr>
          <w:rFonts w:ascii="Times New Roman" w:hAnsi="Times New Roman" w:cs="Times New Roman"/>
          <w:kern w:val="0"/>
        </w:rPr>
        <w:t xml:space="preserve">, T., Cloutier, R., &amp; Angers, B. (2017). </w:t>
      </w:r>
      <w:r w:rsidRPr="00332822">
        <w:rPr>
          <w:rFonts w:ascii="Times New Roman" w:hAnsi="Times New Roman" w:cs="Times New Roman"/>
          <w:kern w:val="0"/>
          <w:lang w:val="en-US"/>
        </w:rPr>
        <w:t xml:space="preserve">Asymmetry in dentition and shape of pharyngeal arches in the clonal fish </w:t>
      </w:r>
      <w:proofErr w:type="spellStart"/>
      <w:r w:rsidRPr="00332822">
        <w:rPr>
          <w:rFonts w:ascii="Times New Roman" w:hAnsi="Times New Roman" w:cs="Times New Roman"/>
          <w:kern w:val="0"/>
          <w:lang w:val="en-US"/>
        </w:rPr>
        <w:t>Chrosomus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eos-neogaeus</w:t>
      </w:r>
      <w:proofErr w:type="spellEnd"/>
      <w:r w:rsidRPr="00332822">
        <w:rPr>
          <w:rFonts w:ascii="Times New Roman" w:hAnsi="Times New Roman" w:cs="Times New Roman"/>
          <w:kern w:val="0"/>
          <w:lang w:val="en-US"/>
        </w:rPr>
        <w:t xml:space="preserve">: Phenotypic plasticity and developmental instability. </w:t>
      </w:r>
      <w:r w:rsidRPr="00332822">
        <w:rPr>
          <w:rFonts w:ascii="Times New Roman" w:hAnsi="Times New Roman" w:cs="Times New Roman"/>
          <w:i/>
          <w:iCs/>
          <w:kern w:val="0"/>
          <w:lang w:val="en-US"/>
        </w:rPr>
        <w:t>PLOS ONE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w:t>
      </w:r>
      <w:r w:rsidRPr="00332822">
        <w:rPr>
          <w:rFonts w:ascii="Times New Roman" w:hAnsi="Times New Roman" w:cs="Times New Roman"/>
          <w:kern w:val="0"/>
          <w:lang w:val="en-US"/>
        </w:rPr>
        <w:t>(4), e0174235. https://doi.org/10.1371/journal.pone.0174235</w:t>
      </w:r>
    </w:p>
    <w:p w14:paraId="1F782E2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Levin, S. A. (1992). The Problem of Pattern and Scale in Ecology: The Robert H. MacArthur Award Lecture.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73</w:t>
      </w:r>
      <w:r w:rsidRPr="00332822">
        <w:rPr>
          <w:rFonts w:ascii="Times New Roman" w:hAnsi="Times New Roman" w:cs="Times New Roman"/>
          <w:kern w:val="0"/>
          <w:lang w:val="en-US"/>
        </w:rPr>
        <w:t>(6), 1943–1967. https://doi.org/10.2307/1941447</w:t>
      </w:r>
    </w:p>
    <w:p w14:paraId="608F04B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Lewin, R. (1982). Portraits of a parasite. </w:t>
      </w:r>
      <w:r w:rsidRPr="00332822">
        <w:rPr>
          <w:rFonts w:ascii="Times New Roman" w:hAnsi="Times New Roman" w:cs="Times New Roman"/>
          <w:i/>
          <w:iCs/>
          <w:kern w:val="0"/>
          <w:lang w:val="en-US"/>
        </w:rPr>
        <w:t>Science (New York, N.Y.)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216</w:t>
      </w:r>
      <w:r w:rsidRPr="00332822">
        <w:rPr>
          <w:rFonts w:ascii="Times New Roman" w:hAnsi="Times New Roman" w:cs="Times New Roman"/>
          <w:kern w:val="0"/>
          <w:lang w:val="en-US"/>
        </w:rPr>
        <w:t>(4545), 504. https://doi.org/10.1126/science.216.4545.504</w:t>
      </w:r>
    </w:p>
    <w:p w14:paraId="69B531C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Loehle</w:t>
      </w:r>
      <w:proofErr w:type="spellEnd"/>
      <w:r w:rsidRPr="00332822">
        <w:rPr>
          <w:rFonts w:ascii="Times New Roman" w:hAnsi="Times New Roman" w:cs="Times New Roman"/>
          <w:kern w:val="0"/>
          <w:lang w:val="en-US"/>
        </w:rPr>
        <w:t xml:space="preserve">, C. (1995). Social Barriers to Pathogen Transmission in Wild Animal Populations.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76</w:t>
      </w:r>
      <w:r w:rsidRPr="00332822">
        <w:rPr>
          <w:rFonts w:ascii="Times New Roman" w:hAnsi="Times New Roman" w:cs="Times New Roman"/>
          <w:kern w:val="0"/>
          <w:lang w:val="en-US"/>
        </w:rPr>
        <w:t>(2), 326–335. https://doi.org/10.2307/1941192</w:t>
      </w:r>
    </w:p>
    <w:p w14:paraId="67429F5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Lopes, P. C., French, S. S., Woodhams, D. C., &amp; Binning, S. A. (2022). Infection avoidance behaviors across vertebrate taxa: Patterns, processes, and future directions. In V. </w:t>
      </w:r>
      <w:proofErr w:type="spellStart"/>
      <w:r w:rsidRPr="00332822">
        <w:rPr>
          <w:rFonts w:ascii="Times New Roman" w:hAnsi="Times New Roman" w:cs="Times New Roman"/>
          <w:kern w:val="0"/>
          <w:lang w:val="en-US"/>
        </w:rPr>
        <w:t>Ezenwa</w:t>
      </w:r>
      <w:proofErr w:type="spellEnd"/>
      <w:r w:rsidRPr="00332822">
        <w:rPr>
          <w:rFonts w:ascii="Times New Roman" w:hAnsi="Times New Roman" w:cs="Times New Roman"/>
          <w:kern w:val="0"/>
          <w:lang w:val="en-US"/>
        </w:rPr>
        <w:t xml:space="preserve">, S. M. </w:t>
      </w:r>
      <w:proofErr w:type="spellStart"/>
      <w:r w:rsidRPr="00332822">
        <w:rPr>
          <w:rFonts w:ascii="Times New Roman" w:hAnsi="Times New Roman" w:cs="Times New Roman"/>
          <w:kern w:val="0"/>
          <w:lang w:val="en-US"/>
        </w:rPr>
        <w:t>Altizer</w:t>
      </w:r>
      <w:proofErr w:type="spellEnd"/>
      <w:r w:rsidRPr="00332822">
        <w:rPr>
          <w:rFonts w:ascii="Times New Roman" w:hAnsi="Times New Roman" w:cs="Times New Roman"/>
          <w:kern w:val="0"/>
          <w:lang w:val="en-US"/>
        </w:rPr>
        <w:t xml:space="preserve">, &amp; R. Hall (Eds.), </w:t>
      </w:r>
      <w:r w:rsidRPr="00332822">
        <w:rPr>
          <w:rFonts w:ascii="Times New Roman" w:hAnsi="Times New Roman" w:cs="Times New Roman"/>
          <w:i/>
          <w:iCs/>
          <w:kern w:val="0"/>
          <w:lang w:val="en-US"/>
        </w:rPr>
        <w:t>Animal Behavior and Parasitism</w:t>
      </w:r>
      <w:r w:rsidRPr="00332822">
        <w:rPr>
          <w:rFonts w:ascii="Times New Roman" w:hAnsi="Times New Roman" w:cs="Times New Roman"/>
          <w:kern w:val="0"/>
          <w:lang w:val="en-US"/>
        </w:rPr>
        <w:t xml:space="preserve"> (p. 0). Oxford University Press. https://doi.org/10.1093/oso/9780192895561.003.0014</w:t>
      </w:r>
    </w:p>
    <w:p w14:paraId="01E6B6F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Lucky, Z. (1970). Pathological changes with </w:t>
      </w:r>
      <w:proofErr w:type="spellStart"/>
      <w:r w:rsidRPr="00332822">
        <w:rPr>
          <w:rFonts w:ascii="Times New Roman" w:hAnsi="Times New Roman" w:cs="Times New Roman"/>
          <w:kern w:val="0"/>
          <w:lang w:val="en-US"/>
        </w:rPr>
        <w:t>posthodiplostomosis</w:t>
      </w:r>
      <w:proofErr w:type="spellEnd"/>
      <w:r w:rsidRPr="00332822">
        <w:rPr>
          <w:rFonts w:ascii="Times New Roman" w:hAnsi="Times New Roman" w:cs="Times New Roman"/>
          <w:kern w:val="0"/>
          <w:lang w:val="en-US"/>
        </w:rPr>
        <w:t xml:space="preserve"> of fish fry. </w:t>
      </w:r>
      <w:r w:rsidRPr="00332822">
        <w:rPr>
          <w:rFonts w:ascii="Times New Roman" w:hAnsi="Times New Roman" w:cs="Times New Roman"/>
          <w:i/>
          <w:iCs/>
          <w:kern w:val="0"/>
          <w:lang w:val="en-US"/>
        </w:rPr>
        <w:t>Acta Vet Brno (Suppl)</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w:t>
      </w:r>
      <w:r w:rsidRPr="00332822">
        <w:rPr>
          <w:rFonts w:ascii="Times New Roman" w:hAnsi="Times New Roman" w:cs="Times New Roman"/>
          <w:kern w:val="0"/>
          <w:lang w:val="en-US"/>
        </w:rPr>
        <w:t>, 51–66.</w:t>
      </w:r>
    </w:p>
    <w:p w14:paraId="0B06526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MacKenzie</w:t>
      </w:r>
      <w:proofErr w:type="spellEnd"/>
      <w:r w:rsidRPr="00332822">
        <w:rPr>
          <w:rFonts w:ascii="Times New Roman" w:hAnsi="Times New Roman" w:cs="Times New Roman"/>
          <w:kern w:val="0"/>
          <w:lang w:val="en-US"/>
        </w:rPr>
        <w:t xml:space="preserve">, K., Williams, H. H., Williams, B., McVicar, A. H., &amp; Siddall, R. (1995). Parasites as indicators of water quality and the potential use of helminth transmission in marine pollution studies. </w:t>
      </w:r>
      <w:r w:rsidRPr="00332822">
        <w:rPr>
          <w:rFonts w:ascii="Times New Roman" w:hAnsi="Times New Roman" w:cs="Times New Roman"/>
          <w:i/>
          <w:iCs/>
          <w:kern w:val="0"/>
          <w:lang w:val="en-US"/>
        </w:rPr>
        <w:t>Advances in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35</w:t>
      </w:r>
      <w:r w:rsidRPr="00332822">
        <w:rPr>
          <w:rFonts w:ascii="Times New Roman" w:hAnsi="Times New Roman" w:cs="Times New Roman"/>
          <w:kern w:val="0"/>
          <w:lang w:val="en-US"/>
        </w:rPr>
        <w:t>, 85–144. https://doi.org/10.1016/s0065-308x(08)60070-6</w:t>
      </w:r>
    </w:p>
    <w:p w14:paraId="0C946BD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Maestrini</w:t>
      </w:r>
      <w:proofErr w:type="spellEnd"/>
      <w:r w:rsidRPr="00332822">
        <w:rPr>
          <w:rFonts w:ascii="Times New Roman" w:hAnsi="Times New Roman" w:cs="Times New Roman"/>
          <w:kern w:val="0"/>
          <w:lang w:val="en-US"/>
        </w:rPr>
        <w:t xml:space="preserve">, B., </w:t>
      </w:r>
      <w:proofErr w:type="spellStart"/>
      <w:r w:rsidRPr="00332822">
        <w:rPr>
          <w:rFonts w:ascii="Times New Roman" w:hAnsi="Times New Roman" w:cs="Times New Roman"/>
          <w:kern w:val="0"/>
          <w:lang w:val="en-US"/>
        </w:rPr>
        <w:t>Mimić</w:t>
      </w:r>
      <w:proofErr w:type="spellEnd"/>
      <w:r w:rsidRPr="00332822">
        <w:rPr>
          <w:rFonts w:ascii="Times New Roman" w:hAnsi="Times New Roman" w:cs="Times New Roman"/>
          <w:kern w:val="0"/>
          <w:lang w:val="en-US"/>
        </w:rPr>
        <w:t xml:space="preserve">, G., van Oort, P. A. J., Jindo, K., </w:t>
      </w:r>
      <w:proofErr w:type="spellStart"/>
      <w:r w:rsidRPr="00332822">
        <w:rPr>
          <w:rFonts w:ascii="Times New Roman" w:hAnsi="Times New Roman" w:cs="Times New Roman"/>
          <w:kern w:val="0"/>
          <w:lang w:val="en-US"/>
        </w:rPr>
        <w:t>Brdar</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Athanasiadis</w:t>
      </w:r>
      <w:proofErr w:type="spellEnd"/>
      <w:r w:rsidRPr="00332822">
        <w:rPr>
          <w:rFonts w:ascii="Times New Roman" w:hAnsi="Times New Roman" w:cs="Times New Roman"/>
          <w:kern w:val="0"/>
          <w:lang w:val="en-US"/>
        </w:rPr>
        <w:t xml:space="preserve">, I. N., &amp; van Evert, F. K. (2022). Mixing process-based and data-driven approaches in yield prediction. </w:t>
      </w:r>
      <w:r w:rsidRPr="00332822">
        <w:rPr>
          <w:rFonts w:ascii="Times New Roman" w:hAnsi="Times New Roman" w:cs="Times New Roman"/>
          <w:i/>
          <w:iCs/>
          <w:kern w:val="0"/>
          <w:lang w:val="en-US"/>
        </w:rPr>
        <w:t>European Journal of Agronomy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139</w:t>
      </w:r>
      <w:r w:rsidRPr="00332822">
        <w:rPr>
          <w:rFonts w:ascii="Times New Roman" w:hAnsi="Times New Roman" w:cs="Times New Roman"/>
          <w:kern w:val="0"/>
          <w:lang w:val="en-US"/>
        </w:rPr>
        <w:t>, 126569. https://doi.org/10.1016/j.eja.2022.126569</w:t>
      </w:r>
    </w:p>
    <w:p w14:paraId="34F95AC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Malmqvist</w:t>
      </w:r>
      <w:proofErr w:type="spellEnd"/>
      <w:r w:rsidRPr="00332822">
        <w:rPr>
          <w:rFonts w:ascii="Times New Roman" w:hAnsi="Times New Roman" w:cs="Times New Roman"/>
          <w:kern w:val="0"/>
          <w:lang w:val="en-US"/>
        </w:rPr>
        <w:t xml:space="preserve">, B., &amp; Rundle, S. (2002). Threats to the running water ecosystems of the world. </w:t>
      </w:r>
      <w:r w:rsidRPr="00332822">
        <w:rPr>
          <w:rFonts w:ascii="Times New Roman" w:hAnsi="Times New Roman" w:cs="Times New Roman"/>
          <w:i/>
          <w:iCs/>
          <w:kern w:val="0"/>
          <w:lang w:val="en-US"/>
        </w:rPr>
        <w:t>Environmental Conservation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29</w:t>
      </w:r>
      <w:r w:rsidRPr="00332822">
        <w:rPr>
          <w:rFonts w:ascii="Times New Roman" w:hAnsi="Times New Roman" w:cs="Times New Roman"/>
          <w:kern w:val="0"/>
          <w:lang w:val="en-US"/>
        </w:rPr>
        <w:t>(2), 134–153. https://doi.org/10.1017/S0376892902000097</w:t>
      </w:r>
    </w:p>
    <w:p w14:paraId="5D1C6CC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Marcogliese</w:t>
      </w:r>
      <w:proofErr w:type="spellEnd"/>
      <w:r w:rsidRPr="00332822">
        <w:rPr>
          <w:rFonts w:ascii="Times New Roman" w:hAnsi="Times New Roman" w:cs="Times New Roman"/>
          <w:kern w:val="0"/>
          <w:lang w:val="en-US"/>
        </w:rPr>
        <w:t xml:space="preserve">, D. J. (2004). Parasites: Small Players with Crucial Roles in the Ecological Theater. </w:t>
      </w:r>
      <w:proofErr w:type="spellStart"/>
      <w:r w:rsidRPr="00332822">
        <w:rPr>
          <w:rFonts w:ascii="Times New Roman" w:hAnsi="Times New Roman" w:cs="Times New Roman"/>
          <w:i/>
          <w:iCs/>
          <w:kern w:val="0"/>
          <w:lang w:val="en-US"/>
        </w:rPr>
        <w:t>EcoHealth</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w:t>
      </w:r>
      <w:r w:rsidRPr="00332822">
        <w:rPr>
          <w:rFonts w:ascii="Times New Roman" w:hAnsi="Times New Roman" w:cs="Times New Roman"/>
          <w:kern w:val="0"/>
          <w:lang w:val="en-US"/>
        </w:rPr>
        <w:t>(2), 151–164. https://doi.org/10.1007/s10393-004-0028-3</w:t>
      </w:r>
    </w:p>
    <w:p w14:paraId="2685AAC5" w14:textId="77777777" w:rsidR="00332822" w:rsidRPr="00332822" w:rsidRDefault="00332822" w:rsidP="00332822">
      <w:pPr>
        <w:widowControl w:val="0"/>
        <w:autoSpaceDE w:val="0"/>
        <w:autoSpaceDN w:val="0"/>
        <w:adjustRightInd w:val="0"/>
        <w:rPr>
          <w:rFonts w:ascii="Times New Roman" w:hAnsi="Times New Roman" w:cs="Times New Roman"/>
          <w:kern w:val="0"/>
        </w:rPr>
      </w:pPr>
      <w:proofErr w:type="spellStart"/>
      <w:r w:rsidRPr="00332822">
        <w:rPr>
          <w:rFonts w:ascii="Times New Roman" w:hAnsi="Times New Roman" w:cs="Times New Roman"/>
          <w:kern w:val="0"/>
          <w:lang w:val="en-US"/>
        </w:rPr>
        <w:t>Marcogliese</w:t>
      </w:r>
      <w:proofErr w:type="spellEnd"/>
      <w:r w:rsidRPr="00332822">
        <w:rPr>
          <w:rFonts w:ascii="Times New Roman" w:hAnsi="Times New Roman" w:cs="Times New Roman"/>
          <w:kern w:val="0"/>
          <w:lang w:val="en-US"/>
        </w:rPr>
        <w:t xml:space="preserve">, D. J. (2008). The impact of climate change on the parasites and infectious diseases of aquatic animals. </w:t>
      </w:r>
      <w:r w:rsidRPr="00332822">
        <w:rPr>
          <w:rFonts w:ascii="Times New Roman" w:hAnsi="Times New Roman" w:cs="Times New Roman"/>
          <w:i/>
          <w:iCs/>
          <w:kern w:val="0"/>
        </w:rPr>
        <w:t xml:space="preserve">Revue Scientifique Et Technique (International Office of </w:t>
      </w:r>
      <w:proofErr w:type="spellStart"/>
      <w:r w:rsidRPr="00332822">
        <w:rPr>
          <w:rFonts w:ascii="Times New Roman" w:hAnsi="Times New Roman" w:cs="Times New Roman"/>
          <w:i/>
          <w:iCs/>
          <w:kern w:val="0"/>
        </w:rPr>
        <w:t>Epizootics</w:t>
      </w:r>
      <w:proofErr w:type="spellEnd"/>
      <w:r w:rsidRPr="00332822">
        <w:rPr>
          <w:rFonts w:ascii="Times New Roman" w:hAnsi="Times New Roman" w:cs="Times New Roman"/>
          <w:i/>
          <w:iCs/>
          <w:kern w:val="0"/>
        </w:rPr>
        <w:t>)</w:t>
      </w:r>
      <w:r w:rsidRPr="00332822">
        <w:rPr>
          <w:rFonts w:ascii="Times New Roman" w:hAnsi="Times New Roman" w:cs="Times New Roman"/>
          <w:kern w:val="0"/>
        </w:rPr>
        <w:t xml:space="preserve">, </w:t>
      </w:r>
      <w:r w:rsidRPr="00332822">
        <w:rPr>
          <w:rFonts w:ascii="Times New Roman" w:hAnsi="Times New Roman" w:cs="Times New Roman"/>
          <w:i/>
          <w:iCs/>
          <w:kern w:val="0"/>
        </w:rPr>
        <w:t>27</w:t>
      </w:r>
      <w:r w:rsidRPr="00332822">
        <w:rPr>
          <w:rFonts w:ascii="Times New Roman" w:hAnsi="Times New Roman" w:cs="Times New Roman"/>
          <w:kern w:val="0"/>
        </w:rPr>
        <w:t>(2), 467–484.</w:t>
      </w:r>
    </w:p>
    <w:p w14:paraId="70F4FBF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rPr>
        <w:t>Marcogliese</w:t>
      </w:r>
      <w:proofErr w:type="spellEnd"/>
      <w:r w:rsidRPr="00332822">
        <w:rPr>
          <w:rFonts w:ascii="Times New Roman" w:hAnsi="Times New Roman" w:cs="Times New Roman"/>
          <w:kern w:val="0"/>
        </w:rPr>
        <w:t xml:space="preserve">, D. J. (2016). </w:t>
      </w:r>
      <w:r w:rsidRPr="00332822">
        <w:rPr>
          <w:rFonts w:ascii="Times New Roman" w:hAnsi="Times New Roman" w:cs="Times New Roman"/>
          <w:kern w:val="0"/>
          <w:lang w:val="en-US"/>
        </w:rPr>
        <w:t xml:space="preserve">The Distribution and Abundance of Parasites in Aquatic Ecosystems in a Changing Climate: More than Just Temperature. </w:t>
      </w:r>
      <w:r w:rsidRPr="00332822">
        <w:rPr>
          <w:rFonts w:ascii="Times New Roman" w:hAnsi="Times New Roman" w:cs="Times New Roman"/>
          <w:i/>
          <w:iCs/>
          <w:kern w:val="0"/>
          <w:lang w:val="en-US"/>
        </w:rPr>
        <w:t>Integrative and Comparative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56</w:t>
      </w:r>
      <w:r w:rsidRPr="00332822">
        <w:rPr>
          <w:rFonts w:ascii="Times New Roman" w:hAnsi="Times New Roman" w:cs="Times New Roman"/>
          <w:kern w:val="0"/>
          <w:lang w:val="en-US"/>
        </w:rPr>
        <w:t>(4), 611–619. https://doi.org/10.1093/icb/icw036</w:t>
      </w:r>
    </w:p>
    <w:p w14:paraId="0172251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Marcogliese</w:t>
      </w:r>
      <w:proofErr w:type="spellEnd"/>
      <w:r w:rsidRPr="00332822">
        <w:rPr>
          <w:rFonts w:ascii="Times New Roman" w:hAnsi="Times New Roman" w:cs="Times New Roman"/>
          <w:kern w:val="0"/>
          <w:lang w:val="en-US"/>
        </w:rPr>
        <w:t xml:space="preserve">, D. J., &amp; Cone, D. K. (1997a). Food webs: A plea for parasites. </w:t>
      </w:r>
      <w:r w:rsidRPr="00332822">
        <w:rPr>
          <w:rFonts w:ascii="Times New Roman" w:hAnsi="Times New Roman" w:cs="Times New Roman"/>
          <w:i/>
          <w:iCs/>
          <w:kern w:val="0"/>
          <w:lang w:val="en-US"/>
        </w:rPr>
        <w:t>Trends in Ecology &amp; Evolution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w:t>
      </w:r>
      <w:r w:rsidRPr="00332822">
        <w:rPr>
          <w:rFonts w:ascii="Times New Roman" w:hAnsi="Times New Roman" w:cs="Times New Roman"/>
          <w:kern w:val="0"/>
          <w:lang w:val="en-US"/>
        </w:rPr>
        <w:t>(8), 320–325. https://doi.org/10.1016/S0169-5347(97)01080-X</w:t>
      </w:r>
    </w:p>
    <w:p w14:paraId="1306BE3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Marcogliese</w:t>
      </w:r>
      <w:proofErr w:type="spellEnd"/>
      <w:r w:rsidRPr="00332822">
        <w:rPr>
          <w:rFonts w:ascii="Times New Roman" w:hAnsi="Times New Roman" w:cs="Times New Roman"/>
          <w:kern w:val="0"/>
          <w:lang w:val="en-US"/>
        </w:rPr>
        <w:t xml:space="preserve">, D. J., &amp; Cone, D. K. (1997b). Parasite communities as indicators of ecosystem stress. </w:t>
      </w:r>
      <w:proofErr w:type="spellStart"/>
      <w:r w:rsidRPr="00332822">
        <w:rPr>
          <w:rFonts w:ascii="Times New Roman" w:hAnsi="Times New Roman" w:cs="Times New Roman"/>
          <w:i/>
          <w:iCs/>
          <w:kern w:val="0"/>
          <w:lang w:val="en-US"/>
        </w:rPr>
        <w:t>Parassitologia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39</w:t>
      </w:r>
      <w:r w:rsidRPr="00332822">
        <w:rPr>
          <w:rFonts w:ascii="Times New Roman" w:hAnsi="Times New Roman" w:cs="Times New Roman"/>
          <w:kern w:val="0"/>
          <w:lang w:val="en-US"/>
        </w:rPr>
        <w:t>(3), 227–232.</w:t>
      </w:r>
    </w:p>
    <w:p w14:paraId="04BB7D4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Marcogliese</w:t>
      </w:r>
      <w:proofErr w:type="spellEnd"/>
      <w:r w:rsidRPr="00332822">
        <w:rPr>
          <w:rFonts w:ascii="Times New Roman" w:hAnsi="Times New Roman" w:cs="Times New Roman"/>
          <w:kern w:val="0"/>
          <w:lang w:val="en-US"/>
        </w:rPr>
        <w:t xml:space="preserve">, D. J., &amp; Cone, D. K. (2001). </w:t>
      </w:r>
      <w:proofErr w:type="spellStart"/>
      <w:r w:rsidRPr="00332822">
        <w:rPr>
          <w:rFonts w:ascii="Times New Roman" w:hAnsi="Times New Roman" w:cs="Times New Roman"/>
          <w:kern w:val="0"/>
          <w:lang w:val="en-US"/>
        </w:rPr>
        <w:t>Myxozoan</w:t>
      </w:r>
      <w:proofErr w:type="spellEnd"/>
      <w:r w:rsidRPr="00332822">
        <w:rPr>
          <w:rFonts w:ascii="Times New Roman" w:hAnsi="Times New Roman" w:cs="Times New Roman"/>
          <w:kern w:val="0"/>
          <w:lang w:val="en-US"/>
        </w:rPr>
        <w:t xml:space="preserve"> communities parasitizing </w:t>
      </w:r>
      <w:proofErr w:type="spellStart"/>
      <w:r w:rsidRPr="00332822">
        <w:rPr>
          <w:rFonts w:ascii="Times New Roman" w:hAnsi="Times New Roman" w:cs="Times New Roman"/>
          <w:kern w:val="0"/>
          <w:lang w:val="en-US"/>
        </w:rPr>
        <w:t>Notropis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hudsonius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Cyprinidae</w:t>
      </w:r>
      <w:proofErr w:type="spellEnd"/>
      <w:r w:rsidRPr="00332822">
        <w:rPr>
          <w:rFonts w:ascii="Times New Roman" w:hAnsi="Times New Roman" w:cs="Times New Roman"/>
          <w:kern w:val="0"/>
          <w:lang w:val="en-US"/>
        </w:rPr>
        <w:t xml:space="preserve">) at selected localities on the St. Lawrence River, Quebec: Possible effects </w:t>
      </w:r>
      <w:r w:rsidRPr="00332822">
        <w:rPr>
          <w:rFonts w:ascii="Times New Roman" w:hAnsi="Times New Roman" w:cs="Times New Roman"/>
          <w:kern w:val="0"/>
          <w:lang w:val="en-US"/>
        </w:rPr>
        <w:lastRenderedPageBreak/>
        <w:t xml:space="preserve">of urban effluents. </w:t>
      </w:r>
      <w:r w:rsidRPr="00332822">
        <w:rPr>
          <w:rFonts w:ascii="Times New Roman" w:hAnsi="Times New Roman" w:cs="Times New Roman"/>
          <w:i/>
          <w:iCs/>
          <w:kern w:val="0"/>
          <w:lang w:val="en-US"/>
        </w:rPr>
        <w:t>The 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87</w:t>
      </w:r>
      <w:r w:rsidRPr="00332822">
        <w:rPr>
          <w:rFonts w:ascii="Times New Roman" w:hAnsi="Times New Roman" w:cs="Times New Roman"/>
          <w:kern w:val="0"/>
          <w:lang w:val="en-US"/>
        </w:rPr>
        <w:t>(5), 951–956. https://doi.org/10.1645/0022-3395(2001)087[</w:t>
      </w:r>
      <w:proofErr w:type="gramStart"/>
      <w:r w:rsidRPr="00332822">
        <w:rPr>
          <w:rFonts w:ascii="Times New Roman" w:hAnsi="Times New Roman" w:cs="Times New Roman"/>
          <w:kern w:val="0"/>
          <w:lang w:val="en-US"/>
        </w:rPr>
        <w:t>0951:MCPNHC</w:t>
      </w:r>
      <w:proofErr w:type="gramEnd"/>
      <w:r w:rsidRPr="00332822">
        <w:rPr>
          <w:rFonts w:ascii="Times New Roman" w:hAnsi="Times New Roman" w:cs="Times New Roman"/>
          <w:kern w:val="0"/>
          <w:lang w:val="en-US"/>
        </w:rPr>
        <w:t>]2.0.CO;2</w:t>
      </w:r>
    </w:p>
    <w:p w14:paraId="27C0D39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Marcogliese</w:t>
      </w:r>
      <w:proofErr w:type="spellEnd"/>
      <w:r w:rsidRPr="00332822">
        <w:rPr>
          <w:rFonts w:ascii="Times New Roman" w:hAnsi="Times New Roman" w:cs="Times New Roman"/>
          <w:kern w:val="0"/>
          <w:lang w:val="en-US"/>
        </w:rPr>
        <w:t xml:space="preserve">, D. J., Dumont, P., Gendron, A. D., </w:t>
      </w:r>
      <w:proofErr w:type="spellStart"/>
      <w:r w:rsidRPr="00332822">
        <w:rPr>
          <w:rFonts w:ascii="Times New Roman" w:hAnsi="Times New Roman" w:cs="Times New Roman"/>
          <w:kern w:val="0"/>
          <w:lang w:val="en-US"/>
        </w:rPr>
        <w:t>Mailhot</w:t>
      </w:r>
      <w:proofErr w:type="spellEnd"/>
      <w:r w:rsidRPr="00332822">
        <w:rPr>
          <w:rFonts w:ascii="Times New Roman" w:hAnsi="Times New Roman" w:cs="Times New Roman"/>
          <w:kern w:val="0"/>
          <w:lang w:val="en-US"/>
        </w:rPr>
        <w:t xml:space="preserve">, Y., Bergeron, E., &amp; McLaughlin, J. D. (2001). Spatial and temporal variation in abundance of </w:t>
      </w:r>
      <w:proofErr w:type="spellStart"/>
      <w:r w:rsidRPr="00332822">
        <w:rPr>
          <w:rFonts w:ascii="Times New Roman" w:hAnsi="Times New Roman" w:cs="Times New Roman"/>
          <w:kern w:val="0"/>
          <w:lang w:val="en-US"/>
        </w:rPr>
        <w:t>Diplostomum</w:t>
      </w:r>
      <w:proofErr w:type="spellEnd"/>
      <w:r w:rsidRPr="00332822">
        <w:rPr>
          <w:rFonts w:ascii="Times New Roman" w:hAnsi="Times New Roman" w:cs="Times New Roman"/>
          <w:kern w:val="0"/>
          <w:lang w:val="en-US"/>
        </w:rPr>
        <w:t xml:space="preserve"> spp. In walleye (Stizostedion vitreum) and white suckers (Catostomus </w:t>
      </w:r>
      <w:proofErr w:type="spellStart"/>
      <w:r w:rsidRPr="00332822">
        <w:rPr>
          <w:rFonts w:ascii="Times New Roman" w:hAnsi="Times New Roman" w:cs="Times New Roman"/>
          <w:kern w:val="0"/>
          <w:lang w:val="en-US"/>
        </w:rPr>
        <w:t>commersoni</w:t>
      </w:r>
      <w:proofErr w:type="spellEnd"/>
      <w:r w:rsidRPr="00332822">
        <w:rPr>
          <w:rFonts w:ascii="Times New Roman" w:hAnsi="Times New Roman" w:cs="Times New Roman"/>
          <w:kern w:val="0"/>
          <w:lang w:val="en-US"/>
        </w:rPr>
        <w:t xml:space="preserve">) from the St. Lawrence River. </w:t>
      </w:r>
      <w:r w:rsidRPr="00332822">
        <w:rPr>
          <w:rFonts w:ascii="Times New Roman" w:hAnsi="Times New Roman" w:cs="Times New Roman"/>
          <w:i/>
          <w:iCs/>
          <w:kern w:val="0"/>
          <w:lang w:val="en-US"/>
        </w:rPr>
        <w:t>Canadian Journal of Zoology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79</w:t>
      </w:r>
      <w:r w:rsidRPr="00332822">
        <w:rPr>
          <w:rFonts w:ascii="Times New Roman" w:hAnsi="Times New Roman" w:cs="Times New Roman"/>
          <w:kern w:val="0"/>
          <w:lang w:val="en-US"/>
        </w:rPr>
        <w:t>(3), 355–369. https://doi.org/10.1139/z00-209</w:t>
      </w:r>
    </w:p>
    <w:p w14:paraId="2B82D13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Marques, J. F., &amp; Cabral, H. N. (2007). Effects of sample size on fish parasite prevalence, mean </w:t>
      </w:r>
      <w:proofErr w:type="gramStart"/>
      <w:r w:rsidRPr="00332822">
        <w:rPr>
          <w:rFonts w:ascii="Times New Roman" w:hAnsi="Times New Roman" w:cs="Times New Roman"/>
          <w:kern w:val="0"/>
          <w:lang w:val="en-US"/>
        </w:rPr>
        <w:t>abundance</w:t>
      </w:r>
      <w:proofErr w:type="gramEnd"/>
      <w:r w:rsidRPr="00332822">
        <w:rPr>
          <w:rFonts w:ascii="Times New Roman" w:hAnsi="Times New Roman" w:cs="Times New Roman"/>
          <w:kern w:val="0"/>
          <w:lang w:val="en-US"/>
        </w:rPr>
        <w:t xml:space="preserve"> and mean intensity estimates. </w:t>
      </w:r>
      <w:r w:rsidRPr="00332822">
        <w:rPr>
          <w:rFonts w:ascii="Times New Roman" w:hAnsi="Times New Roman" w:cs="Times New Roman"/>
          <w:i/>
          <w:iCs/>
          <w:kern w:val="0"/>
          <w:lang w:val="en-US"/>
        </w:rPr>
        <w:t>Journal of Applied Ichthyology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23</w:t>
      </w:r>
      <w:r w:rsidRPr="00332822">
        <w:rPr>
          <w:rFonts w:ascii="Times New Roman" w:hAnsi="Times New Roman" w:cs="Times New Roman"/>
          <w:kern w:val="0"/>
          <w:lang w:val="en-US"/>
        </w:rPr>
        <w:t>(2), 158–162. https://doi.org/10.1111/j.1439-0426.2006.00823.x</w:t>
      </w:r>
    </w:p>
    <w:p w14:paraId="54A0FC6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Mathieu-</w:t>
      </w:r>
      <w:proofErr w:type="spellStart"/>
      <w:r w:rsidRPr="00332822">
        <w:rPr>
          <w:rFonts w:ascii="Times New Roman" w:hAnsi="Times New Roman" w:cs="Times New Roman"/>
          <w:kern w:val="0"/>
          <w:lang w:val="en-US"/>
        </w:rPr>
        <w:t>Bégné</w:t>
      </w:r>
      <w:proofErr w:type="spellEnd"/>
      <w:r w:rsidRPr="00332822">
        <w:rPr>
          <w:rFonts w:ascii="Times New Roman" w:hAnsi="Times New Roman" w:cs="Times New Roman"/>
          <w:kern w:val="0"/>
          <w:lang w:val="en-US"/>
        </w:rPr>
        <w:t xml:space="preserve">, E., Blanchet, S., Rey, O., </w:t>
      </w:r>
      <w:proofErr w:type="spellStart"/>
      <w:r w:rsidRPr="00332822">
        <w:rPr>
          <w:rFonts w:ascii="Times New Roman" w:hAnsi="Times New Roman" w:cs="Times New Roman"/>
          <w:kern w:val="0"/>
          <w:lang w:val="en-US"/>
        </w:rPr>
        <w:t>Scelsi</w:t>
      </w:r>
      <w:proofErr w:type="spellEnd"/>
      <w:r w:rsidRPr="00332822">
        <w:rPr>
          <w:rFonts w:ascii="Times New Roman" w:hAnsi="Times New Roman" w:cs="Times New Roman"/>
          <w:kern w:val="0"/>
          <w:lang w:val="en-US"/>
        </w:rPr>
        <w:t xml:space="preserve">, O., Poesy, C., </w:t>
      </w:r>
      <w:proofErr w:type="spellStart"/>
      <w:r w:rsidRPr="00332822">
        <w:rPr>
          <w:rFonts w:ascii="Times New Roman" w:hAnsi="Times New Roman" w:cs="Times New Roman"/>
          <w:kern w:val="0"/>
          <w:lang w:val="en-US"/>
        </w:rPr>
        <w:t>Marselli</w:t>
      </w:r>
      <w:proofErr w:type="spellEnd"/>
      <w:r w:rsidRPr="00332822">
        <w:rPr>
          <w:rFonts w:ascii="Times New Roman" w:hAnsi="Times New Roman" w:cs="Times New Roman"/>
          <w:kern w:val="0"/>
          <w:lang w:val="en-US"/>
        </w:rPr>
        <w:t xml:space="preserve">, G., &amp; Loot, G. (2022). A fine-scale analysis reveals microgeographic hotspots maximizing infection rate between a parasite and its fish host. </w:t>
      </w:r>
      <w:r w:rsidRPr="00332822">
        <w:rPr>
          <w:rFonts w:ascii="Times New Roman" w:hAnsi="Times New Roman" w:cs="Times New Roman"/>
          <w:i/>
          <w:iCs/>
          <w:kern w:val="0"/>
          <w:lang w:val="en-US"/>
        </w:rPr>
        <w:t>Functional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36</w:t>
      </w:r>
      <w:r w:rsidRPr="00332822">
        <w:rPr>
          <w:rFonts w:ascii="Times New Roman" w:hAnsi="Times New Roman" w:cs="Times New Roman"/>
          <w:kern w:val="0"/>
          <w:lang w:val="en-US"/>
        </w:rPr>
        <w:t>(2), 380–391. https://doi.org/10.1111/1365-2435.13967</w:t>
      </w:r>
    </w:p>
    <w:p w14:paraId="3EFF5C8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May, R. M., &amp; Anderson, R. M. (1979). Population biology of infectious diseases: Part II. </w:t>
      </w:r>
      <w:r w:rsidRPr="00332822">
        <w:rPr>
          <w:rFonts w:ascii="Times New Roman" w:hAnsi="Times New Roman" w:cs="Times New Roman"/>
          <w:i/>
          <w:iCs/>
          <w:kern w:val="0"/>
          <w:lang w:val="en-US"/>
        </w:rPr>
        <w:t>Nature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280</w:t>
      </w:r>
      <w:r w:rsidRPr="00332822">
        <w:rPr>
          <w:rFonts w:ascii="Times New Roman" w:hAnsi="Times New Roman" w:cs="Times New Roman"/>
          <w:kern w:val="0"/>
          <w:lang w:val="en-US"/>
        </w:rPr>
        <w:t>(5722), 455–461. https://doi.org/10.1038/280455a0</w:t>
      </w:r>
    </w:p>
    <w:p w14:paraId="658CD71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McAllister, C., </w:t>
      </w:r>
      <w:proofErr w:type="spellStart"/>
      <w:r w:rsidRPr="00332822">
        <w:rPr>
          <w:rFonts w:ascii="Times New Roman" w:hAnsi="Times New Roman" w:cs="Times New Roman"/>
          <w:kern w:val="0"/>
          <w:lang w:val="en-US"/>
        </w:rPr>
        <w:t>Tumlison</w:t>
      </w:r>
      <w:proofErr w:type="spellEnd"/>
      <w:r w:rsidRPr="00332822">
        <w:rPr>
          <w:rFonts w:ascii="Times New Roman" w:hAnsi="Times New Roman" w:cs="Times New Roman"/>
          <w:kern w:val="0"/>
          <w:lang w:val="en-US"/>
        </w:rPr>
        <w:t xml:space="preserve">, R., Robison, H., &amp; </w:t>
      </w:r>
      <w:proofErr w:type="spellStart"/>
      <w:r w:rsidRPr="00332822">
        <w:rPr>
          <w:rFonts w:ascii="Times New Roman" w:hAnsi="Times New Roman" w:cs="Times New Roman"/>
          <w:kern w:val="0"/>
          <w:lang w:val="en-US"/>
        </w:rPr>
        <w:t>Trauth</w:t>
      </w:r>
      <w:proofErr w:type="spellEnd"/>
      <w:r w:rsidRPr="00332822">
        <w:rPr>
          <w:rFonts w:ascii="Times New Roman" w:hAnsi="Times New Roman" w:cs="Times New Roman"/>
          <w:kern w:val="0"/>
          <w:lang w:val="en-US"/>
        </w:rPr>
        <w:t xml:space="preserve">, S. (2013). Initial Survey on Black-Spot Disease (Digenea: </w:t>
      </w:r>
      <w:proofErr w:type="spellStart"/>
      <w:r w:rsidRPr="00332822">
        <w:rPr>
          <w:rFonts w:ascii="Times New Roman" w:hAnsi="Times New Roman" w:cs="Times New Roman"/>
          <w:kern w:val="0"/>
          <w:lang w:val="en-US"/>
        </w:rPr>
        <w:t>Strigeoidea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Diplostomidae</w:t>
      </w:r>
      <w:proofErr w:type="spellEnd"/>
      <w:r w:rsidRPr="00332822">
        <w:rPr>
          <w:rFonts w:ascii="Times New Roman" w:hAnsi="Times New Roman" w:cs="Times New Roman"/>
          <w:kern w:val="0"/>
          <w:lang w:val="en-US"/>
        </w:rPr>
        <w:t xml:space="preserve">) in Select Arkansas Fishes. </w:t>
      </w:r>
      <w:r w:rsidRPr="00332822">
        <w:rPr>
          <w:rFonts w:ascii="Times New Roman" w:hAnsi="Times New Roman" w:cs="Times New Roman"/>
          <w:i/>
          <w:iCs/>
          <w:kern w:val="0"/>
          <w:lang w:val="en-US"/>
        </w:rPr>
        <w:t>Journal of the Arkansas Academy of Science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67</w:t>
      </w:r>
      <w:r w:rsidRPr="00332822">
        <w:rPr>
          <w:rFonts w:ascii="Times New Roman" w:hAnsi="Times New Roman" w:cs="Times New Roman"/>
          <w:kern w:val="0"/>
          <w:lang w:val="en-US"/>
        </w:rPr>
        <w:t>(1), 200–203. https://doi.org/10.54119/jaas.2013.6730</w:t>
      </w:r>
    </w:p>
    <w:p w14:paraId="672494D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McAllister, D. E., Hamilton, A. L., &amp; Harvey, B. J. (1997). </w:t>
      </w:r>
      <w:r w:rsidRPr="00332822">
        <w:rPr>
          <w:rFonts w:ascii="Times New Roman" w:hAnsi="Times New Roman" w:cs="Times New Roman"/>
          <w:i/>
          <w:iCs/>
          <w:kern w:val="0"/>
          <w:lang w:val="en-US"/>
        </w:rPr>
        <w:t>Global Freshwater Biodiversity: Striving for the Integrity of Freshwater Ecosystems</w:t>
      </w:r>
      <w:r w:rsidRPr="00332822">
        <w:rPr>
          <w:rFonts w:ascii="Times New Roman" w:hAnsi="Times New Roman" w:cs="Times New Roman"/>
          <w:kern w:val="0"/>
          <w:lang w:val="en-US"/>
        </w:rPr>
        <w:t>. Ocean Voice International.</w:t>
      </w:r>
    </w:p>
    <w:p w14:paraId="016E4C1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McGeoch</w:t>
      </w:r>
      <w:proofErr w:type="spellEnd"/>
      <w:r w:rsidRPr="00332822">
        <w:rPr>
          <w:rFonts w:ascii="Times New Roman" w:hAnsi="Times New Roman" w:cs="Times New Roman"/>
          <w:kern w:val="0"/>
          <w:lang w:val="en-US"/>
        </w:rPr>
        <w:t xml:space="preserve">, M. A., &amp; Gaston, K. J. (2002). Occupancy frequency distributions: Patterns, </w:t>
      </w:r>
      <w:proofErr w:type="gramStart"/>
      <w:r w:rsidRPr="00332822">
        <w:rPr>
          <w:rFonts w:ascii="Times New Roman" w:hAnsi="Times New Roman" w:cs="Times New Roman"/>
          <w:kern w:val="0"/>
          <w:lang w:val="en-US"/>
        </w:rPr>
        <w:t>artefacts</w:t>
      </w:r>
      <w:proofErr w:type="gramEnd"/>
      <w:r w:rsidRPr="00332822">
        <w:rPr>
          <w:rFonts w:ascii="Times New Roman" w:hAnsi="Times New Roman" w:cs="Times New Roman"/>
          <w:kern w:val="0"/>
          <w:lang w:val="en-US"/>
        </w:rPr>
        <w:t xml:space="preserve"> and mechanisms. </w:t>
      </w:r>
      <w:r w:rsidRPr="00332822">
        <w:rPr>
          <w:rFonts w:ascii="Times New Roman" w:hAnsi="Times New Roman" w:cs="Times New Roman"/>
          <w:i/>
          <w:iCs/>
          <w:kern w:val="0"/>
          <w:lang w:val="en-US"/>
        </w:rPr>
        <w:t>Biological Reviews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77</w:t>
      </w:r>
      <w:r w:rsidRPr="00332822">
        <w:rPr>
          <w:rFonts w:ascii="Times New Roman" w:hAnsi="Times New Roman" w:cs="Times New Roman"/>
          <w:kern w:val="0"/>
          <w:lang w:val="en-US"/>
        </w:rPr>
        <w:t>(3), 311–331. https://doi.org/10.1017/S1464793101005887</w:t>
      </w:r>
    </w:p>
    <w:p w14:paraId="7F69648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Mehner</w:t>
      </w:r>
      <w:proofErr w:type="spellEnd"/>
      <w:r w:rsidRPr="00332822">
        <w:rPr>
          <w:rFonts w:ascii="Times New Roman" w:hAnsi="Times New Roman" w:cs="Times New Roman"/>
          <w:kern w:val="0"/>
          <w:lang w:val="en-US"/>
        </w:rPr>
        <w:t xml:space="preserve">, T., </w:t>
      </w:r>
      <w:proofErr w:type="spellStart"/>
      <w:r w:rsidRPr="00332822">
        <w:rPr>
          <w:rFonts w:ascii="Times New Roman" w:hAnsi="Times New Roman" w:cs="Times New Roman"/>
          <w:kern w:val="0"/>
          <w:lang w:val="en-US"/>
        </w:rPr>
        <w:t>Diekmann</w:t>
      </w:r>
      <w:proofErr w:type="spellEnd"/>
      <w:r w:rsidRPr="00332822">
        <w:rPr>
          <w:rFonts w:ascii="Times New Roman" w:hAnsi="Times New Roman" w:cs="Times New Roman"/>
          <w:kern w:val="0"/>
          <w:lang w:val="en-US"/>
        </w:rPr>
        <w:t xml:space="preserve">, M., </w:t>
      </w:r>
      <w:proofErr w:type="spellStart"/>
      <w:r w:rsidRPr="00332822">
        <w:rPr>
          <w:rFonts w:ascii="Times New Roman" w:hAnsi="Times New Roman" w:cs="Times New Roman"/>
          <w:kern w:val="0"/>
          <w:lang w:val="en-US"/>
        </w:rPr>
        <w:t>Brämick</w:t>
      </w:r>
      <w:proofErr w:type="spellEnd"/>
      <w:r w:rsidRPr="00332822">
        <w:rPr>
          <w:rFonts w:ascii="Times New Roman" w:hAnsi="Times New Roman" w:cs="Times New Roman"/>
          <w:kern w:val="0"/>
          <w:lang w:val="en-US"/>
        </w:rPr>
        <w:t xml:space="preserve">, U., &amp; </w:t>
      </w:r>
      <w:proofErr w:type="spellStart"/>
      <w:r w:rsidRPr="00332822">
        <w:rPr>
          <w:rFonts w:ascii="Times New Roman" w:hAnsi="Times New Roman" w:cs="Times New Roman"/>
          <w:kern w:val="0"/>
          <w:lang w:val="en-US"/>
        </w:rPr>
        <w:t>Lemcke</w:t>
      </w:r>
      <w:proofErr w:type="spellEnd"/>
      <w:r w:rsidRPr="00332822">
        <w:rPr>
          <w:rFonts w:ascii="Times New Roman" w:hAnsi="Times New Roman" w:cs="Times New Roman"/>
          <w:kern w:val="0"/>
          <w:lang w:val="en-US"/>
        </w:rPr>
        <w:t xml:space="preserve">, R. (2005). Composition of fish communities in German lakes as related to lake morphology, trophic state, shore structure and human-use intensity. </w:t>
      </w:r>
      <w:r w:rsidRPr="00332822">
        <w:rPr>
          <w:rFonts w:ascii="Times New Roman" w:hAnsi="Times New Roman" w:cs="Times New Roman"/>
          <w:i/>
          <w:iCs/>
          <w:kern w:val="0"/>
          <w:lang w:val="en-US"/>
        </w:rPr>
        <w:t>Freshwater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50</w:t>
      </w:r>
      <w:r w:rsidRPr="00332822">
        <w:rPr>
          <w:rFonts w:ascii="Times New Roman" w:hAnsi="Times New Roman" w:cs="Times New Roman"/>
          <w:kern w:val="0"/>
          <w:lang w:val="en-US"/>
        </w:rPr>
        <w:t>(1), 70–85. https://doi.org/10.1111/j.1365-2427.2004.01294.x</w:t>
      </w:r>
    </w:p>
    <w:p w14:paraId="09431B1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Mehner</w:t>
      </w:r>
      <w:proofErr w:type="spellEnd"/>
      <w:r w:rsidRPr="00332822">
        <w:rPr>
          <w:rFonts w:ascii="Times New Roman" w:hAnsi="Times New Roman" w:cs="Times New Roman"/>
          <w:kern w:val="0"/>
          <w:lang w:val="en-US"/>
        </w:rPr>
        <w:t xml:space="preserve">, T., Holmgren, K., </w:t>
      </w:r>
      <w:proofErr w:type="spellStart"/>
      <w:r w:rsidRPr="00332822">
        <w:rPr>
          <w:rFonts w:ascii="Times New Roman" w:hAnsi="Times New Roman" w:cs="Times New Roman"/>
          <w:kern w:val="0"/>
          <w:lang w:val="en-US"/>
        </w:rPr>
        <w:t>Lauridsen</w:t>
      </w:r>
      <w:proofErr w:type="spellEnd"/>
      <w:r w:rsidRPr="00332822">
        <w:rPr>
          <w:rFonts w:ascii="Times New Roman" w:hAnsi="Times New Roman" w:cs="Times New Roman"/>
          <w:kern w:val="0"/>
          <w:lang w:val="en-US"/>
        </w:rPr>
        <w:t xml:space="preserve">, T. L., Jeppesen, E., &amp; </w:t>
      </w:r>
      <w:proofErr w:type="spellStart"/>
      <w:r w:rsidRPr="00332822">
        <w:rPr>
          <w:rFonts w:ascii="Times New Roman" w:hAnsi="Times New Roman" w:cs="Times New Roman"/>
          <w:kern w:val="0"/>
          <w:lang w:val="en-US"/>
        </w:rPr>
        <w:t>Diekmann</w:t>
      </w:r>
      <w:proofErr w:type="spellEnd"/>
      <w:r w:rsidRPr="00332822">
        <w:rPr>
          <w:rFonts w:ascii="Times New Roman" w:hAnsi="Times New Roman" w:cs="Times New Roman"/>
          <w:kern w:val="0"/>
          <w:lang w:val="en-US"/>
        </w:rPr>
        <w:t xml:space="preserve">, M. (2007). Lake depth and geographical position modify lake fish assemblages of the European ‘Central Plains’ ecoregion. </w:t>
      </w:r>
      <w:r w:rsidRPr="00332822">
        <w:rPr>
          <w:rFonts w:ascii="Times New Roman" w:hAnsi="Times New Roman" w:cs="Times New Roman"/>
          <w:i/>
          <w:iCs/>
          <w:kern w:val="0"/>
          <w:lang w:val="en-US"/>
        </w:rPr>
        <w:t>Freshwater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52</w:t>
      </w:r>
      <w:r w:rsidRPr="00332822">
        <w:rPr>
          <w:rFonts w:ascii="Times New Roman" w:hAnsi="Times New Roman" w:cs="Times New Roman"/>
          <w:kern w:val="0"/>
          <w:lang w:val="en-US"/>
        </w:rPr>
        <w:t>(11), 2285–2297. https://doi.org/10.1111/j.1365-2427.2007.01836.x</w:t>
      </w:r>
    </w:p>
    <w:p w14:paraId="6E720FB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Miller, M. J. (1946). The cercaria of </w:t>
      </w:r>
      <w:proofErr w:type="spellStart"/>
      <w:r w:rsidRPr="00332822">
        <w:rPr>
          <w:rFonts w:ascii="Times New Roman" w:hAnsi="Times New Roman" w:cs="Times New Roman"/>
          <w:kern w:val="0"/>
          <w:lang w:val="en-US"/>
        </w:rPr>
        <w:t>Apophallus</w:t>
      </w:r>
      <w:proofErr w:type="spellEnd"/>
      <w:r w:rsidRPr="00332822">
        <w:rPr>
          <w:rFonts w:ascii="Times New Roman" w:hAnsi="Times New Roman" w:cs="Times New Roman"/>
          <w:kern w:val="0"/>
          <w:lang w:val="en-US"/>
        </w:rPr>
        <w:t xml:space="preserve"> brevis. </w:t>
      </w:r>
      <w:r w:rsidRPr="00332822">
        <w:rPr>
          <w:rFonts w:ascii="Times New Roman" w:hAnsi="Times New Roman" w:cs="Times New Roman"/>
          <w:i/>
          <w:iCs/>
          <w:kern w:val="0"/>
          <w:lang w:val="en-US"/>
        </w:rPr>
        <w:t>Canadian Journal of Research</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24</w:t>
      </w:r>
      <w:r w:rsidRPr="00332822">
        <w:rPr>
          <w:rFonts w:ascii="Times New Roman" w:hAnsi="Times New Roman" w:cs="Times New Roman"/>
          <w:kern w:val="0"/>
          <w:lang w:val="en-US"/>
        </w:rPr>
        <w:t>(Sect D), 27–29. https://doi.org/10.1139/cjr46d-003</w:t>
      </w:r>
    </w:p>
    <w:p w14:paraId="28D12C8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Minchella</w:t>
      </w:r>
      <w:proofErr w:type="spellEnd"/>
      <w:r w:rsidRPr="00332822">
        <w:rPr>
          <w:rFonts w:ascii="Times New Roman" w:hAnsi="Times New Roman" w:cs="Times New Roman"/>
          <w:kern w:val="0"/>
          <w:lang w:val="en-US"/>
        </w:rPr>
        <w:t xml:space="preserve">, D. J., &amp; Scott, M. E. (1991). Parasitism: A cryptic determinant of animal community structure. </w:t>
      </w:r>
      <w:r w:rsidRPr="00332822">
        <w:rPr>
          <w:rFonts w:ascii="Times New Roman" w:hAnsi="Times New Roman" w:cs="Times New Roman"/>
          <w:i/>
          <w:iCs/>
          <w:kern w:val="0"/>
          <w:lang w:val="en-US"/>
        </w:rPr>
        <w:t>Trends in Ecology &amp; Evolution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w:t>
      </w:r>
      <w:r w:rsidRPr="00332822">
        <w:rPr>
          <w:rFonts w:ascii="Times New Roman" w:hAnsi="Times New Roman" w:cs="Times New Roman"/>
          <w:kern w:val="0"/>
          <w:lang w:val="en-US"/>
        </w:rPr>
        <w:t>(8), 250–254. https://doi.org/10.1016/0169-5347(91)90071-5</w:t>
      </w:r>
    </w:p>
    <w:p w14:paraId="7BA6237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Mironova</w:t>
      </w:r>
      <w:proofErr w:type="spellEnd"/>
      <w:r w:rsidRPr="00332822">
        <w:rPr>
          <w:rFonts w:ascii="Times New Roman" w:hAnsi="Times New Roman" w:cs="Times New Roman"/>
          <w:kern w:val="0"/>
          <w:lang w:val="en-US"/>
        </w:rPr>
        <w:t xml:space="preserve">, E., </w:t>
      </w:r>
      <w:proofErr w:type="spellStart"/>
      <w:r w:rsidRPr="00332822">
        <w:rPr>
          <w:rFonts w:ascii="Times New Roman" w:hAnsi="Times New Roman" w:cs="Times New Roman"/>
          <w:kern w:val="0"/>
          <w:lang w:val="en-US"/>
        </w:rPr>
        <w:t>Gopko</w:t>
      </w:r>
      <w:proofErr w:type="spellEnd"/>
      <w:r w:rsidRPr="00332822">
        <w:rPr>
          <w:rFonts w:ascii="Times New Roman" w:hAnsi="Times New Roman" w:cs="Times New Roman"/>
          <w:kern w:val="0"/>
          <w:lang w:val="en-US"/>
        </w:rPr>
        <w:t xml:space="preserve">, M., Pasternak, A., </w:t>
      </w:r>
      <w:proofErr w:type="spellStart"/>
      <w:r w:rsidRPr="00332822">
        <w:rPr>
          <w:rFonts w:ascii="Times New Roman" w:hAnsi="Times New Roman" w:cs="Times New Roman"/>
          <w:kern w:val="0"/>
          <w:lang w:val="en-US"/>
        </w:rPr>
        <w:t>Mikheev</w:t>
      </w:r>
      <w:proofErr w:type="spellEnd"/>
      <w:r w:rsidRPr="00332822">
        <w:rPr>
          <w:rFonts w:ascii="Times New Roman" w:hAnsi="Times New Roman" w:cs="Times New Roman"/>
          <w:kern w:val="0"/>
          <w:lang w:val="en-US"/>
        </w:rPr>
        <w:t xml:space="preserve">, V., &amp; </w:t>
      </w:r>
      <w:proofErr w:type="spellStart"/>
      <w:r w:rsidRPr="00332822">
        <w:rPr>
          <w:rFonts w:ascii="Times New Roman" w:hAnsi="Times New Roman" w:cs="Times New Roman"/>
          <w:kern w:val="0"/>
          <w:lang w:val="en-US"/>
        </w:rPr>
        <w:t>Taskinen</w:t>
      </w:r>
      <w:proofErr w:type="spellEnd"/>
      <w:r w:rsidRPr="00332822">
        <w:rPr>
          <w:rFonts w:ascii="Times New Roman" w:hAnsi="Times New Roman" w:cs="Times New Roman"/>
          <w:kern w:val="0"/>
          <w:lang w:val="en-US"/>
        </w:rPr>
        <w:t xml:space="preserve">, J. (2019). Trematode cercariae as prey for zooplankton: Effect on fitness traits of predators.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146</w:t>
      </w:r>
      <w:r w:rsidRPr="00332822">
        <w:rPr>
          <w:rFonts w:ascii="Times New Roman" w:hAnsi="Times New Roman" w:cs="Times New Roman"/>
          <w:kern w:val="0"/>
          <w:lang w:val="en-US"/>
        </w:rPr>
        <w:t>(1), 105–111. https://doi.org/10.1017/S0031182018000963</w:t>
      </w:r>
    </w:p>
    <w:p w14:paraId="2FAB5FB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Mironova</w:t>
      </w:r>
      <w:proofErr w:type="spellEnd"/>
      <w:r w:rsidRPr="00332822">
        <w:rPr>
          <w:rFonts w:ascii="Times New Roman" w:hAnsi="Times New Roman" w:cs="Times New Roman"/>
          <w:kern w:val="0"/>
          <w:lang w:val="en-US"/>
        </w:rPr>
        <w:t xml:space="preserve">, K., </w:t>
      </w:r>
      <w:proofErr w:type="spellStart"/>
      <w:r w:rsidRPr="00332822">
        <w:rPr>
          <w:rFonts w:ascii="Times New Roman" w:hAnsi="Times New Roman" w:cs="Times New Roman"/>
          <w:kern w:val="0"/>
          <w:lang w:val="en-US"/>
        </w:rPr>
        <w:t>Gopko</w:t>
      </w:r>
      <w:proofErr w:type="spellEnd"/>
      <w:r w:rsidRPr="00332822">
        <w:rPr>
          <w:rFonts w:ascii="Times New Roman" w:hAnsi="Times New Roman" w:cs="Times New Roman"/>
          <w:kern w:val="0"/>
          <w:lang w:val="en-US"/>
        </w:rPr>
        <w:t xml:space="preserve">, M., Pasternak, A., </w:t>
      </w:r>
      <w:proofErr w:type="spellStart"/>
      <w:r w:rsidRPr="00332822">
        <w:rPr>
          <w:rFonts w:ascii="Times New Roman" w:hAnsi="Times New Roman" w:cs="Times New Roman"/>
          <w:kern w:val="0"/>
          <w:lang w:val="en-US"/>
        </w:rPr>
        <w:t>Mikheev</w:t>
      </w:r>
      <w:proofErr w:type="spellEnd"/>
      <w:r w:rsidRPr="00332822">
        <w:rPr>
          <w:rFonts w:ascii="Times New Roman" w:hAnsi="Times New Roman" w:cs="Times New Roman"/>
          <w:kern w:val="0"/>
          <w:lang w:val="en-US"/>
        </w:rPr>
        <w:t xml:space="preserve">, V., &amp; </w:t>
      </w:r>
      <w:proofErr w:type="spellStart"/>
      <w:r w:rsidRPr="00332822">
        <w:rPr>
          <w:rFonts w:ascii="Times New Roman" w:hAnsi="Times New Roman" w:cs="Times New Roman"/>
          <w:kern w:val="0"/>
          <w:lang w:val="en-US"/>
        </w:rPr>
        <w:t>Taskinen</w:t>
      </w:r>
      <w:proofErr w:type="spellEnd"/>
      <w:r w:rsidRPr="00332822">
        <w:rPr>
          <w:rFonts w:ascii="Times New Roman" w:hAnsi="Times New Roman" w:cs="Times New Roman"/>
          <w:kern w:val="0"/>
          <w:lang w:val="en-US"/>
        </w:rPr>
        <w:t xml:space="preserve">, J. (2020). Cyclopoids feed selectively on free-living stages of parasites. </w:t>
      </w:r>
      <w:r w:rsidRPr="00332822">
        <w:rPr>
          <w:rFonts w:ascii="Times New Roman" w:hAnsi="Times New Roman" w:cs="Times New Roman"/>
          <w:i/>
          <w:iCs/>
          <w:kern w:val="0"/>
          <w:lang w:val="en-US"/>
        </w:rPr>
        <w:t>Freshwater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65</w:t>
      </w:r>
      <w:r w:rsidRPr="00332822">
        <w:rPr>
          <w:rFonts w:ascii="Times New Roman" w:hAnsi="Times New Roman" w:cs="Times New Roman"/>
          <w:kern w:val="0"/>
          <w:lang w:val="en-US"/>
        </w:rPr>
        <w:t>. https://doi.org/10.1111/fwb.13512</w:t>
      </w:r>
    </w:p>
    <w:p w14:paraId="5C833D3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Mischler</w:t>
      </w:r>
      <w:proofErr w:type="spellEnd"/>
      <w:r w:rsidRPr="00332822">
        <w:rPr>
          <w:rFonts w:ascii="Times New Roman" w:hAnsi="Times New Roman" w:cs="Times New Roman"/>
          <w:kern w:val="0"/>
          <w:lang w:val="en-US"/>
        </w:rPr>
        <w:t xml:space="preserve">, J., Johnson, P. T. J., McKenzie, V. J., &amp; Townsend, A. R. (2016). Parasite infection alters nitrogen cycling at the ecosystem scale. </w:t>
      </w:r>
      <w:r w:rsidRPr="00332822">
        <w:rPr>
          <w:rFonts w:ascii="Times New Roman" w:hAnsi="Times New Roman" w:cs="Times New Roman"/>
          <w:i/>
          <w:iCs/>
          <w:kern w:val="0"/>
          <w:lang w:val="en-US"/>
        </w:rPr>
        <w:t>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85</w:t>
      </w:r>
      <w:r w:rsidRPr="00332822">
        <w:rPr>
          <w:rFonts w:ascii="Times New Roman" w:hAnsi="Times New Roman" w:cs="Times New Roman"/>
          <w:kern w:val="0"/>
          <w:lang w:val="en-US"/>
        </w:rPr>
        <w:t>(3), 817–828. https://doi.org/10.1111/1365-2656.12505</w:t>
      </w:r>
    </w:p>
    <w:p w14:paraId="31CFD24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Mittelbach</w:t>
      </w:r>
      <w:proofErr w:type="spellEnd"/>
      <w:r w:rsidRPr="00332822">
        <w:rPr>
          <w:rFonts w:ascii="Times New Roman" w:hAnsi="Times New Roman" w:cs="Times New Roman"/>
          <w:kern w:val="0"/>
          <w:lang w:val="en-US"/>
        </w:rPr>
        <w:t xml:space="preserve">, G. (1986). Predator-mediated habitat use: Some consequences for species interactions. </w:t>
      </w:r>
      <w:r w:rsidRPr="00332822">
        <w:rPr>
          <w:rFonts w:ascii="Times New Roman" w:hAnsi="Times New Roman" w:cs="Times New Roman"/>
          <w:i/>
          <w:iCs/>
          <w:kern w:val="0"/>
          <w:lang w:val="en-US"/>
        </w:rPr>
        <w:t>Environmental Biology of Fishes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16</w:t>
      </w:r>
      <w:r w:rsidRPr="00332822">
        <w:rPr>
          <w:rFonts w:ascii="Times New Roman" w:hAnsi="Times New Roman" w:cs="Times New Roman"/>
          <w:kern w:val="0"/>
          <w:lang w:val="en-US"/>
        </w:rPr>
        <w:t xml:space="preserve">(1), 159–169. </w:t>
      </w:r>
      <w:r w:rsidRPr="00332822">
        <w:rPr>
          <w:rFonts w:ascii="Times New Roman" w:hAnsi="Times New Roman" w:cs="Times New Roman"/>
          <w:kern w:val="0"/>
          <w:lang w:val="en-US"/>
        </w:rPr>
        <w:lastRenderedPageBreak/>
        <w:t>https://doi.org/10.1007/BF00005168</w:t>
      </w:r>
    </w:p>
    <w:p w14:paraId="0CC3A8B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Miura, O., </w:t>
      </w:r>
      <w:proofErr w:type="spellStart"/>
      <w:r w:rsidRPr="00332822">
        <w:rPr>
          <w:rFonts w:ascii="Times New Roman" w:hAnsi="Times New Roman" w:cs="Times New Roman"/>
          <w:kern w:val="0"/>
          <w:lang w:val="en-US"/>
        </w:rPr>
        <w:t>Kuris</w:t>
      </w:r>
      <w:proofErr w:type="spellEnd"/>
      <w:r w:rsidRPr="00332822">
        <w:rPr>
          <w:rFonts w:ascii="Times New Roman" w:hAnsi="Times New Roman" w:cs="Times New Roman"/>
          <w:kern w:val="0"/>
          <w:lang w:val="en-US"/>
        </w:rPr>
        <w:t xml:space="preserve">, A. M., </w:t>
      </w:r>
      <w:proofErr w:type="spellStart"/>
      <w:r w:rsidRPr="00332822">
        <w:rPr>
          <w:rFonts w:ascii="Times New Roman" w:hAnsi="Times New Roman" w:cs="Times New Roman"/>
          <w:kern w:val="0"/>
          <w:lang w:val="en-US"/>
        </w:rPr>
        <w:t>Torchin</w:t>
      </w:r>
      <w:proofErr w:type="spellEnd"/>
      <w:r w:rsidRPr="00332822">
        <w:rPr>
          <w:rFonts w:ascii="Times New Roman" w:hAnsi="Times New Roman" w:cs="Times New Roman"/>
          <w:kern w:val="0"/>
          <w:lang w:val="en-US"/>
        </w:rPr>
        <w:t xml:space="preserve">, M. E., Hechinger, R. F., &amp; Chiba, S. (2006). Parasites alter host phenotype and may create a new ecological niche for snail hosts. </w:t>
      </w:r>
      <w:r w:rsidRPr="00332822">
        <w:rPr>
          <w:rFonts w:ascii="Times New Roman" w:hAnsi="Times New Roman" w:cs="Times New Roman"/>
          <w:i/>
          <w:iCs/>
          <w:kern w:val="0"/>
          <w:lang w:val="en-US"/>
        </w:rPr>
        <w:t>Proceedings of the Royal Society B: Biological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273</w:t>
      </w:r>
      <w:r w:rsidRPr="00332822">
        <w:rPr>
          <w:rFonts w:ascii="Times New Roman" w:hAnsi="Times New Roman" w:cs="Times New Roman"/>
          <w:kern w:val="0"/>
          <w:lang w:val="en-US"/>
        </w:rPr>
        <w:t>(1592), 1323–1328. https://doi.org/10.1098/rspb.2005.3451</w:t>
      </w:r>
    </w:p>
    <w:p w14:paraId="492C5F0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Molinero</w:t>
      </w:r>
      <w:proofErr w:type="spellEnd"/>
      <w:r w:rsidRPr="00332822">
        <w:rPr>
          <w:rFonts w:ascii="Times New Roman" w:hAnsi="Times New Roman" w:cs="Times New Roman"/>
          <w:kern w:val="0"/>
          <w:lang w:val="en-US"/>
        </w:rPr>
        <w:t xml:space="preserve">, J., &amp; Burke, R. A. (2009). Effects of land use on dissolved organic matter biogeochemistry in piedmont headwater streams of the Southeastern United States. </w:t>
      </w:r>
      <w:proofErr w:type="spellStart"/>
      <w:r w:rsidRPr="00332822">
        <w:rPr>
          <w:rFonts w:ascii="Times New Roman" w:hAnsi="Times New Roman" w:cs="Times New Roman"/>
          <w:i/>
          <w:iCs/>
          <w:kern w:val="0"/>
          <w:lang w:val="en-US"/>
        </w:rPr>
        <w:t>Hydrobiologia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635</w:t>
      </w:r>
      <w:r w:rsidRPr="00332822">
        <w:rPr>
          <w:rFonts w:ascii="Times New Roman" w:hAnsi="Times New Roman" w:cs="Times New Roman"/>
          <w:kern w:val="0"/>
          <w:lang w:val="en-US"/>
        </w:rPr>
        <w:t>(1), 289–308. https://doi.org/10.1007/s10750-009-9921-7</w:t>
      </w:r>
    </w:p>
    <w:p w14:paraId="4646749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Moore, J. (2002). </w:t>
      </w:r>
      <w:r w:rsidRPr="00332822">
        <w:rPr>
          <w:rFonts w:ascii="Times New Roman" w:hAnsi="Times New Roman" w:cs="Times New Roman"/>
          <w:i/>
          <w:iCs/>
          <w:kern w:val="0"/>
          <w:lang w:val="en-US"/>
        </w:rPr>
        <w:t>Parasites and the Behavior of Animals</w:t>
      </w:r>
      <w:r w:rsidRPr="00332822">
        <w:rPr>
          <w:rFonts w:ascii="Times New Roman" w:hAnsi="Times New Roman" w:cs="Times New Roman"/>
          <w:kern w:val="0"/>
          <w:lang w:val="en-US"/>
        </w:rPr>
        <w:t>. Oxford University Press, USA.</w:t>
      </w:r>
    </w:p>
    <w:p w14:paraId="17F4D2E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Moore, J. W., Lambert, T. D., Heady, W. N., Honig, S. E., </w:t>
      </w:r>
      <w:proofErr w:type="spellStart"/>
      <w:r w:rsidRPr="00332822">
        <w:rPr>
          <w:rFonts w:ascii="Times New Roman" w:hAnsi="Times New Roman" w:cs="Times New Roman"/>
          <w:kern w:val="0"/>
          <w:lang w:val="en-US"/>
        </w:rPr>
        <w:t>Osterback</w:t>
      </w:r>
      <w:proofErr w:type="spellEnd"/>
      <w:r w:rsidRPr="00332822">
        <w:rPr>
          <w:rFonts w:ascii="Times New Roman" w:hAnsi="Times New Roman" w:cs="Times New Roman"/>
          <w:kern w:val="0"/>
          <w:lang w:val="en-US"/>
        </w:rPr>
        <w:t xml:space="preserve">, A.-M. K., Phillis, C. C., </w:t>
      </w:r>
      <w:proofErr w:type="spellStart"/>
      <w:r w:rsidRPr="00332822">
        <w:rPr>
          <w:rFonts w:ascii="Times New Roman" w:hAnsi="Times New Roman" w:cs="Times New Roman"/>
          <w:kern w:val="0"/>
          <w:lang w:val="en-US"/>
        </w:rPr>
        <w:t>Quiros</w:t>
      </w:r>
      <w:proofErr w:type="spellEnd"/>
      <w:r w:rsidRPr="00332822">
        <w:rPr>
          <w:rFonts w:ascii="Times New Roman" w:hAnsi="Times New Roman" w:cs="Times New Roman"/>
          <w:kern w:val="0"/>
          <w:lang w:val="en-US"/>
        </w:rPr>
        <w:t xml:space="preserve">, A. L., Retford, N. A., &amp; Herbst, D. B. (2014). Anthropogenic land-use signals propagate through stream food webs in a California, USA, watershed. </w:t>
      </w:r>
      <w:proofErr w:type="spellStart"/>
      <w:r w:rsidRPr="00332822">
        <w:rPr>
          <w:rFonts w:ascii="Times New Roman" w:hAnsi="Times New Roman" w:cs="Times New Roman"/>
          <w:i/>
          <w:iCs/>
          <w:kern w:val="0"/>
          <w:lang w:val="en-US"/>
        </w:rPr>
        <w:t>Limnologica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46</w:t>
      </w:r>
      <w:r w:rsidRPr="00332822">
        <w:rPr>
          <w:rFonts w:ascii="Times New Roman" w:hAnsi="Times New Roman" w:cs="Times New Roman"/>
          <w:kern w:val="0"/>
          <w:lang w:val="en-US"/>
        </w:rPr>
        <w:t>, 124–130. https://doi.org/10.1016/j.limno.2014.01.005</w:t>
      </w:r>
    </w:p>
    <w:p w14:paraId="264AB06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Morgan, E. R., Milner-Gulland, E. J., Torgerson, P. R., &amp; Medley, G. F. (2004). Ruminating on complexity: </w:t>
      </w:r>
      <w:proofErr w:type="spellStart"/>
      <w:r w:rsidRPr="00332822">
        <w:rPr>
          <w:rFonts w:ascii="Times New Roman" w:hAnsi="Times New Roman" w:cs="Times New Roman"/>
          <w:kern w:val="0"/>
          <w:lang w:val="en-US"/>
        </w:rPr>
        <w:t>Macroparasites</w:t>
      </w:r>
      <w:proofErr w:type="spellEnd"/>
      <w:r w:rsidRPr="00332822">
        <w:rPr>
          <w:rFonts w:ascii="Times New Roman" w:hAnsi="Times New Roman" w:cs="Times New Roman"/>
          <w:kern w:val="0"/>
          <w:lang w:val="en-US"/>
        </w:rPr>
        <w:t xml:space="preserve"> of wildlife and livestock. </w:t>
      </w:r>
      <w:r w:rsidRPr="00332822">
        <w:rPr>
          <w:rFonts w:ascii="Times New Roman" w:hAnsi="Times New Roman" w:cs="Times New Roman"/>
          <w:i/>
          <w:iCs/>
          <w:kern w:val="0"/>
          <w:lang w:val="en-US"/>
        </w:rPr>
        <w:t>Trends in Ecology &amp; Evolution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19</w:t>
      </w:r>
      <w:r w:rsidRPr="00332822">
        <w:rPr>
          <w:rFonts w:ascii="Times New Roman" w:hAnsi="Times New Roman" w:cs="Times New Roman"/>
          <w:kern w:val="0"/>
          <w:lang w:val="en-US"/>
        </w:rPr>
        <w:t>(4), 181–188. https://doi.org/10.1016/j.tree.2004.01.011</w:t>
      </w:r>
    </w:p>
    <w:p w14:paraId="1A5ED8E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Morley, N. J. (2012). Cercariae (Platyhelminthes: Trematoda) as neglected components of zooplankton communities in freshwater habitats. </w:t>
      </w:r>
      <w:proofErr w:type="spellStart"/>
      <w:r w:rsidRPr="00332822">
        <w:rPr>
          <w:rFonts w:ascii="Times New Roman" w:hAnsi="Times New Roman" w:cs="Times New Roman"/>
          <w:i/>
          <w:iCs/>
          <w:kern w:val="0"/>
          <w:lang w:val="en-US"/>
        </w:rPr>
        <w:t>Hydrobiologia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691</w:t>
      </w:r>
      <w:r w:rsidRPr="00332822">
        <w:rPr>
          <w:rFonts w:ascii="Times New Roman" w:hAnsi="Times New Roman" w:cs="Times New Roman"/>
          <w:kern w:val="0"/>
          <w:lang w:val="en-US"/>
        </w:rPr>
        <w:t>(1), 7–19. https://doi.org/10.1007/s10750-012-1029-9</w:t>
      </w:r>
    </w:p>
    <w:p w14:paraId="43B4F70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Morley, N. J. (2020). Cercarial swimming performance and its potential role as a key variable of trematode transmission.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147</w:t>
      </w:r>
      <w:r w:rsidRPr="00332822">
        <w:rPr>
          <w:rFonts w:ascii="Times New Roman" w:hAnsi="Times New Roman" w:cs="Times New Roman"/>
          <w:kern w:val="0"/>
          <w:lang w:val="en-US"/>
        </w:rPr>
        <w:t>(12), 1369–1374. https://doi.org/10.1017/S0031182020001171</w:t>
      </w:r>
    </w:p>
    <w:p w14:paraId="1076B0B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Morley, N. J., Crane, M., &amp; Lewis, J. W. (2001). Toxicity of cadmium and zinc to </w:t>
      </w:r>
      <w:proofErr w:type="spellStart"/>
      <w:r w:rsidRPr="00332822">
        <w:rPr>
          <w:rFonts w:ascii="Times New Roman" w:hAnsi="Times New Roman" w:cs="Times New Roman"/>
          <w:kern w:val="0"/>
          <w:lang w:val="en-US"/>
        </w:rPr>
        <w:t>Diplostomum</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spathaceum</w:t>
      </w:r>
      <w:proofErr w:type="spellEnd"/>
      <w:r w:rsidRPr="00332822">
        <w:rPr>
          <w:rFonts w:ascii="Times New Roman" w:hAnsi="Times New Roman" w:cs="Times New Roman"/>
          <w:kern w:val="0"/>
          <w:lang w:val="en-US"/>
        </w:rPr>
        <w:t xml:space="preserve"> (Trematoda: </w:t>
      </w:r>
      <w:proofErr w:type="spellStart"/>
      <w:r w:rsidRPr="00332822">
        <w:rPr>
          <w:rFonts w:ascii="Times New Roman" w:hAnsi="Times New Roman" w:cs="Times New Roman"/>
          <w:kern w:val="0"/>
          <w:lang w:val="en-US"/>
        </w:rPr>
        <w:t>Diplostomidae</w:t>
      </w:r>
      <w:proofErr w:type="spellEnd"/>
      <w:r w:rsidRPr="00332822">
        <w:rPr>
          <w:rFonts w:ascii="Times New Roman" w:hAnsi="Times New Roman" w:cs="Times New Roman"/>
          <w:kern w:val="0"/>
          <w:lang w:val="en-US"/>
        </w:rPr>
        <w:t xml:space="preserve">) cercarial survival. </w:t>
      </w:r>
      <w:r w:rsidRPr="00332822">
        <w:rPr>
          <w:rFonts w:ascii="Times New Roman" w:hAnsi="Times New Roman" w:cs="Times New Roman"/>
          <w:i/>
          <w:iCs/>
          <w:kern w:val="0"/>
          <w:lang w:val="en-US"/>
        </w:rPr>
        <w:t>International Journal for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31</w:t>
      </w:r>
      <w:r w:rsidRPr="00332822">
        <w:rPr>
          <w:rFonts w:ascii="Times New Roman" w:hAnsi="Times New Roman" w:cs="Times New Roman"/>
          <w:kern w:val="0"/>
          <w:lang w:val="en-US"/>
        </w:rPr>
        <w:t>(11), 1211–1217. https://doi.org/10.1016/s0020-7519(01)00229-6</w:t>
      </w:r>
    </w:p>
    <w:p w14:paraId="346589F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Mostowy</w:t>
      </w:r>
      <w:proofErr w:type="spellEnd"/>
      <w:r w:rsidRPr="00332822">
        <w:rPr>
          <w:rFonts w:ascii="Times New Roman" w:hAnsi="Times New Roman" w:cs="Times New Roman"/>
          <w:kern w:val="0"/>
          <w:lang w:val="en-US"/>
        </w:rPr>
        <w:t xml:space="preserve">, R., &amp; </w:t>
      </w:r>
      <w:proofErr w:type="spellStart"/>
      <w:r w:rsidRPr="00332822">
        <w:rPr>
          <w:rFonts w:ascii="Times New Roman" w:hAnsi="Times New Roman" w:cs="Times New Roman"/>
          <w:kern w:val="0"/>
          <w:lang w:val="en-US"/>
        </w:rPr>
        <w:t>Engelstädter</w:t>
      </w:r>
      <w:proofErr w:type="spellEnd"/>
      <w:r w:rsidRPr="00332822">
        <w:rPr>
          <w:rFonts w:ascii="Times New Roman" w:hAnsi="Times New Roman" w:cs="Times New Roman"/>
          <w:kern w:val="0"/>
          <w:lang w:val="en-US"/>
        </w:rPr>
        <w:t xml:space="preserve">, J. (2010). The impact of environmental change on host–parasite coevolutionary dynamics. </w:t>
      </w:r>
      <w:r w:rsidRPr="00332822">
        <w:rPr>
          <w:rFonts w:ascii="Times New Roman" w:hAnsi="Times New Roman" w:cs="Times New Roman"/>
          <w:i/>
          <w:iCs/>
          <w:kern w:val="0"/>
          <w:lang w:val="en-US"/>
        </w:rPr>
        <w:t>Proceedings of the Royal Society B: Biological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278</w:t>
      </w:r>
      <w:r w:rsidRPr="00332822">
        <w:rPr>
          <w:rFonts w:ascii="Times New Roman" w:hAnsi="Times New Roman" w:cs="Times New Roman"/>
          <w:kern w:val="0"/>
          <w:lang w:val="en-US"/>
        </w:rPr>
        <w:t>(1716), 2283–2292. https://doi.org/10.1098/rspb.2010.2359</w:t>
      </w:r>
    </w:p>
    <w:p w14:paraId="366B62E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Narr</w:t>
      </w:r>
      <w:proofErr w:type="spellEnd"/>
      <w:r w:rsidRPr="00332822">
        <w:rPr>
          <w:rFonts w:ascii="Times New Roman" w:hAnsi="Times New Roman" w:cs="Times New Roman"/>
          <w:kern w:val="0"/>
          <w:lang w:val="en-US"/>
        </w:rPr>
        <w:t xml:space="preserve">, C. F., &amp; Frost, P. C. (2016). Exploited and excreting: Parasite type affects host nutrient recycling.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97</w:t>
      </w:r>
      <w:r w:rsidRPr="00332822">
        <w:rPr>
          <w:rFonts w:ascii="Times New Roman" w:hAnsi="Times New Roman" w:cs="Times New Roman"/>
          <w:kern w:val="0"/>
          <w:lang w:val="en-US"/>
        </w:rPr>
        <w:t>(8), 2012–2020. https://doi.org/10.1002/ecy.1437</w:t>
      </w:r>
    </w:p>
    <w:p w14:paraId="50BE60B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Nusser</w:t>
      </w:r>
      <w:proofErr w:type="spellEnd"/>
      <w:r w:rsidRPr="00332822">
        <w:rPr>
          <w:rFonts w:ascii="Times New Roman" w:hAnsi="Times New Roman" w:cs="Times New Roman"/>
          <w:kern w:val="0"/>
          <w:lang w:val="en-US"/>
        </w:rPr>
        <w:t xml:space="preserve">, S. M., Clark, W. R., Otis, D. L., &amp; Huang, L. (2008). Sampling Considerations for Disease Surveillance in Wildlife Populations. </w:t>
      </w:r>
      <w:r w:rsidRPr="00332822">
        <w:rPr>
          <w:rFonts w:ascii="Times New Roman" w:hAnsi="Times New Roman" w:cs="Times New Roman"/>
          <w:i/>
          <w:iCs/>
          <w:kern w:val="0"/>
          <w:lang w:val="en-US"/>
        </w:rPr>
        <w:t>The Journal of Wildlife Management</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72</w:t>
      </w:r>
      <w:r w:rsidRPr="00332822">
        <w:rPr>
          <w:rFonts w:ascii="Times New Roman" w:hAnsi="Times New Roman" w:cs="Times New Roman"/>
          <w:kern w:val="0"/>
          <w:lang w:val="en-US"/>
        </w:rPr>
        <w:t>(1), 52–60. https://doi.org/10.2193/2007-317</w:t>
      </w:r>
    </w:p>
    <w:p w14:paraId="3291C8D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Olsson-Pons, S., Clark, N. J., </w:t>
      </w:r>
      <w:proofErr w:type="spellStart"/>
      <w:r w:rsidRPr="00332822">
        <w:rPr>
          <w:rFonts w:ascii="Times New Roman" w:hAnsi="Times New Roman" w:cs="Times New Roman"/>
          <w:kern w:val="0"/>
          <w:lang w:val="en-US"/>
        </w:rPr>
        <w:t>Ishtiaq</w:t>
      </w:r>
      <w:proofErr w:type="spellEnd"/>
      <w:r w:rsidRPr="00332822">
        <w:rPr>
          <w:rFonts w:ascii="Times New Roman" w:hAnsi="Times New Roman" w:cs="Times New Roman"/>
          <w:kern w:val="0"/>
          <w:lang w:val="en-US"/>
        </w:rPr>
        <w:t xml:space="preserve">, F., &amp; Clegg, S. M. (2015). Differences in host species relationships and biogeographic influences produce contrasting patterns of prevalence, community composition and genetic structure in two genera of avian malaria parasites in southern Melanesia. </w:t>
      </w:r>
      <w:r w:rsidRPr="00332822">
        <w:rPr>
          <w:rFonts w:ascii="Times New Roman" w:hAnsi="Times New Roman" w:cs="Times New Roman"/>
          <w:i/>
          <w:iCs/>
          <w:kern w:val="0"/>
          <w:lang w:val="en-US"/>
        </w:rPr>
        <w:t>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84</w:t>
      </w:r>
      <w:r w:rsidRPr="00332822">
        <w:rPr>
          <w:rFonts w:ascii="Times New Roman" w:hAnsi="Times New Roman" w:cs="Times New Roman"/>
          <w:kern w:val="0"/>
          <w:lang w:val="en-US"/>
        </w:rPr>
        <w:t>(4), 985–998. https://doi.org/10.1111/1365-2656.12354</w:t>
      </w:r>
    </w:p>
    <w:p w14:paraId="1DD2B0F5" w14:textId="77777777" w:rsidR="00332822" w:rsidRPr="00332822" w:rsidRDefault="00332822" w:rsidP="00332822">
      <w:pPr>
        <w:widowControl w:val="0"/>
        <w:autoSpaceDE w:val="0"/>
        <w:autoSpaceDN w:val="0"/>
        <w:adjustRightInd w:val="0"/>
        <w:rPr>
          <w:rFonts w:ascii="Times New Roman" w:hAnsi="Times New Roman" w:cs="Times New Roman"/>
          <w:kern w:val="0"/>
        </w:rPr>
      </w:pPr>
      <w:proofErr w:type="spellStart"/>
      <w:r w:rsidRPr="00332822">
        <w:rPr>
          <w:rFonts w:ascii="Times New Roman" w:hAnsi="Times New Roman" w:cs="Times New Roman"/>
          <w:kern w:val="0"/>
          <w:lang w:val="en-US"/>
        </w:rPr>
        <w:t>Ondrackova</w:t>
      </w:r>
      <w:proofErr w:type="spellEnd"/>
      <w:r w:rsidRPr="00332822">
        <w:rPr>
          <w:rFonts w:ascii="Times New Roman" w:hAnsi="Times New Roman" w:cs="Times New Roman"/>
          <w:kern w:val="0"/>
          <w:lang w:val="en-US"/>
        </w:rPr>
        <w:t xml:space="preserve">, M., </w:t>
      </w:r>
      <w:proofErr w:type="spellStart"/>
      <w:r w:rsidRPr="00332822">
        <w:rPr>
          <w:rFonts w:ascii="Times New Roman" w:hAnsi="Times New Roman" w:cs="Times New Roman"/>
          <w:kern w:val="0"/>
          <w:lang w:val="en-US"/>
        </w:rPr>
        <w:t>Bartosova</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Valova</w:t>
      </w:r>
      <w:proofErr w:type="spellEnd"/>
      <w:r w:rsidRPr="00332822">
        <w:rPr>
          <w:rFonts w:ascii="Times New Roman" w:hAnsi="Times New Roman" w:cs="Times New Roman"/>
          <w:kern w:val="0"/>
          <w:lang w:val="en-US"/>
        </w:rPr>
        <w:t xml:space="preserve">, Z., </w:t>
      </w:r>
      <w:proofErr w:type="spellStart"/>
      <w:r w:rsidRPr="00332822">
        <w:rPr>
          <w:rFonts w:ascii="Times New Roman" w:hAnsi="Times New Roman" w:cs="Times New Roman"/>
          <w:kern w:val="0"/>
          <w:lang w:val="en-US"/>
        </w:rPr>
        <w:t>Jurajda</w:t>
      </w:r>
      <w:proofErr w:type="spellEnd"/>
      <w:r w:rsidRPr="00332822">
        <w:rPr>
          <w:rFonts w:ascii="Times New Roman" w:hAnsi="Times New Roman" w:cs="Times New Roman"/>
          <w:kern w:val="0"/>
          <w:lang w:val="en-US"/>
        </w:rPr>
        <w:t xml:space="preserve">, P., &amp; </w:t>
      </w:r>
      <w:proofErr w:type="spellStart"/>
      <w:r w:rsidRPr="00332822">
        <w:rPr>
          <w:rFonts w:ascii="Times New Roman" w:hAnsi="Times New Roman" w:cs="Times New Roman"/>
          <w:kern w:val="0"/>
          <w:lang w:val="en-US"/>
        </w:rPr>
        <w:t>Gelnar</w:t>
      </w:r>
      <w:proofErr w:type="spellEnd"/>
      <w:r w:rsidRPr="00332822">
        <w:rPr>
          <w:rFonts w:ascii="Times New Roman" w:hAnsi="Times New Roman" w:cs="Times New Roman"/>
          <w:kern w:val="0"/>
          <w:lang w:val="en-US"/>
        </w:rPr>
        <w:t xml:space="preserve">, M. (2004). Occurrence of black-spot disease caused by </w:t>
      </w:r>
      <w:proofErr w:type="spellStart"/>
      <w:r w:rsidRPr="00332822">
        <w:rPr>
          <w:rFonts w:ascii="Times New Roman" w:hAnsi="Times New Roman" w:cs="Times New Roman"/>
          <w:kern w:val="0"/>
          <w:lang w:val="en-US"/>
        </w:rPr>
        <w:t>metacercariae</w:t>
      </w:r>
      <w:proofErr w:type="spellEnd"/>
      <w:r w:rsidRPr="00332822">
        <w:rPr>
          <w:rFonts w:ascii="Times New Roman" w:hAnsi="Times New Roman" w:cs="Times New Roman"/>
          <w:kern w:val="0"/>
          <w:lang w:val="en-US"/>
        </w:rPr>
        <w:t xml:space="preserve"> of </w:t>
      </w:r>
      <w:proofErr w:type="spellStart"/>
      <w:r w:rsidRPr="00332822">
        <w:rPr>
          <w:rFonts w:ascii="Times New Roman" w:hAnsi="Times New Roman" w:cs="Times New Roman"/>
          <w:kern w:val="0"/>
          <w:lang w:val="en-US"/>
        </w:rPr>
        <w:t>Posthodiplostomum</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cuticola</w:t>
      </w:r>
      <w:proofErr w:type="spellEnd"/>
      <w:r w:rsidRPr="00332822">
        <w:rPr>
          <w:rFonts w:ascii="Times New Roman" w:hAnsi="Times New Roman" w:cs="Times New Roman"/>
          <w:kern w:val="0"/>
          <w:lang w:val="en-US"/>
        </w:rPr>
        <w:t xml:space="preserve"> among juvenile fishes in water bodies in the Morava River Basin. </w:t>
      </w:r>
      <w:r w:rsidRPr="00332822">
        <w:rPr>
          <w:rFonts w:ascii="Times New Roman" w:hAnsi="Times New Roman" w:cs="Times New Roman"/>
          <w:i/>
          <w:iCs/>
          <w:kern w:val="0"/>
        </w:rPr>
        <w:t xml:space="preserve">Acta </w:t>
      </w:r>
      <w:proofErr w:type="spellStart"/>
      <w:r w:rsidRPr="00332822">
        <w:rPr>
          <w:rFonts w:ascii="Times New Roman" w:hAnsi="Times New Roman" w:cs="Times New Roman"/>
          <w:i/>
          <w:iCs/>
          <w:kern w:val="0"/>
        </w:rPr>
        <w:t>Parasitologica</w:t>
      </w:r>
      <w:proofErr w:type="spellEnd"/>
      <w:r w:rsidRPr="00332822">
        <w:rPr>
          <w:rFonts w:ascii="Times New Roman" w:hAnsi="Times New Roman" w:cs="Times New Roman"/>
          <w:kern w:val="0"/>
        </w:rPr>
        <w:t xml:space="preserve">, </w:t>
      </w:r>
      <w:r w:rsidRPr="00332822">
        <w:rPr>
          <w:rFonts w:ascii="Times New Roman" w:hAnsi="Times New Roman" w:cs="Times New Roman"/>
          <w:i/>
          <w:iCs/>
          <w:kern w:val="0"/>
        </w:rPr>
        <w:t>3</w:t>
      </w:r>
      <w:r w:rsidRPr="00332822">
        <w:rPr>
          <w:rFonts w:ascii="Times New Roman" w:hAnsi="Times New Roman" w:cs="Times New Roman"/>
          <w:kern w:val="0"/>
        </w:rPr>
        <w:t>(49). https://www.infona.pl//resource/bwmeta1.element.agro-article-5d8e90ef-9221-415e-b62f-e6e574152bf0</w:t>
      </w:r>
    </w:p>
    <w:p w14:paraId="36DB5A1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rPr>
        <w:t>Ondračková</w:t>
      </w:r>
      <w:proofErr w:type="spellEnd"/>
      <w:r w:rsidRPr="00332822">
        <w:rPr>
          <w:rFonts w:ascii="Times New Roman" w:hAnsi="Times New Roman" w:cs="Times New Roman"/>
          <w:kern w:val="0"/>
        </w:rPr>
        <w:t xml:space="preserve">, M., </w:t>
      </w:r>
      <w:proofErr w:type="spellStart"/>
      <w:r w:rsidRPr="00332822">
        <w:rPr>
          <w:rFonts w:ascii="Times New Roman" w:hAnsi="Times New Roman" w:cs="Times New Roman"/>
          <w:kern w:val="0"/>
        </w:rPr>
        <w:t>šIMKOVÁ</w:t>
      </w:r>
      <w:proofErr w:type="spellEnd"/>
      <w:r w:rsidRPr="00332822">
        <w:rPr>
          <w:rFonts w:ascii="Times New Roman" w:hAnsi="Times New Roman" w:cs="Times New Roman"/>
          <w:kern w:val="0"/>
        </w:rPr>
        <w:t xml:space="preserve">, A., </w:t>
      </w:r>
      <w:proofErr w:type="spellStart"/>
      <w:r w:rsidRPr="00332822">
        <w:rPr>
          <w:rFonts w:ascii="Times New Roman" w:hAnsi="Times New Roman" w:cs="Times New Roman"/>
          <w:kern w:val="0"/>
        </w:rPr>
        <w:t>Gelnar</w:t>
      </w:r>
      <w:proofErr w:type="spellEnd"/>
      <w:r w:rsidRPr="00332822">
        <w:rPr>
          <w:rFonts w:ascii="Times New Roman" w:hAnsi="Times New Roman" w:cs="Times New Roman"/>
          <w:kern w:val="0"/>
        </w:rPr>
        <w:t xml:space="preserve">, M., &amp; </w:t>
      </w:r>
      <w:proofErr w:type="spellStart"/>
      <w:r w:rsidRPr="00332822">
        <w:rPr>
          <w:rFonts w:ascii="Times New Roman" w:hAnsi="Times New Roman" w:cs="Times New Roman"/>
          <w:kern w:val="0"/>
        </w:rPr>
        <w:t>Jurajda</w:t>
      </w:r>
      <w:proofErr w:type="spellEnd"/>
      <w:r w:rsidRPr="00332822">
        <w:rPr>
          <w:rFonts w:ascii="Times New Roman" w:hAnsi="Times New Roman" w:cs="Times New Roman"/>
          <w:kern w:val="0"/>
        </w:rPr>
        <w:t xml:space="preserve">, P. (2004). </w:t>
      </w:r>
      <w:proofErr w:type="spellStart"/>
      <w:r w:rsidRPr="00332822">
        <w:rPr>
          <w:rFonts w:ascii="Times New Roman" w:hAnsi="Times New Roman" w:cs="Times New Roman"/>
          <w:kern w:val="0"/>
          <w:lang w:val="en-US"/>
        </w:rPr>
        <w:t>Posthodiplostomum</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cuticola</w:t>
      </w:r>
      <w:proofErr w:type="spellEnd"/>
      <w:r w:rsidRPr="00332822">
        <w:rPr>
          <w:rFonts w:ascii="Times New Roman" w:hAnsi="Times New Roman" w:cs="Times New Roman"/>
          <w:kern w:val="0"/>
          <w:lang w:val="en-US"/>
        </w:rPr>
        <w:t xml:space="preserve"> (Digenea: </w:t>
      </w:r>
      <w:proofErr w:type="spellStart"/>
      <w:r w:rsidRPr="00332822">
        <w:rPr>
          <w:rFonts w:ascii="Times New Roman" w:hAnsi="Times New Roman" w:cs="Times New Roman"/>
          <w:kern w:val="0"/>
          <w:lang w:val="en-US"/>
        </w:rPr>
        <w:t>Diplostomatidae</w:t>
      </w:r>
      <w:proofErr w:type="spellEnd"/>
      <w:r w:rsidRPr="00332822">
        <w:rPr>
          <w:rFonts w:ascii="Times New Roman" w:hAnsi="Times New Roman" w:cs="Times New Roman"/>
          <w:kern w:val="0"/>
          <w:lang w:val="en-US"/>
        </w:rPr>
        <w:t xml:space="preserve">) in intermediate fish hosts: factors contributing to the parasite infection and prey selection by the definitive bird host.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129</w:t>
      </w:r>
      <w:r w:rsidRPr="00332822">
        <w:rPr>
          <w:rFonts w:ascii="Times New Roman" w:hAnsi="Times New Roman" w:cs="Times New Roman"/>
          <w:kern w:val="0"/>
          <w:lang w:val="en-US"/>
        </w:rPr>
        <w:t>(6), 761–770. https://doi.org/10.1017/S0031182004006456</w:t>
      </w:r>
    </w:p>
    <w:p w14:paraId="181C930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Palstra</w:t>
      </w:r>
      <w:proofErr w:type="spellEnd"/>
      <w:r w:rsidRPr="00332822">
        <w:rPr>
          <w:rFonts w:ascii="Times New Roman" w:hAnsi="Times New Roman" w:cs="Times New Roman"/>
          <w:kern w:val="0"/>
          <w:lang w:val="en-US"/>
        </w:rPr>
        <w:t xml:space="preserve">, A. P., </w:t>
      </w:r>
      <w:proofErr w:type="spellStart"/>
      <w:r w:rsidRPr="00332822">
        <w:rPr>
          <w:rFonts w:ascii="Times New Roman" w:hAnsi="Times New Roman" w:cs="Times New Roman"/>
          <w:kern w:val="0"/>
          <w:lang w:val="en-US"/>
        </w:rPr>
        <w:t>Heppener</w:t>
      </w:r>
      <w:proofErr w:type="spellEnd"/>
      <w:r w:rsidRPr="00332822">
        <w:rPr>
          <w:rFonts w:ascii="Times New Roman" w:hAnsi="Times New Roman" w:cs="Times New Roman"/>
          <w:kern w:val="0"/>
          <w:lang w:val="en-US"/>
        </w:rPr>
        <w:t xml:space="preserve">, D. F. M., </w:t>
      </w:r>
      <w:proofErr w:type="spellStart"/>
      <w:r w:rsidRPr="00332822">
        <w:rPr>
          <w:rFonts w:ascii="Times New Roman" w:hAnsi="Times New Roman" w:cs="Times New Roman"/>
          <w:kern w:val="0"/>
          <w:lang w:val="en-US"/>
        </w:rPr>
        <w:t>Ginneken</w:t>
      </w:r>
      <w:proofErr w:type="spellEnd"/>
      <w:r w:rsidRPr="00332822">
        <w:rPr>
          <w:rFonts w:ascii="Times New Roman" w:hAnsi="Times New Roman" w:cs="Times New Roman"/>
          <w:kern w:val="0"/>
          <w:lang w:val="en-US"/>
        </w:rPr>
        <w:t xml:space="preserve">, V. J. T. van, &amp; </w:t>
      </w:r>
      <w:proofErr w:type="spellStart"/>
      <w:r w:rsidRPr="00332822">
        <w:rPr>
          <w:rFonts w:ascii="Times New Roman" w:hAnsi="Times New Roman" w:cs="Times New Roman"/>
          <w:kern w:val="0"/>
          <w:lang w:val="en-US"/>
        </w:rPr>
        <w:t>Székely</w:t>
      </w:r>
      <w:proofErr w:type="spellEnd"/>
      <w:r w:rsidRPr="00332822">
        <w:rPr>
          <w:rFonts w:ascii="Times New Roman" w:hAnsi="Times New Roman" w:cs="Times New Roman"/>
          <w:kern w:val="0"/>
          <w:lang w:val="en-US"/>
        </w:rPr>
        <w:t xml:space="preserve">, C. (2007). Swimming </w:t>
      </w:r>
      <w:r w:rsidRPr="00332822">
        <w:rPr>
          <w:rFonts w:ascii="Times New Roman" w:hAnsi="Times New Roman" w:cs="Times New Roman"/>
          <w:kern w:val="0"/>
          <w:lang w:val="en-US"/>
        </w:rPr>
        <w:lastRenderedPageBreak/>
        <w:t xml:space="preserve">performance of silver eels is severely impaired by the swim-bladder parasite </w:t>
      </w:r>
      <w:proofErr w:type="spellStart"/>
      <w:r w:rsidRPr="00332822">
        <w:rPr>
          <w:rFonts w:ascii="Times New Roman" w:hAnsi="Times New Roman" w:cs="Times New Roman"/>
          <w:kern w:val="0"/>
          <w:lang w:val="en-US"/>
        </w:rPr>
        <w:t>Anguillicola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crassus</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JOURNAL OF EXPERIMENTAL MARINE BIOLOGY AND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352</w:t>
      </w:r>
      <w:r w:rsidRPr="00332822">
        <w:rPr>
          <w:rFonts w:ascii="Times New Roman" w:hAnsi="Times New Roman" w:cs="Times New Roman"/>
          <w:kern w:val="0"/>
          <w:lang w:val="en-US"/>
        </w:rPr>
        <w:t>(1), Article 1.</w:t>
      </w:r>
    </w:p>
    <w:p w14:paraId="1B4054F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Paquette, C., Gregory-Eaves, I., &amp; </w:t>
      </w:r>
      <w:proofErr w:type="spellStart"/>
      <w:r w:rsidRPr="00332822">
        <w:rPr>
          <w:rFonts w:ascii="Times New Roman" w:hAnsi="Times New Roman" w:cs="Times New Roman"/>
          <w:kern w:val="0"/>
          <w:lang w:val="en-US"/>
        </w:rPr>
        <w:t>Beisner</w:t>
      </w:r>
      <w:proofErr w:type="spellEnd"/>
      <w:r w:rsidRPr="00332822">
        <w:rPr>
          <w:rFonts w:ascii="Times New Roman" w:hAnsi="Times New Roman" w:cs="Times New Roman"/>
          <w:kern w:val="0"/>
          <w:lang w:val="en-US"/>
        </w:rPr>
        <w:t xml:space="preserve">, B. E. (2022). Environmental drivers of taxonomic and functional variation in zooplankton diversity and composition in freshwater lakes across Canadian continental watersheds. </w:t>
      </w:r>
      <w:r w:rsidRPr="00332822">
        <w:rPr>
          <w:rFonts w:ascii="Times New Roman" w:hAnsi="Times New Roman" w:cs="Times New Roman"/>
          <w:i/>
          <w:iCs/>
          <w:kern w:val="0"/>
          <w:lang w:val="en-US"/>
        </w:rPr>
        <w:t>Limnology and Oceanography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67</w:t>
      </w:r>
      <w:r w:rsidRPr="00332822">
        <w:rPr>
          <w:rFonts w:ascii="Times New Roman" w:hAnsi="Times New Roman" w:cs="Times New Roman"/>
          <w:kern w:val="0"/>
          <w:lang w:val="en-US"/>
        </w:rPr>
        <w:t>(5), 1081–1097. https://doi.org/10.1002/lno.12058</w:t>
      </w:r>
    </w:p>
    <w:p w14:paraId="0E0986F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Paradis, A. R., &amp; </w:t>
      </w:r>
      <w:proofErr w:type="spellStart"/>
      <w:r w:rsidRPr="00332822">
        <w:rPr>
          <w:rFonts w:ascii="Times New Roman" w:hAnsi="Times New Roman" w:cs="Times New Roman"/>
          <w:kern w:val="0"/>
          <w:lang w:val="en-US"/>
        </w:rPr>
        <w:t>Chapleau</w:t>
      </w:r>
      <w:proofErr w:type="spellEnd"/>
      <w:r w:rsidRPr="00332822">
        <w:rPr>
          <w:rFonts w:ascii="Times New Roman" w:hAnsi="Times New Roman" w:cs="Times New Roman"/>
          <w:kern w:val="0"/>
          <w:lang w:val="en-US"/>
        </w:rPr>
        <w:t xml:space="preserve">, F. (1994). </w:t>
      </w:r>
      <w:r w:rsidRPr="00332822">
        <w:rPr>
          <w:rFonts w:ascii="Times New Roman" w:hAnsi="Times New Roman" w:cs="Times New Roman"/>
          <w:kern w:val="0"/>
        </w:rPr>
        <w:t xml:space="preserve">Impact de la maladie des points noirs sur la biologie du complexe </w:t>
      </w:r>
      <w:proofErr w:type="spellStart"/>
      <w:r w:rsidRPr="00332822">
        <w:rPr>
          <w:rFonts w:ascii="Times New Roman" w:hAnsi="Times New Roman" w:cs="Times New Roman"/>
          <w:kern w:val="0"/>
        </w:rPr>
        <w:t>Phoxinus</w:t>
      </w:r>
      <w:proofErr w:type="spellEnd"/>
      <w:r w:rsidRPr="00332822">
        <w:rPr>
          <w:rFonts w:ascii="Times New Roman" w:hAnsi="Times New Roman" w:cs="Times New Roman"/>
          <w:kern w:val="0"/>
        </w:rPr>
        <w:t xml:space="preserve"> (</w:t>
      </w:r>
      <w:proofErr w:type="spellStart"/>
      <w:r w:rsidRPr="00332822">
        <w:rPr>
          <w:rFonts w:ascii="Times New Roman" w:hAnsi="Times New Roman" w:cs="Times New Roman"/>
          <w:kern w:val="0"/>
        </w:rPr>
        <w:t>Cyprinidae</w:t>
      </w:r>
      <w:proofErr w:type="spellEnd"/>
      <w:r w:rsidRPr="00332822">
        <w:rPr>
          <w:rFonts w:ascii="Times New Roman" w:hAnsi="Times New Roman" w:cs="Times New Roman"/>
          <w:kern w:val="0"/>
        </w:rPr>
        <w:t xml:space="preserve">) du lac Fortune, Québec. </w:t>
      </w:r>
      <w:r w:rsidRPr="00332822">
        <w:rPr>
          <w:rFonts w:ascii="Times New Roman" w:hAnsi="Times New Roman" w:cs="Times New Roman"/>
          <w:i/>
          <w:iCs/>
          <w:kern w:val="0"/>
          <w:lang w:val="en-US"/>
        </w:rPr>
        <w:t>Canadian Journal of Zoology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72</w:t>
      </w:r>
      <w:r w:rsidRPr="00332822">
        <w:rPr>
          <w:rFonts w:ascii="Times New Roman" w:hAnsi="Times New Roman" w:cs="Times New Roman"/>
          <w:kern w:val="0"/>
          <w:lang w:val="en-US"/>
        </w:rPr>
        <w:t>(9), 1611–1615. https://doi.org/10.1139/z94-214</w:t>
      </w:r>
    </w:p>
    <w:p w14:paraId="1E8C754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Park, A. W. (2019). Food web structure selects for parasite host range. </w:t>
      </w:r>
      <w:r w:rsidRPr="00332822">
        <w:rPr>
          <w:rFonts w:ascii="Times New Roman" w:hAnsi="Times New Roman" w:cs="Times New Roman"/>
          <w:i/>
          <w:iCs/>
          <w:kern w:val="0"/>
          <w:lang w:val="en-US"/>
        </w:rPr>
        <w:t>Proceedings of the Royal Society B: Biological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286</w:t>
      </w:r>
      <w:r w:rsidRPr="00332822">
        <w:rPr>
          <w:rFonts w:ascii="Times New Roman" w:hAnsi="Times New Roman" w:cs="Times New Roman"/>
          <w:kern w:val="0"/>
          <w:lang w:val="en-US"/>
        </w:rPr>
        <w:t>(1908), 20191277. https://doi.org/10.1098/rspb.2019.1277</w:t>
      </w:r>
    </w:p>
    <w:p w14:paraId="0D7BBE5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rPr>
        <w:t xml:space="preserve">Pascal, L., </w:t>
      </w:r>
      <w:proofErr w:type="spellStart"/>
      <w:r w:rsidRPr="00332822">
        <w:rPr>
          <w:rFonts w:ascii="Times New Roman" w:hAnsi="Times New Roman" w:cs="Times New Roman"/>
          <w:kern w:val="0"/>
        </w:rPr>
        <w:t>Grémare</w:t>
      </w:r>
      <w:proofErr w:type="spellEnd"/>
      <w:r w:rsidRPr="00332822">
        <w:rPr>
          <w:rFonts w:ascii="Times New Roman" w:hAnsi="Times New Roman" w:cs="Times New Roman"/>
          <w:kern w:val="0"/>
        </w:rPr>
        <w:t xml:space="preserve">, A., de </w:t>
      </w:r>
      <w:proofErr w:type="spellStart"/>
      <w:r w:rsidRPr="00332822">
        <w:rPr>
          <w:rFonts w:ascii="Times New Roman" w:hAnsi="Times New Roman" w:cs="Times New Roman"/>
          <w:kern w:val="0"/>
        </w:rPr>
        <w:t>Montaudouin</w:t>
      </w:r>
      <w:proofErr w:type="spellEnd"/>
      <w:r w:rsidRPr="00332822">
        <w:rPr>
          <w:rFonts w:ascii="Times New Roman" w:hAnsi="Times New Roman" w:cs="Times New Roman"/>
          <w:kern w:val="0"/>
        </w:rPr>
        <w:t xml:space="preserve">, X., Deflandre, B., Romero-Ramirez, A., &amp; Maire, O. (2020). </w:t>
      </w:r>
      <w:r w:rsidRPr="00332822">
        <w:rPr>
          <w:rFonts w:ascii="Times New Roman" w:hAnsi="Times New Roman" w:cs="Times New Roman"/>
          <w:kern w:val="0"/>
          <w:lang w:val="en-US"/>
        </w:rPr>
        <w:t xml:space="preserve">Parasitism in ecosystem engineer species: A key factor controlling marine ecosystem functioning. </w:t>
      </w:r>
      <w:r w:rsidRPr="00332822">
        <w:rPr>
          <w:rFonts w:ascii="Times New Roman" w:hAnsi="Times New Roman" w:cs="Times New Roman"/>
          <w:i/>
          <w:iCs/>
          <w:kern w:val="0"/>
          <w:lang w:val="en-US"/>
        </w:rPr>
        <w:t>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89</w:t>
      </w:r>
      <w:r w:rsidRPr="00332822">
        <w:rPr>
          <w:rFonts w:ascii="Times New Roman" w:hAnsi="Times New Roman" w:cs="Times New Roman"/>
          <w:kern w:val="0"/>
          <w:lang w:val="en-US"/>
        </w:rPr>
        <w:t>(9), 2192–2205. https://doi.org/10.1111/1365-2656.13236</w:t>
      </w:r>
    </w:p>
    <w:p w14:paraId="5F420D7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Pechenik, J. A., &amp; Fried, B. (1995). Effect of temperature on survival and infectivity of </w:t>
      </w:r>
      <w:proofErr w:type="spellStart"/>
      <w:r w:rsidRPr="00332822">
        <w:rPr>
          <w:rFonts w:ascii="Times New Roman" w:hAnsi="Times New Roman" w:cs="Times New Roman"/>
          <w:kern w:val="0"/>
          <w:lang w:val="en-US"/>
        </w:rPr>
        <w:t>Echinostoma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trivolvis</w:t>
      </w:r>
      <w:proofErr w:type="spellEnd"/>
      <w:r w:rsidRPr="00332822">
        <w:rPr>
          <w:rFonts w:ascii="Times New Roman" w:hAnsi="Times New Roman" w:cs="Times New Roman"/>
          <w:kern w:val="0"/>
          <w:lang w:val="en-US"/>
        </w:rPr>
        <w:t xml:space="preserve"> cercariae: A test of the energy limitation hypothesis.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111</w:t>
      </w:r>
      <w:r w:rsidRPr="00332822">
        <w:rPr>
          <w:rFonts w:ascii="Times New Roman" w:hAnsi="Times New Roman" w:cs="Times New Roman"/>
          <w:kern w:val="0"/>
          <w:lang w:val="en-US"/>
        </w:rPr>
        <w:t>(3), 373–378. https://doi.org/10.1017/S0031182000081920</w:t>
      </w:r>
    </w:p>
    <w:p w14:paraId="040C2DE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Pérez-del-</w:t>
      </w:r>
      <w:proofErr w:type="spellStart"/>
      <w:r w:rsidRPr="00332822">
        <w:rPr>
          <w:rFonts w:ascii="Times New Roman" w:hAnsi="Times New Roman" w:cs="Times New Roman"/>
          <w:kern w:val="0"/>
          <w:lang w:val="en-US"/>
        </w:rPr>
        <w:t>Olmo</w:t>
      </w:r>
      <w:proofErr w:type="spellEnd"/>
      <w:r w:rsidRPr="00332822">
        <w:rPr>
          <w:rFonts w:ascii="Times New Roman" w:hAnsi="Times New Roman" w:cs="Times New Roman"/>
          <w:kern w:val="0"/>
          <w:lang w:val="en-US"/>
        </w:rPr>
        <w:t xml:space="preserve">, A., Fernández, M., Raga, J. A., </w:t>
      </w:r>
      <w:proofErr w:type="spellStart"/>
      <w:r w:rsidRPr="00332822">
        <w:rPr>
          <w:rFonts w:ascii="Times New Roman" w:hAnsi="Times New Roman" w:cs="Times New Roman"/>
          <w:kern w:val="0"/>
          <w:lang w:val="en-US"/>
        </w:rPr>
        <w:t>Kostadinova</w:t>
      </w:r>
      <w:proofErr w:type="spellEnd"/>
      <w:r w:rsidRPr="00332822">
        <w:rPr>
          <w:rFonts w:ascii="Times New Roman" w:hAnsi="Times New Roman" w:cs="Times New Roman"/>
          <w:kern w:val="0"/>
          <w:lang w:val="en-US"/>
        </w:rPr>
        <w:t xml:space="preserve">, A., </w:t>
      </w:r>
      <w:proofErr w:type="spellStart"/>
      <w:r w:rsidRPr="00332822">
        <w:rPr>
          <w:rFonts w:ascii="Times New Roman" w:hAnsi="Times New Roman" w:cs="Times New Roman"/>
          <w:kern w:val="0"/>
          <w:lang w:val="en-US"/>
        </w:rPr>
        <w:t>Morand</w:t>
      </w:r>
      <w:proofErr w:type="spellEnd"/>
      <w:r w:rsidRPr="00332822">
        <w:rPr>
          <w:rFonts w:ascii="Times New Roman" w:hAnsi="Times New Roman" w:cs="Times New Roman"/>
          <w:kern w:val="0"/>
          <w:lang w:val="en-US"/>
        </w:rPr>
        <w:t xml:space="preserve">, S., &amp; Bellwood, D. (2009). Not Everything Is Everywhere: The Distance Decay of Similarity in a Marine Host-Parasite System. </w:t>
      </w:r>
      <w:r w:rsidRPr="00332822">
        <w:rPr>
          <w:rFonts w:ascii="Times New Roman" w:hAnsi="Times New Roman" w:cs="Times New Roman"/>
          <w:i/>
          <w:iCs/>
          <w:kern w:val="0"/>
          <w:lang w:val="en-US"/>
        </w:rPr>
        <w:t>Journal of Biogeography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36</w:t>
      </w:r>
      <w:r w:rsidRPr="00332822">
        <w:rPr>
          <w:rFonts w:ascii="Times New Roman" w:hAnsi="Times New Roman" w:cs="Times New Roman"/>
          <w:kern w:val="0"/>
          <w:lang w:val="en-US"/>
        </w:rPr>
        <w:t>(2), 200–209.</w:t>
      </w:r>
    </w:p>
    <w:p w14:paraId="6248F6C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Peterson, D., &amp; Parker, V. (1998). Ecological Scale: Theory and Applications. In </w:t>
      </w:r>
      <w:r w:rsidRPr="00332822">
        <w:rPr>
          <w:rFonts w:ascii="Times New Roman" w:hAnsi="Times New Roman" w:cs="Times New Roman"/>
          <w:i/>
          <w:iCs/>
          <w:kern w:val="0"/>
          <w:lang w:val="en-US"/>
        </w:rPr>
        <w:t>Journal of Environmental Quality—J ENVIRON QUAL</w:t>
      </w:r>
      <w:r w:rsidRPr="00332822">
        <w:rPr>
          <w:rFonts w:ascii="Times New Roman" w:hAnsi="Times New Roman" w:cs="Times New Roman"/>
          <w:kern w:val="0"/>
          <w:lang w:val="en-US"/>
        </w:rPr>
        <w:t xml:space="preserve"> (Vol. 28). https://doi.org/10.2307/1522131</w:t>
      </w:r>
    </w:p>
    <w:p w14:paraId="24308C5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Pietrock</w:t>
      </w:r>
      <w:proofErr w:type="spellEnd"/>
      <w:r w:rsidRPr="00332822">
        <w:rPr>
          <w:rFonts w:ascii="Times New Roman" w:hAnsi="Times New Roman" w:cs="Times New Roman"/>
          <w:kern w:val="0"/>
          <w:lang w:val="en-US"/>
        </w:rPr>
        <w:t xml:space="preserve">, M., &amp; </w:t>
      </w:r>
      <w:proofErr w:type="spellStart"/>
      <w:r w:rsidRPr="00332822">
        <w:rPr>
          <w:rFonts w:ascii="Times New Roman" w:hAnsi="Times New Roman" w:cs="Times New Roman"/>
          <w:kern w:val="0"/>
          <w:lang w:val="en-US"/>
        </w:rPr>
        <w:t>Marcogliese</w:t>
      </w:r>
      <w:proofErr w:type="spellEnd"/>
      <w:r w:rsidRPr="00332822">
        <w:rPr>
          <w:rFonts w:ascii="Times New Roman" w:hAnsi="Times New Roman" w:cs="Times New Roman"/>
          <w:kern w:val="0"/>
          <w:lang w:val="en-US"/>
        </w:rPr>
        <w:t xml:space="preserve">, D. J. (2003). Free-living </w:t>
      </w:r>
      <w:proofErr w:type="spellStart"/>
      <w:r w:rsidRPr="00332822">
        <w:rPr>
          <w:rFonts w:ascii="Times New Roman" w:hAnsi="Times New Roman" w:cs="Times New Roman"/>
          <w:kern w:val="0"/>
          <w:lang w:val="en-US"/>
        </w:rPr>
        <w:t>endohelminth</w:t>
      </w:r>
      <w:proofErr w:type="spellEnd"/>
      <w:r w:rsidRPr="00332822">
        <w:rPr>
          <w:rFonts w:ascii="Times New Roman" w:hAnsi="Times New Roman" w:cs="Times New Roman"/>
          <w:kern w:val="0"/>
          <w:lang w:val="en-US"/>
        </w:rPr>
        <w:t xml:space="preserve"> stages: At the mercy of environmental conditions. </w:t>
      </w:r>
      <w:r w:rsidRPr="00332822">
        <w:rPr>
          <w:rFonts w:ascii="Times New Roman" w:hAnsi="Times New Roman" w:cs="Times New Roman"/>
          <w:i/>
          <w:iCs/>
          <w:kern w:val="0"/>
          <w:lang w:val="en-US"/>
        </w:rPr>
        <w:t>Trends in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19</w:t>
      </w:r>
      <w:r w:rsidRPr="00332822">
        <w:rPr>
          <w:rFonts w:ascii="Times New Roman" w:hAnsi="Times New Roman" w:cs="Times New Roman"/>
          <w:kern w:val="0"/>
          <w:lang w:val="en-US"/>
        </w:rPr>
        <w:t>(7), 293–299. https://doi.org/10.1016/s1471-4922(03)00117-x</w:t>
      </w:r>
    </w:p>
    <w:p w14:paraId="75856B4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Pinel-Alloul</w:t>
      </w:r>
      <w:proofErr w:type="spellEnd"/>
      <w:r w:rsidRPr="00332822">
        <w:rPr>
          <w:rFonts w:ascii="Times New Roman" w:hAnsi="Times New Roman" w:cs="Times New Roman"/>
          <w:kern w:val="0"/>
          <w:lang w:val="en-US"/>
        </w:rPr>
        <w:t xml:space="preserve">, B., &amp; </w:t>
      </w:r>
      <w:proofErr w:type="spellStart"/>
      <w:r w:rsidRPr="00332822">
        <w:rPr>
          <w:rFonts w:ascii="Times New Roman" w:hAnsi="Times New Roman" w:cs="Times New Roman"/>
          <w:kern w:val="0"/>
          <w:lang w:val="en-US"/>
        </w:rPr>
        <w:t>Magnin</w:t>
      </w:r>
      <w:proofErr w:type="spellEnd"/>
      <w:r w:rsidRPr="00332822">
        <w:rPr>
          <w:rFonts w:ascii="Times New Roman" w:hAnsi="Times New Roman" w:cs="Times New Roman"/>
          <w:kern w:val="0"/>
          <w:lang w:val="en-US"/>
        </w:rPr>
        <w:t xml:space="preserve">, E. (1973). </w:t>
      </w:r>
      <w:r w:rsidRPr="00332822">
        <w:rPr>
          <w:rFonts w:ascii="Times New Roman" w:hAnsi="Times New Roman" w:cs="Times New Roman"/>
          <w:kern w:val="0"/>
        </w:rPr>
        <w:t>Observations sur le cycle vital et la croissance d’</w:t>
      </w:r>
      <w:proofErr w:type="spellStart"/>
      <w:r w:rsidRPr="00332822">
        <w:rPr>
          <w:rFonts w:ascii="Times New Roman" w:hAnsi="Times New Roman" w:cs="Times New Roman"/>
          <w:kern w:val="0"/>
        </w:rPr>
        <w:t>Amnicola</w:t>
      </w:r>
      <w:proofErr w:type="spellEnd"/>
      <w:r w:rsidRPr="00332822">
        <w:rPr>
          <w:rFonts w:ascii="Times New Roman" w:hAnsi="Times New Roman" w:cs="Times New Roman"/>
          <w:kern w:val="0"/>
        </w:rPr>
        <w:t xml:space="preserve"> </w:t>
      </w:r>
      <w:proofErr w:type="spellStart"/>
      <w:r w:rsidRPr="00332822">
        <w:rPr>
          <w:rFonts w:ascii="Times New Roman" w:hAnsi="Times New Roman" w:cs="Times New Roman"/>
          <w:kern w:val="0"/>
        </w:rPr>
        <w:t>limosa</w:t>
      </w:r>
      <w:proofErr w:type="spellEnd"/>
      <w:r w:rsidRPr="00332822">
        <w:rPr>
          <w:rFonts w:ascii="Times New Roman" w:hAnsi="Times New Roman" w:cs="Times New Roman"/>
          <w:kern w:val="0"/>
        </w:rPr>
        <w:t xml:space="preserve"> (Say) (</w:t>
      </w:r>
      <w:proofErr w:type="spellStart"/>
      <w:r w:rsidRPr="00332822">
        <w:rPr>
          <w:rFonts w:ascii="Times New Roman" w:hAnsi="Times New Roman" w:cs="Times New Roman"/>
          <w:kern w:val="0"/>
        </w:rPr>
        <w:t>Mollusca</w:t>
      </w:r>
      <w:proofErr w:type="spellEnd"/>
      <w:r w:rsidRPr="00332822">
        <w:rPr>
          <w:rFonts w:ascii="Times New Roman" w:hAnsi="Times New Roman" w:cs="Times New Roman"/>
          <w:kern w:val="0"/>
        </w:rPr>
        <w:t xml:space="preserve">, </w:t>
      </w:r>
      <w:proofErr w:type="spellStart"/>
      <w:r w:rsidRPr="00332822">
        <w:rPr>
          <w:rFonts w:ascii="Times New Roman" w:hAnsi="Times New Roman" w:cs="Times New Roman"/>
          <w:kern w:val="0"/>
        </w:rPr>
        <w:t>Gastropoda</w:t>
      </w:r>
      <w:proofErr w:type="spellEnd"/>
      <w:r w:rsidRPr="00332822">
        <w:rPr>
          <w:rFonts w:ascii="Times New Roman" w:hAnsi="Times New Roman" w:cs="Times New Roman"/>
          <w:kern w:val="0"/>
        </w:rPr>
        <w:t xml:space="preserve">, </w:t>
      </w:r>
      <w:proofErr w:type="spellStart"/>
      <w:r w:rsidRPr="00332822">
        <w:rPr>
          <w:rFonts w:ascii="Times New Roman" w:hAnsi="Times New Roman" w:cs="Times New Roman"/>
          <w:kern w:val="0"/>
        </w:rPr>
        <w:t>Prosobranchia</w:t>
      </w:r>
      <w:proofErr w:type="spellEnd"/>
      <w:r w:rsidRPr="00332822">
        <w:rPr>
          <w:rFonts w:ascii="Times New Roman" w:hAnsi="Times New Roman" w:cs="Times New Roman"/>
          <w:kern w:val="0"/>
        </w:rPr>
        <w:t xml:space="preserve">) du lac Saint-Louis près de Montréal. </w:t>
      </w:r>
      <w:r w:rsidRPr="00332822">
        <w:rPr>
          <w:rFonts w:ascii="Times New Roman" w:hAnsi="Times New Roman" w:cs="Times New Roman"/>
          <w:i/>
          <w:iCs/>
          <w:kern w:val="0"/>
          <w:lang w:val="en-US"/>
        </w:rPr>
        <w:t>Canadian Journal of Zoology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51</w:t>
      </w:r>
      <w:r w:rsidRPr="00332822">
        <w:rPr>
          <w:rFonts w:ascii="Times New Roman" w:hAnsi="Times New Roman" w:cs="Times New Roman"/>
          <w:kern w:val="0"/>
          <w:lang w:val="en-US"/>
        </w:rPr>
        <w:t>(2), 311–313. https://doi.org/10.1139/z73-043</w:t>
      </w:r>
    </w:p>
    <w:p w14:paraId="1A70818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Poff</w:t>
      </w:r>
      <w:proofErr w:type="spellEnd"/>
      <w:r w:rsidRPr="00332822">
        <w:rPr>
          <w:rFonts w:ascii="Times New Roman" w:hAnsi="Times New Roman" w:cs="Times New Roman"/>
          <w:kern w:val="0"/>
          <w:lang w:val="en-US"/>
        </w:rPr>
        <w:t xml:space="preserve">, N., Brinson, M., &amp; Day, J. (2002). Aquatic Ecosystems &amp; Global Climate Change – Potential Impacts on Inland Freshwater and Coastal Wetland Ecosystems in the United States. </w:t>
      </w:r>
      <w:r w:rsidRPr="00332822">
        <w:rPr>
          <w:rFonts w:ascii="Times New Roman" w:hAnsi="Times New Roman" w:cs="Times New Roman"/>
          <w:i/>
          <w:iCs/>
          <w:kern w:val="0"/>
          <w:lang w:val="en-US"/>
        </w:rPr>
        <w:t>Pew Center for Global Change</w:t>
      </w:r>
      <w:r w:rsidRPr="00332822">
        <w:rPr>
          <w:rFonts w:ascii="Times New Roman" w:hAnsi="Times New Roman" w:cs="Times New Roman"/>
          <w:kern w:val="0"/>
          <w:lang w:val="en-US"/>
        </w:rPr>
        <w:t>.</w:t>
      </w:r>
    </w:p>
    <w:p w14:paraId="69267EB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Poissant</w:t>
      </w:r>
      <w:proofErr w:type="spellEnd"/>
      <w:r w:rsidRPr="00332822">
        <w:rPr>
          <w:rFonts w:ascii="Times New Roman" w:hAnsi="Times New Roman" w:cs="Times New Roman"/>
          <w:kern w:val="0"/>
          <w:lang w:val="en-US"/>
        </w:rPr>
        <w:t xml:space="preserve">, J., Knight, T. W., &amp; Ferguson, M. M. (2005). Nonequilibrium conditions following landscape rearrangement: The relative contribution of past and current hydrological landscapes on the genetic structure of a stream-dwelling fish. </w:t>
      </w:r>
      <w:r w:rsidRPr="00332822">
        <w:rPr>
          <w:rFonts w:ascii="Times New Roman" w:hAnsi="Times New Roman" w:cs="Times New Roman"/>
          <w:i/>
          <w:iCs/>
          <w:kern w:val="0"/>
          <w:lang w:val="en-US"/>
        </w:rPr>
        <w:t>MOLECULAR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w:t>
      </w:r>
      <w:r w:rsidRPr="00332822">
        <w:rPr>
          <w:rFonts w:ascii="Times New Roman" w:hAnsi="Times New Roman" w:cs="Times New Roman"/>
          <w:kern w:val="0"/>
          <w:lang w:val="en-US"/>
        </w:rPr>
        <w:t>(5), 1321–1331. https://doi.org/10.1111/j.1365-294X.2005.02500.x</w:t>
      </w:r>
    </w:p>
    <w:p w14:paraId="04D949A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Pörtner</w:t>
      </w:r>
      <w:proofErr w:type="spellEnd"/>
      <w:r w:rsidRPr="00332822">
        <w:rPr>
          <w:rFonts w:ascii="Times New Roman" w:hAnsi="Times New Roman" w:cs="Times New Roman"/>
          <w:kern w:val="0"/>
          <w:lang w:val="en-US"/>
        </w:rPr>
        <w:t xml:space="preserve">, H.-O., Scholes, R. J., </w:t>
      </w:r>
      <w:proofErr w:type="spellStart"/>
      <w:r w:rsidRPr="00332822">
        <w:rPr>
          <w:rFonts w:ascii="Times New Roman" w:hAnsi="Times New Roman" w:cs="Times New Roman"/>
          <w:kern w:val="0"/>
          <w:lang w:val="en-US"/>
        </w:rPr>
        <w:t>Agard</w:t>
      </w:r>
      <w:proofErr w:type="spellEnd"/>
      <w:r w:rsidRPr="00332822">
        <w:rPr>
          <w:rFonts w:ascii="Times New Roman" w:hAnsi="Times New Roman" w:cs="Times New Roman"/>
          <w:kern w:val="0"/>
          <w:lang w:val="en-US"/>
        </w:rPr>
        <w:t xml:space="preserve">, J., Archer, E., </w:t>
      </w:r>
      <w:proofErr w:type="spellStart"/>
      <w:r w:rsidRPr="00332822">
        <w:rPr>
          <w:rFonts w:ascii="Times New Roman" w:hAnsi="Times New Roman" w:cs="Times New Roman"/>
          <w:kern w:val="0"/>
          <w:lang w:val="en-US"/>
        </w:rPr>
        <w:t>Arneth</w:t>
      </w:r>
      <w:proofErr w:type="spellEnd"/>
      <w:r w:rsidRPr="00332822">
        <w:rPr>
          <w:rFonts w:ascii="Times New Roman" w:hAnsi="Times New Roman" w:cs="Times New Roman"/>
          <w:kern w:val="0"/>
          <w:lang w:val="en-US"/>
        </w:rPr>
        <w:t xml:space="preserve">, A., Bai, X., Barnes, D., Burrows, M., Chan, L., Cheung, W. L. (William), Diamond, S., </w:t>
      </w:r>
      <w:proofErr w:type="spellStart"/>
      <w:r w:rsidRPr="00332822">
        <w:rPr>
          <w:rFonts w:ascii="Times New Roman" w:hAnsi="Times New Roman" w:cs="Times New Roman"/>
          <w:kern w:val="0"/>
          <w:lang w:val="en-US"/>
        </w:rPr>
        <w:t>Donatti</w:t>
      </w:r>
      <w:proofErr w:type="spellEnd"/>
      <w:r w:rsidRPr="00332822">
        <w:rPr>
          <w:rFonts w:ascii="Times New Roman" w:hAnsi="Times New Roman" w:cs="Times New Roman"/>
          <w:kern w:val="0"/>
          <w:lang w:val="en-US"/>
        </w:rPr>
        <w:t xml:space="preserve">, C., Duarte, C., Eisenhauer, N., Foden, W., </w:t>
      </w:r>
      <w:proofErr w:type="spellStart"/>
      <w:r w:rsidRPr="00332822">
        <w:rPr>
          <w:rFonts w:ascii="Times New Roman" w:hAnsi="Times New Roman" w:cs="Times New Roman"/>
          <w:kern w:val="0"/>
          <w:lang w:val="en-US"/>
        </w:rPr>
        <w:t>Gasalla</w:t>
      </w:r>
      <w:proofErr w:type="spellEnd"/>
      <w:r w:rsidRPr="00332822">
        <w:rPr>
          <w:rFonts w:ascii="Times New Roman" w:hAnsi="Times New Roman" w:cs="Times New Roman"/>
          <w:kern w:val="0"/>
          <w:lang w:val="en-US"/>
        </w:rPr>
        <w:t xml:space="preserve">, M. A., </w:t>
      </w:r>
      <w:proofErr w:type="spellStart"/>
      <w:r w:rsidRPr="00332822">
        <w:rPr>
          <w:rFonts w:ascii="Times New Roman" w:hAnsi="Times New Roman" w:cs="Times New Roman"/>
          <w:kern w:val="0"/>
          <w:lang w:val="en-US"/>
        </w:rPr>
        <w:t>Handa</w:t>
      </w:r>
      <w:proofErr w:type="spellEnd"/>
      <w:r w:rsidRPr="00332822">
        <w:rPr>
          <w:rFonts w:ascii="Times New Roman" w:hAnsi="Times New Roman" w:cs="Times New Roman"/>
          <w:kern w:val="0"/>
          <w:lang w:val="en-US"/>
        </w:rPr>
        <w:t xml:space="preserve">, C., </w:t>
      </w:r>
      <w:proofErr w:type="spellStart"/>
      <w:r w:rsidRPr="00332822">
        <w:rPr>
          <w:rFonts w:ascii="Times New Roman" w:hAnsi="Times New Roman" w:cs="Times New Roman"/>
          <w:kern w:val="0"/>
          <w:lang w:val="en-US"/>
        </w:rPr>
        <w:t>Hickler</w:t>
      </w:r>
      <w:proofErr w:type="spellEnd"/>
      <w:r w:rsidRPr="00332822">
        <w:rPr>
          <w:rFonts w:ascii="Times New Roman" w:hAnsi="Times New Roman" w:cs="Times New Roman"/>
          <w:kern w:val="0"/>
          <w:lang w:val="en-US"/>
        </w:rPr>
        <w:t xml:space="preserve">, T., </w:t>
      </w:r>
      <w:proofErr w:type="spellStart"/>
      <w:r w:rsidRPr="00332822">
        <w:rPr>
          <w:rFonts w:ascii="Times New Roman" w:hAnsi="Times New Roman" w:cs="Times New Roman"/>
          <w:kern w:val="0"/>
          <w:lang w:val="en-US"/>
        </w:rPr>
        <w:t>Hoegh</w:t>
      </w:r>
      <w:proofErr w:type="spellEnd"/>
      <w:r w:rsidRPr="00332822">
        <w:rPr>
          <w:rFonts w:ascii="Times New Roman" w:hAnsi="Times New Roman" w:cs="Times New Roman"/>
          <w:kern w:val="0"/>
          <w:lang w:val="en-US"/>
        </w:rPr>
        <w:t xml:space="preserve">-Guldberg, O., … Ngo, H. (2021). </w:t>
      </w:r>
      <w:r w:rsidRPr="00332822">
        <w:rPr>
          <w:rFonts w:ascii="Times New Roman" w:hAnsi="Times New Roman" w:cs="Times New Roman"/>
          <w:i/>
          <w:iCs/>
          <w:kern w:val="0"/>
          <w:lang w:val="en-US"/>
        </w:rPr>
        <w:t>Scientific outcome of the IPBES-IPCC co-sponsored workshop on biodiversity and climate change</w:t>
      </w:r>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Zenodo</w:t>
      </w:r>
      <w:proofErr w:type="spellEnd"/>
      <w:r w:rsidRPr="00332822">
        <w:rPr>
          <w:rFonts w:ascii="Times New Roman" w:hAnsi="Times New Roman" w:cs="Times New Roman"/>
          <w:kern w:val="0"/>
          <w:lang w:val="en-US"/>
        </w:rPr>
        <w:t>. https://doi.org/10.5281/zenodo.5101125</w:t>
      </w:r>
    </w:p>
    <w:p w14:paraId="1EEAF3C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Post, G. (1987). </w:t>
      </w:r>
      <w:r w:rsidRPr="00332822">
        <w:rPr>
          <w:rFonts w:ascii="Times New Roman" w:hAnsi="Times New Roman" w:cs="Times New Roman"/>
          <w:i/>
          <w:iCs/>
          <w:kern w:val="0"/>
          <w:lang w:val="en-US"/>
        </w:rPr>
        <w:t>Textbook of fish health</w:t>
      </w:r>
      <w:r w:rsidRPr="00332822">
        <w:rPr>
          <w:rFonts w:ascii="Times New Roman" w:hAnsi="Times New Roman" w:cs="Times New Roman"/>
          <w:kern w:val="0"/>
          <w:lang w:val="en-US"/>
        </w:rPr>
        <w:t xml:space="preserve"> (Rev. and expanded ed). T.F.H. Publications.</w:t>
      </w:r>
    </w:p>
    <w:p w14:paraId="3696823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(1998). Large-scale patterns of host use by parasites of freshwater fishes. </w:t>
      </w:r>
      <w:r w:rsidRPr="00332822">
        <w:rPr>
          <w:rFonts w:ascii="Times New Roman" w:hAnsi="Times New Roman" w:cs="Times New Roman"/>
          <w:i/>
          <w:iCs/>
          <w:kern w:val="0"/>
          <w:lang w:val="en-US"/>
        </w:rPr>
        <w:t>Ecology Letters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w:t>
      </w:r>
      <w:r w:rsidRPr="00332822">
        <w:rPr>
          <w:rFonts w:ascii="Times New Roman" w:hAnsi="Times New Roman" w:cs="Times New Roman"/>
          <w:kern w:val="0"/>
          <w:lang w:val="en-US"/>
        </w:rPr>
        <w:t>(2), 118–128. https://doi.org/10.1046/j.1461-0248.1998.00022.x</w:t>
      </w:r>
    </w:p>
    <w:p w14:paraId="470E53E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(1992). Toxic pollution and parasitism in freshwater fish. </w:t>
      </w:r>
      <w:r w:rsidRPr="00332822">
        <w:rPr>
          <w:rFonts w:ascii="Times New Roman" w:hAnsi="Times New Roman" w:cs="Times New Roman"/>
          <w:i/>
          <w:iCs/>
          <w:kern w:val="0"/>
          <w:lang w:val="en-US"/>
        </w:rPr>
        <w:t>Parasitology Today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w:t>
      </w:r>
      <w:r w:rsidRPr="00332822">
        <w:rPr>
          <w:rFonts w:ascii="Times New Roman" w:hAnsi="Times New Roman" w:cs="Times New Roman"/>
          <w:kern w:val="0"/>
          <w:lang w:val="en-US"/>
        </w:rPr>
        <w:t>(2), 58–61. https://doi.org/10.1016/0169-4758(92)90090-O</w:t>
      </w:r>
    </w:p>
    <w:p w14:paraId="0BB6335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(1996). Sexual Inequalities in Helminth Infections: A Cost of Being a Male? </w:t>
      </w:r>
      <w:r w:rsidRPr="00332822">
        <w:rPr>
          <w:rFonts w:ascii="Times New Roman" w:hAnsi="Times New Roman" w:cs="Times New Roman"/>
          <w:i/>
          <w:iCs/>
          <w:kern w:val="0"/>
          <w:lang w:val="en-US"/>
        </w:rPr>
        <w:t xml:space="preserve">The </w:t>
      </w:r>
      <w:r w:rsidRPr="00332822">
        <w:rPr>
          <w:rFonts w:ascii="Times New Roman" w:hAnsi="Times New Roman" w:cs="Times New Roman"/>
          <w:i/>
          <w:iCs/>
          <w:kern w:val="0"/>
          <w:lang w:val="en-US"/>
        </w:rPr>
        <w:lastRenderedPageBreak/>
        <w:t>American Naturalist</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147</w:t>
      </w:r>
      <w:r w:rsidRPr="00332822">
        <w:rPr>
          <w:rFonts w:ascii="Times New Roman" w:hAnsi="Times New Roman" w:cs="Times New Roman"/>
          <w:kern w:val="0"/>
          <w:lang w:val="en-US"/>
        </w:rPr>
        <w:t>(2), 287–295. https://doi.org/10.1086/285851</w:t>
      </w:r>
    </w:p>
    <w:p w14:paraId="67DC69B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(1999). The functional importance of parasites in animal communities: Many roles at many levels? </w:t>
      </w:r>
      <w:r w:rsidRPr="00332822">
        <w:rPr>
          <w:rFonts w:ascii="Times New Roman" w:hAnsi="Times New Roman" w:cs="Times New Roman"/>
          <w:i/>
          <w:iCs/>
          <w:kern w:val="0"/>
          <w:lang w:val="en-US"/>
        </w:rPr>
        <w:t>International Journal for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29</w:t>
      </w:r>
      <w:r w:rsidRPr="00332822">
        <w:rPr>
          <w:rFonts w:ascii="Times New Roman" w:hAnsi="Times New Roman" w:cs="Times New Roman"/>
          <w:kern w:val="0"/>
          <w:lang w:val="en-US"/>
        </w:rPr>
        <w:t>(6), 903–914. https://doi.org/10.1016/S0020-7519(99)00045-4</w:t>
      </w:r>
    </w:p>
    <w:p w14:paraId="0DCFAA6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(2000). Variation in the intraspecific relationship between fish length and intensity of parasitic infection: Biological and statistical causes. </w:t>
      </w:r>
      <w:r w:rsidRPr="00332822">
        <w:rPr>
          <w:rFonts w:ascii="Times New Roman" w:hAnsi="Times New Roman" w:cs="Times New Roman"/>
          <w:i/>
          <w:iCs/>
          <w:kern w:val="0"/>
          <w:lang w:val="en-US"/>
        </w:rPr>
        <w:t>Journal of Fish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56</w:t>
      </w:r>
      <w:r w:rsidRPr="00332822">
        <w:rPr>
          <w:rFonts w:ascii="Times New Roman" w:hAnsi="Times New Roman" w:cs="Times New Roman"/>
          <w:kern w:val="0"/>
          <w:lang w:val="en-US"/>
        </w:rPr>
        <w:t>(1), 123–137. https://doi.org/10.1111/j.1095-8649.2000.tb02090.x</w:t>
      </w:r>
    </w:p>
    <w:p w14:paraId="72C8277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(2001). Interactions between species and the structure of helminth communities.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122</w:t>
      </w:r>
      <w:r w:rsidRPr="00332822">
        <w:rPr>
          <w:rFonts w:ascii="Times New Roman" w:hAnsi="Times New Roman" w:cs="Times New Roman"/>
          <w:kern w:val="0"/>
          <w:lang w:val="en-US"/>
        </w:rPr>
        <w:t>(S1), S3–S11. https://doi.org/10.1017/S0031182000016991</w:t>
      </w:r>
    </w:p>
    <w:p w14:paraId="039F3DC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(2006). Variation in infection parameters among populations within parasite species: Intrinsic properties versus local factors. </w:t>
      </w:r>
      <w:r w:rsidRPr="00332822">
        <w:rPr>
          <w:rFonts w:ascii="Times New Roman" w:hAnsi="Times New Roman" w:cs="Times New Roman"/>
          <w:i/>
          <w:iCs/>
          <w:kern w:val="0"/>
          <w:lang w:val="en-US"/>
        </w:rPr>
        <w:t>International Journal for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36</w:t>
      </w:r>
      <w:r w:rsidRPr="00332822">
        <w:rPr>
          <w:rFonts w:ascii="Times New Roman" w:hAnsi="Times New Roman" w:cs="Times New Roman"/>
          <w:kern w:val="0"/>
          <w:lang w:val="en-US"/>
        </w:rPr>
        <w:t>(8), 877–885. https://doi.org/10.1016/j.ijpara.2006.02.021</w:t>
      </w:r>
    </w:p>
    <w:p w14:paraId="0F12AA1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(2007a). Are there general laws in parasite ecology?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134</w:t>
      </w:r>
      <w:r w:rsidRPr="00332822">
        <w:rPr>
          <w:rFonts w:ascii="Times New Roman" w:hAnsi="Times New Roman" w:cs="Times New Roman"/>
          <w:kern w:val="0"/>
          <w:lang w:val="en-US"/>
        </w:rPr>
        <w:t>(Pt 6), 763–776. https://doi.org/10.1017/S0031182006002150</w:t>
      </w:r>
    </w:p>
    <w:p w14:paraId="5A139B7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(2007b). </w:t>
      </w:r>
      <w:r w:rsidRPr="00332822">
        <w:rPr>
          <w:rFonts w:ascii="Times New Roman" w:hAnsi="Times New Roman" w:cs="Times New Roman"/>
          <w:i/>
          <w:iCs/>
          <w:kern w:val="0"/>
          <w:lang w:val="en-US"/>
        </w:rPr>
        <w:t>Evolutionary Ecology of Parasites</w:t>
      </w:r>
      <w:r w:rsidRPr="00332822">
        <w:rPr>
          <w:rFonts w:ascii="Times New Roman" w:hAnsi="Times New Roman" w:cs="Times New Roman"/>
          <w:kern w:val="0"/>
          <w:lang w:val="en-US"/>
        </w:rPr>
        <w:t xml:space="preserve"> (2nd edition). Princeton University Press. https://press.princeton.edu/books/paperback/9780691120850/evolutionary-ecology-of-parasites</w:t>
      </w:r>
    </w:p>
    <w:p w14:paraId="3D408BD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(2013). Explaining variability in parasite aggregation levels among host samples.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140</w:t>
      </w:r>
      <w:r w:rsidRPr="00332822">
        <w:rPr>
          <w:rFonts w:ascii="Times New Roman" w:hAnsi="Times New Roman" w:cs="Times New Roman"/>
          <w:kern w:val="0"/>
          <w:lang w:val="en-US"/>
        </w:rPr>
        <w:t>(4), 541–546. https://doi.org/10.1017/S0031182012002053</w:t>
      </w:r>
    </w:p>
    <w:p w14:paraId="70415586" w14:textId="77777777" w:rsidR="00332822" w:rsidRPr="00332822" w:rsidRDefault="00332822" w:rsidP="00332822">
      <w:pPr>
        <w:widowControl w:val="0"/>
        <w:autoSpaceDE w:val="0"/>
        <w:autoSpaceDN w:val="0"/>
        <w:adjustRightInd w:val="0"/>
        <w:rPr>
          <w:rFonts w:ascii="Times New Roman" w:hAnsi="Times New Roman" w:cs="Times New Roman"/>
          <w:kern w:val="0"/>
        </w:rPr>
      </w:pPr>
      <w:r w:rsidRPr="00332822">
        <w:rPr>
          <w:rFonts w:ascii="Times New Roman" w:hAnsi="Times New Roman" w:cs="Times New Roman"/>
          <w:kern w:val="0"/>
          <w:lang w:val="en-US"/>
        </w:rPr>
        <w:t xml:space="preserve">Poulin, R., Closs, G. P., </w:t>
      </w:r>
      <w:proofErr w:type="spellStart"/>
      <w:r w:rsidRPr="00332822">
        <w:rPr>
          <w:rFonts w:ascii="Times New Roman" w:hAnsi="Times New Roman" w:cs="Times New Roman"/>
          <w:kern w:val="0"/>
          <w:lang w:val="en-US"/>
        </w:rPr>
        <w:t>Lill</w:t>
      </w:r>
      <w:proofErr w:type="spellEnd"/>
      <w:r w:rsidRPr="00332822">
        <w:rPr>
          <w:rFonts w:ascii="Times New Roman" w:hAnsi="Times New Roman" w:cs="Times New Roman"/>
          <w:kern w:val="0"/>
          <w:lang w:val="en-US"/>
        </w:rPr>
        <w:t xml:space="preserve">, A. W. T., Hicks, A. S., Herrmann, K. K., &amp; Kelly, D. W. (2012). Migration as an escape from parasitism in New Zealand galaxiid fishes. </w:t>
      </w:r>
      <w:proofErr w:type="spellStart"/>
      <w:r w:rsidRPr="00332822">
        <w:rPr>
          <w:rFonts w:ascii="Times New Roman" w:hAnsi="Times New Roman" w:cs="Times New Roman"/>
          <w:i/>
          <w:iCs/>
          <w:kern w:val="0"/>
        </w:rPr>
        <w:t>Oecologia</w:t>
      </w:r>
      <w:proofErr w:type="spellEnd"/>
      <w:r w:rsidRPr="00332822">
        <w:rPr>
          <w:rFonts w:ascii="Times New Roman" w:hAnsi="Times New Roman" w:cs="Times New Roman"/>
          <w:kern w:val="0"/>
        </w:rPr>
        <w:t xml:space="preserve">, </w:t>
      </w:r>
      <w:r w:rsidRPr="00332822">
        <w:rPr>
          <w:rFonts w:ascii="Times New Roman" w:hAnsi="Times New Roman" w:cs="Times New Roman"/>
          <w:i/>
          <w:iCs/>
          <w:kern w:val="0"/>
        </w:rPr>
        <w:t>169</w:t>
      </w:r>
      <w:r w:rsidRPr="00332822">
        <w:rPr>
          <w:rFonts w:ascii="Times New Roman" w:hAnsi="Times New Roman" w:cs="Times New Roman"/>
          <w:kern w:val="0"/>
        </w:rPr>
        <w:t>(4), 955–963. https://doi.org/10.1007/s00442-012-2251-x</w:t>
      </w:r>
    </w:p>
    <w:p w14:paraId="157AEC2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rPr>
        <w:t xml:space="preserve">Poulin, R., &amp; de </w:t>
      </w:r>
      <w:proofErr w:type="spellStart"/>
      <w:r w:rsidRPr="00332822">
        <w:rPr>
          <w:rFonts w:ascii="Times New Roman" w:hAnsi="Times New Roman" w:cs="Times New Roman"/>
          <w:kern w:val="0"/>
        </w:rPr>
        <w:t>Angeli</w:t>
      </w:r>
      <w:proofErr w:type="spellEnd"/>
      <w:r w:rsidRPr="00332822">
        <w:rPr>
          <w:rFonts w:ascii="Times New Roman" w:hAnsi="Times New Roman" w:cs="Times New Roman"/>
          <w:kern w:val="0"/>
        </w:rPr>
        <w:t xml:space="preserve"> Dutra, D. (2021). </w:t>
      </w:r>
      <w:r w:rsidRPr="00332822">
        <w:rPr>
          <w:rFonts w:ascii="Times New Roman" w:hAnsi="Times New Roman" w:cs="Times New Roman"/>
          <w:kern w:val="0"/>
          <w:lang w:val="en-US"/>
        </w:rPr>
        <w:t xml:space="preserve">Animal migrations and parasitism: Reciprocal effects within a unified framework. </w:t>
      </w:r>
      <w:r w:rsidRPr="00332822">
        <w:rPr>
          <w:rFonts w:ascii="Times New Roman" w:hAnsi="Times New Roman" w:cs="Times New Roman"/>
          <w:i/>
          <w:iCs/>
          <w:kern w:val="0"/>
          <w:lang w:val="en-US"/>
        </w:rPr>
        <w:t>Biological Reviews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96</w:t>
      </w:r>
      <w:r w:rsidRPr="00332822">
        <w:rPr>
          <w:rFonts w:ascii="Times New Roman" w:hAnsi="Times New Roman" w:cs="Times New Roman"/>
          <w:kern w:val="0"/>
          <w:lang w:val="en-US"/>
        </w:rPr>
        <w:t>(4), 1331–1348. https://doi.org/10.1111/brv.12704</w:t>
      </w:r>
    </w:p>
    <w:p w14:paraId="27C201A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&amp; Dick, T. A. (2007). Spatial Variation in Population Density across the Geographical Range in Helminth Parasites of Yellow Perch </w:t>
      </w:r>
      <w:proofErr w:type="spellStart"/>
      <w:r w:rsidRPr="00332822">
        <w:rPr>
          <w:rFonts w:ascii="Times New Roman" w:hAnsi="Times New Roman" w:cs="Times New Roman"/>
          <w:kern w:val="0"/>
          <w:lang w:val="en-US"/>
        </w:rPr>
        <w:t>Perca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flavescens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i/>
          <w:iCs/>
          <w:kern w:val="0"/>
          <w:lang w:val="en-US"/>
        </w:rPr>
        <w:t>Ecography</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30</w:t>
      </w:r>
      <w:r w:rsidRPr="00332822">
        <w:rPr>
          <w:rFonts w:ascii="Times New Roman" w:hAnsi="Times New Roman" w:cs="Times New Roman"/>
          <w:kern w:val="0"/>
          <w:lang w:val="en-US"/>
        </w:rPr>
        <w:t>(5), 629–636.</w:t>
      </w:r>
    </w:p>
    <w:p w14:paraId="58C68F6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&amp; FitzGerald, G. J. (1989). Risk of parasitism and microhabitat selection in juvenile sticklebacks. </w:t>
      </w:r>
      <w:r w:rsidRPr="00332822">
        <w:rPr>
          <w:rFonts w:ascii="Times New Roman" w:hAnsi="Times New Roman" w:cs="Times New Roman"/>
          <w:i/>
          <w:iCs/>
          <w:kern w:val="0"/>
          <w:lang w:val="en-US"/>
        </w:rPr>
        <w:t>Canadian Journal of Zoology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67</w:t>
      </w:r>
      <w:r w:rsidRPr="00332822">
        <w:rPr>
          <w:rFonts w:ascii="Times New Roman" w:hAnsi="Times New Roman" w:cs="Times New Roman"/>
          <w:kern w:val="0"/>
          <w:lang w:val="en-US"/>
        </w:rPr>
        <w:t>(1), 14–18. https://doi.org/10.1139/z89-003</w:t>
      </w:r>
    </w:p>
    <w:p w14:paraId="5478488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w:t>
      </w:r>
      <w:proofErr w:type="spellStart"/>
      <w:r w:rsidRPr="00332822">
        <w:rPr>
          <w:rFonts w:ascii="Times New Roman" w:hAnsi="Times New Roman" w:cs="Times New Roman"/>
          <w:kern w:val="0"/>
          <w:lang w:val="en-US"/>
        </w:rPr>
        <w:t>Guilhaumon</w:t>
      </w:r>
      <w:proofErr w:type="spellEnd"/>
      <w:r w:rsidRPr="00332822">
        <w:rPr>
          <w:rFonts w:ascii="Times New Roman" w:hAnsi="Times New Roman" w:cs="Times New Roman"/>
          <w:kern w:val="0"/>
          <w:lang w:val="en-US"/>
        </w:rPr>
        <w:t xml:space="preserve">, F., Randhawa, H. S., </w:t>
      </w:r>
      <w:proofErr w:type="spellStart"/>
      <w:r w:rsidRPr="00332822">
        <w:rPr>
          <w:rFonts w:ascii="Times New Roman" w:hAnsi="Times New Roman" w:cs="Times New Roman"/>
          <w:kern w:val="0"/>
          <w:lang w:val="en-US"/>
        </w:rPr>
        <w:t>Luque</w:t>
      </w:r>
      <w:proofErr w:type="spellEnd"/>
      <w:r w:rsidRPr="00332822">
        <w:rPr>
          <w:rFonts w:ascii="Times New Roman" w:hAnsi="Times New Roman" w:cs="Times New Roman"/>
          <w:kern w:val="0"/>
          <w:lang w:val="en-US"/>
        </w:rPr>
        <w:t xml:space="preserve">, J. L., &amp; </w:t>
      </w:r>
      <w:proofErr w:type="spellStart"/>
      <w:r w:rsidRPr="00332822">
        <w:rPr>
          <w:rFonts w:ascii="Times New Roman" w:hAnsi="Times New Roman" w:cs="Times New Roman"/>
          <w:kern w:val="0"/>
          <w:lang w:val="en-US"/>
        </w:rPr>
        <w:t>Mouillot</w:t>
      </w:r>
      <w:proofErr w:type="spellEnd"/>
      <w:r w:rsidRPr="00332822">
        <w:rPr>
          <w:rFonts w:ascii="Times New Roman" w:hAnsi="Times New Roman" w:cs="Times New Roman"/>
          <w:kern w:val="0"/>
          <w:lang w:val="en-US"/>
        </w:rPr>
        <w:t xml:space="preserve">, D. (2011). Identifying hotspots of parasite diversity from species–area relationships: Host phylogeny versus host ecology. </w:t>
      </w:r>
      <w:r w:rsidRPr="00332822">
        <w:rPr>
          <w:rFonts w:ascii="Times New Roman" w:hAnsi="Times New Roman" w:cs="Times New Roman"/>
          <w:i/>
          <w:iCs/>
          <w:kern w:val="0"/>
          <w:lang w:val="en-US"/>
        </w:rPr>
        <w:t>Oikos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120</w:t>
      </w:r>
      <w:r w:rsidRPr="00332822">
        <w:rPr>
          <w:rFonts w:ascii="Times New Roman" w:hAnsi="Times New Roman" w:cs="Times New Roman"/>
          <w:kern w:val="0"/>
          <w:lang w:val="en-US"/>
        </w:rPr>
        <w:t>(5), 740–747. https://doi.org/10.1111/j.1600-0706.2010.19036.x</w:t>
      </w:r>
    </w:p>
    <w:p w14:paraId="2583EC71"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&amp; Latham, A. D. M. (2002). Parasitism and the burrowing depth of the beach hopper </w:t>
      </w:r>
      <w:proofErr w:type="spellStart"/>
      <w:r w:rsidRPr="00332822">
        <w:rPr>
          <w:rFonts w:ascii="Times New Roman" w:hAnsi="Times New Roman" w:cs="Times New Roman"/>
          <w:kern w:val="0"/>
          <w:lang w:val="en-US"/>
        </w:rPr>
        <w:t>Talorchestia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quoyana</w:t>
      </w:r>
      <w:proofErr w:type="spellEnd"/>
      <w:r w:rsidRPr="00332822">
        <w:rPr>
          <w:rFonts w:ascii="Times New Roman" w:hAnsi="Times New Roman" w:cs="Times New Roman"/>
          <w:kern w:val="0"/>
          <w:lang w:val="en-US"/>
        </w:rPr>
        <w:t xml:space="preserve"> (Amphipoda: </w:t>
      </w:r>
      <w:proofErr w:type="spellStart"/>
      <w:r w:rsidRPr="00332822">
        <w:rPr>
          <w:rFonts w:ascii="Times New Roman" w:hAnsi="Times New Roman" w:cs="Times New Roman"/>
          <w:kern w:val="0"/>
          <w:lang w:val="en-US"/>
        </w:rPr>
        <w:t>Talitridae</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 xml:space="preserve">Animal </w:t>
      </w:r>
      <w:proofErr w:type="spellStart"/>
      <w:r w:rsidRPr="00332822">
        <w:rPr>
          <w:rFonts w:ascii="Times New Roman" w:hAnsi="Times New Roman" w:cs="Times New Roman"/>
          <w:i/>
          <w:iCs/>
          <w:kern w:val="0"/>
          <w:lang w:val="en-US"/>
        </w:rPr>
        <w:t>Behaviour</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63</w:t>
      </w:r>
      <w:r w:rsidRPr="00332822">
        <w:rPr>
          <w:rFonts w:ascii="Times New Roman" w:hAnsi="Times New Roman" w:cs="Times New Roman"/>
          <w:kern w:val="0"/>
          <w:lang w:val="en-US"/>
        </w:rPr>
        <w:t>(2), 269–275. https://doi.org/10.1006/anbe.2001.1938</w:t>
      </w:r>
    </w:p>
    <w:p w14:paraId="51126CC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&amp; </w:t>
      </w:r>
      <w:proofErr w:type="spellStart"/>
      <w:r w:rsidRPr="00332822">
        <w:rPr>
          <w:rFonts w:ascii="Times New Roman" w:hAnsi="Times New Roman" w:cs="Times New Roman"/>
          <w:kern w:val="0"/>
          <w:lang w:val="en-US"/>
        </w:rPr>
        <w:t>Morand</w:t>
      </w:r>
      <w:proofErr w:type="spellEnd"/>
      <w:r w:rsidRPr="00332822">
        <w:rPr>
          <w:rFonts w:ascii="Times New Roman" w:hAnsi="Times New Roman" w:cs="Times New Roman"/>
          <w:kern w:val="0"/>
          <w:lang w:val="en-US"/>
        </w:rPr>
        <w:t xml:space="preserve">, S. (1999). Geographical distances and the similarity among parasite communities of conspecific host populations.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 xml:space="preserve">119 </w:t>
      </w:r>
      <w:proofErr w:type="gramStart"/>
      <w:r w:rsidRPr="00332822">
        <w:rPr>
          <w:rFonts w:ascii="Times New Roman" w:hAnsi="Times New Roman" w:cs="Times New Roman"/>
          <w:i/>
          <w:iCs/>
          <w:kern w:val="0"/>
          <w:lang w:val="en-US"/>
        </w:rPr>
        <w:t>( Pt</w:t>
      </w:r>
      <w:proofErr w:type="gramEnd"/>
      <w:r w:rsidRPr="00332822">
        <w:rPr>
          <w:rFonts w:ascii="Times New Roman" w:hAnsi="Times New Roman" w:cs="Times New Roman"/>
          <w:i/>
          <w:iCs/>
          <w:kern w:val="0"/>
          <w:lang w:val="en-US"/>
        </w:rPr>
        <w:t xml:space="preserve"> 4)</w:t>
      </w:r>
      <w:r w:rsidRPr="00332822">
        <w:rPr>
          <w:rFonts w:ascii="Times New Roman" w:hAnsi="Times New Roman" w:cs="Times New Roman"/>
          <w:kern w:val="0"/>
          <w:lang w:val="en-US"/>
        </w:rPr>
        <w:t>, 369–374. https://doi.org/10.1017/s0031182099004795</w:t>
      </w:r>
    </w:p>
    <w:p w14:paraId="4AE35A2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Poulin, R., &amp; </w:t>
      </w:r>
      <w:proofErr w:type="spellStart"/>
      <w:r w:rsidRPr="00332822">
        <w:rPr>
          <w:rFonts w:ascii="Times New Roman" w:hAnsi="Times New Roman" w:cs="Times New Roman"/>
          <w:kern w:val="0"/>
          <w:lang w:val="en-US"/>
        </w:rPr>
        <w:t>Valtonen</w:t>
      </w:r>
      <w:proofErr w:type="spellEnd"/>
      <w:r w:rsidRPr="00332822">
        <w:rPr>
          <w:rFonts w:ascii="Times New Roman" w:hAnsi="Times New Roman" w:cs="Times New Roman"/>
          <w:kern w:val="0"/>
          <w:lang w:val="en-US"/>
        </w:rPr>
        <w:t xml:space="preserve">, E. T. (2002). The predictability of helminth community structure in space: A comparison of fish populations from adjacent lakes. </w:t>
      </w:r>
      <w:r w:rsidRPr="00332822">
        <w:rPr>
          <w:rFonts w:ascii="Times New Roman" w:hAnsi="Times New Roman" w:cs="Times New Roman"/>
          <w:i/>
          <w:iCs/>
          <w:kern w:val="0"/>
          <w:lang w:val="en-US"/>
        </w:rPr>
        <w:t>International Journal for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32</w:t>
      </w:r>
      <w:r w:rsidRPr="00332822">
        <w:rPr>
          <w:rFonts w:ascii="Times New Roman" w:hAnsi="Times New Roman" w:cs="Times New Roman"/>
          <w:kern w:val="0"/>
          <w:lang w:val="en-US"/>
        </w:rPr>
        <w:t>(10), 1235–1243. https://doi.org/10.1016/s0020-7519(02)00109-1</w:t>
      </w:r>
    </w:p>
    <w:p w14:paraId="0F06071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Preston, D. L., </w:t>
      </w:r>
      <w:proofErr w:type="spellStart"/>
      <w:r w:rsidRPr="00332822">
        <w:rPr>
          <w:rFonts w:ascii="Times New Roman" w:hAnsi="Times New Roman" w:cs="Times New Roman"/>
          <w:kern w:val="0"/>
          <w:lang w:val="en-US"/>
        </w:rPr>
        <w:t>Orlofske</w:t>
      </w:r>
      <w:proofErr w:type="spellEnd"/>
      <w:r w:rsidRPr="00332822">
        <w:rPr>
          <w:rFonts w:ascii="Times New Roman" w:hAnsi="Times New Roman" w:cs="Times New Roman"/>
          <w:kern w:val="0"/>
          <w:lang w:val="en-US"/>
        </w:rPr>
        <w:t xml:space="preserve">, S. A., Lambden, J. P., &amp; Johnson, P. T. J. (2013). Biomass and productivity of trematode parasites in pond ecosystems. </w:t>
      </w:r>
      <w:r w:rsidRPr="00332822">
        <w:rPr>
          <w:rFonts w:ascii="Times New Roman" w:hAnsi="Times New Roman" w:cs="Times New Roman"/>
          <w:i/>
          <w:iCs/>
          <w:kern w:val="0"/>
          <w:lang w:val="en-US"/>
        </w:rPr>
        <w:t>The 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82</w:t>
      </w:r>
      <w:r w:rsidRPr="00332822">
        <w:rPr>
          <w:rFonts w:ascii="Times New Roman" w:hAnsi="Times New Roman" w:cs="Times New Roman"/>
          <w:kern w:val="0"/>
          <w:lang w:val="en-US"/>
        </w:rPr>
        <w:t>(3), 509–517. https://doi.org/10.1111/1365-2656.12030</w:t>
      </w:r>
    </w:p>
    <w:p w14:paraId="754B12C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Preston, D., </w:t>
      </w:r>
      <w:proofErr w:type="spellStart"/>
      <w:r w:rsidRPr="00332822">
        <w:rPr>
          <w:rFonts w:ascii="Times New Roman" w:hAnsi="Times New Roman" w:cs="Times New Roman"/>
          <w:kern w:val="0"/>
          <w:lang w:val="en-US"/>
        </w:rPr>
        <w:t>Mischler</w:t>
      </w:r>
      <w:proofErr w:type="spellEnd"/>
      <w:r w:rsidRPr="00332822">
        <w:rPr>
          <w:rFonts w:ascii="Times New Roman" w:hAnsi="Times New Roman" w:cs="Times New Roman"/>
          <w:kern w:val="0"/>
          <w:lang w:val="en-US"/>
        </w:rPr>
        <w:t xml:space="preserve">, J. A., Townsend, A., &amp; Johnson, P. T. J. (2016). Disease Ecology Meets Ecosystem Science. </w:t>
      </w:r>
      <w:r w:rsidRPr="00332822">
        <w:rPr>
          <w:rFonts w:ascii="Times New Roman" w:hAnsi="Times New Roman" w:cs="Times New Roman"/>
          <w:i/>
          <w:iCs/>
          <w:kern w:val="0"/>
          <w:lang w:val="en-US"/>
        </w:rPr>
        <w:t>Ecosystems</w:t>
      </w:r>
      <w:r w:rsidRPr="00332822">
        <w:rPr>
          <w:rFonts w:ascii="Times New Roman" w:hAnsi="Times New Roman" w:cs="Times New Roman"/>
          <w:kern w:val="0"/>
          <w:lang w:val="en-US"/>
        </w:rPr>
        <w:t>. https://www.semanticscholar.org/paper/Disease-Ecology-Meets-Ecosystem-Science-Preston-Mischler/f2501b3d77b5082744504433b647d826696d64d8</w:t>
      </w:r>
    </w:p>
    <w:p w14:paraId="5C1BA40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Price, P. W. (1980). Evolutionary biology of parasites. </w:t>
      </w:r>
      <w:r w:rsidRPr="00332822">
        <w:rPr>
          <w:rFonts w:ascii="Times New Roman" w:hAnsi="Times New Roman" w:cs="Times New Roman"/>
          <w:i/>
          <w:iCs/>
          <w:kern w:val="0"/>
          <w:lang w:val="en-US"/>
        </w:rPr>
        <w:t>Monographs in Population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15</w:t>
      </w:r>
      <w:r w:rsidRPr="00332822">
        <w:rPr>
          <w:rFonts w:ascii="Times New Roman" w:hAnsi="Times New Roman" w:cs="Times New Roman"/>
          <w:kern w:val="0"/>
          <w:lang w:val="en-US"/>
        </w:rPr>
        <w:t xml:space="preserve">, </w:t>
      </w:r>
      <w:r w:rsidRPr="00332822">
        <w:rPr>
          <w:rFonts w:ascii="Times New Roman" w:hAnsi="Times New Roman" w:cs="Times New Roman"/>
          <w:kern w:val="0"/>
          <w:lang w:val="en-US"/>
        </w:rPr>
        <w:lastRenderedPageBreak/>
        <w:t>1–237.</w:t>
      </w:r>
    </w:p>
    <w:p w14:paraId="2B70444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Prinz, K., Kelly, T. C., </w:t>
      </w:r>
      <w:proofErr w:type="spellStart"/>
      <w:r w:rsidRPr="00332822">
        <w:rPr>
          <w:rFonts w:ascii="Times New Roman" w:hAnsi="Times New Roman" w:cs="Times New Roman"/>
          <w:kern w:val="0"/>
          <w:lang w:val="en-US"/>
        </w:rPr>
        <w:t>O’Riordan</w:t>
      </w:r>
      <w:proofErr w:type="spellEnd"/>
      <w:r w:rsidRPr="00332822">
        <w:rPr>
          <w:rFonts w:ascii="Times New Roman" w:hAnsi="Times New Roman" w:cs="Times New Roman"/>
          <w:kern w:val="0"/>
          <w:lang w:val="en-US"/>
        </w:rPr>
        <w:t xml:space="preserve">, R. M., &amp; </w:t>
      </w:r>
      <w:proofErr w:type="spellStart"/>
      <w:r w:rsidRPr="00332822">
        <w:rPr>
          <w:rFonts w:ascii="Times New Roman" w:hAnsi="Times New Roman" w:cs="Times New Roman"/>
          <w:kern w:val="0"/>
          <w:lang w:val="en-US"/>
        </w:rPr>
        <w:t>Culloty</w:t>
      </w:r>
      <w:proofErr w:type="spellEnd"/>
      <w:r w:rsidRPr="00332822">
        <w:rPr>
          <w:rFonts w:ascii="Times New Roman" w:hAnsi="Times New Roman" w:cs="Times New Roman"/>
          <w:kern w:val="0"/>
          <w:lang w:val="en-US"/>
        </w:rPr>
        <w:t xml:space="preserve">, S. C. (2009). Non-host organisms affect transmission processes in two common trematode parasites of rocky shores. </w:t>
      </w:r>
      <w:r w:rsidRPr="00332822">
        <w:rPr>
          <w:rFonts w:ascii="Times New Roman" w:hAnsi="Times New Roman" w:cs="Times New Roman"/>
          <w:i/>
          <w:iCs/>
          <w:kern w:val="0"/>
          <w:lang w:val="en-US"/>
        </w:rPr>
        <w:t>Marine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156</w:t>
      </w:r>
      <w:r w:rsidRPr="00332822">
        <w:rPr>
          <w:rFonts w:ascii="Times New Roman" w:hAnsi="Times New Roman" w:cs="Times New Roman"/>
          <w:kern w:val="0"/>
          <w:lang w:val="en-US"/>
        </w:rPr>
        <w:t>(11), 2303–2311. https://doi.org/10.1007/s00227-009-1258-2</w:t>
      </w:r>
    </w:p>
    <w:p w14:paraId="0CF870A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Råman</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Vinnå</w:t>
      </w:r>
      <w:proofErr w:type="spellEnd"/>
      <w:r w:rsidRPr="00332822">
        <w:rPr>
          <w:rFonts w:ascii="Times New Roman" w:hAnsi="Times New Roman" w:cs="Times New Roman"/>
          <w:kern w:val="0"/>
          <w:lang w:val="en-US"/>
        </w:rPr>
        <w:t xml:space="preserve">, L., </w:t>
      </w:r>
      <w:proofErr w:type="spellStart"/>
      <w:r w:rsidRPr="00332822">
        <w:rPr>
          <w:rFonts w:ascii="Times New Roman" w:hAnsi="Times New Roman" w:cs="Times New Roman"/>
          <w:kern w:val="0"/>
          <w:lang w:val="en-US"/>
        </w:rPr>
        <w:t>Medhaug</w:t>
      </w:r>
      <w:proofErr w:type="spellEnd"/>
      <w:r w:rsidRPr="00332822">
        <w:rPr>
          <w:rFonts w:ascii="Times New Roman" w:hAnsi="Times New Roman" w:cs="Times New Roman"/>
          <w:kern w:val="0"/>
          <w:lang w:val="en-US"/>
        </w:rPr>
        <w:t xml:space="preserve">, I., Schmid, M., &amp; Bouffard, D. (2021). The vulnerability of lakes to climate change along an altitudinal gradient. </w:t>
      </w:r>
      <w:r w:rsidRPr="00332822">
        <w:rPr>
          <w:rFonts w:ascii="Times New Roman" w:hAnsi="Times New Roman" w:cs="Times New Roman"/>
          <w:i/>
          <w:iCs/>
          <w:kern w:val="0"/>
          <w:lang w:val="en-US"/>
        </w:rPr>
        <w:t>Communications Earth &amp; Environment</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w:t>
      </w:r>
      <w:r w:rsidRPr="00332822">
        <w:rPr>
          <w:rFonts w:ascii="Times New Roman" w:hAnsi="Times New Roman" w:cs="Times New Roman"/>
          <w:kern w:val="0"/>
          <w:lang w:val="en-US"/>
        </w:rPr>
        <w:t>(1), Article 1. https://doi.org/10.1038/s43247-021-00106-w</w:t>
      </w:r>
    </w:p>
    <w:p w14:paraId="320658C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Resetarits</w:t>
      </w:r>
      <w:proofErr w:type="spellEnd"/>
      <w:r w:rsidRPr="00332822">
        <w:rPr>
          <w:rFonts w:ascii="Times New Roman" w:hAnsi="Times New Roman" w:cs="Times New Roman"/>
          <w:kern w:val="0"/>
          <w:lang w:val="en-US"/>
        </w:rPr>
        <w:t xml:space="preserve">, E. J., &amp; Byers, J. E. (2023). The role of small-scale environmental gradients on trematode infection. </w:t>
      </w:r>
      <w:r w:rsidRPr="00332822">
        <w:rPr>
          <w:rFonts w:ascii="Times New Roman" w:hAnsi="Times New Roman" w:cs="Times New Roman"/>
          <w:i/>
          <w:iCs/>
          <w:kern w:val="0"/>
          <w:lang w:val="en-US"/>
        </w:rPr>
        <w:t>Freshwater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68</w:t>
      </w:r>
      <w:r w:rsidRPr="00332822">
        <w:rPr>
          <w:rFonts w:ascii="Times New Roman" w:hAnsi="Times New Roman" w:cs="Times New Roman"/>
          <w:kern w:val="0"/>
          <w:lang w:val="en-US"/>
        </w:rPr>
        <w:t>(8), 1453–1461. https://doi.org/10.1111/fwb.14140</w:t>
      </w:r>
    </w:p>
    <w:p w14:paraId="3887FD1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Rietkerk</w:t>
      </w:r>
      <w:proofErr w:type="spellEnd"/>
      <w:r w:rsidRPr="00332822">
        <w:rPr>
          <w:rFonts w:ascii="Times New Roman" w:hAnsi="Times New Roman" w:cs="Times New Roman"/>
          <w:kern w:val="0"/>
          <w:lang w:val="en-US"/>
        </w:rPr>
        <w:t xml:space="preserve">, M., van de Koppel, J., Kumar, L., </w:t>
      </w:r>
      <w:proofErr w:type="spellStart"/>
      <w:r w:rsidRPr="00332822">
        <w:rPr>
          <w:rFonts w:ascii="Times New Roman" w:hAnsi="Times New Roman" w:cs="Times New Roman"/>
          <w:kern w:val="0"/>
          <w:lang w:val="en-US"/>
        </w:rPr>
        <w:t>Langevelde</w:t>
      </w:r>
      <w:proofErr w:type="spellEnd"/>
      <w:r w:rsidRPr="00332822">
        <w:rPr>
          <w:rFonts w:ascii="Times New Roman" w:hAnsi="Times New Roman" w:cs="Times New Roman"/>
          <w:kern w:val="0"/>
          <w:lang w:val="en-US"/>
        </w:rPr>
        <w:t xml:space="preserve">, H. H. T., &amp; </w:t>
      </w:r>
      <w:proofErr w:type="spellStart"/>
      <w:r w:rsidRPr="00332822">
        <w:rPr>
          <w:rFonts w:ascii="Times New Roman" w:hAnsi="Times New Roman" w:cs="Times New Roman"/>
          <w:kern w:val="0"/>
          <w:lang w:val="en-US"/>
        </w:rPr>
        <w:t>Prins</w:t>
      </w:r>
      <w:proofErr w:type="spellEnd"/>
      <w:r w:rsidRPr="00332822">
        <w:rPr>
          <w:rFonts w:ascii="Times New Roman" w:hAnsi="Times New Roman" w:cs="Times New Roman"/>
          <w:kern w:val="0"/>
          <w:lang w:val="en-US"/>
        </w:rPr>
        <w:t xml:space="preserve">. (2002). The ecology of scale. </w:t>
      </w:r>
      <w:r w:rsidRPr="00332822">
        <w:rPr>
          <w:rFonts w:ascii="Times New Roman" w:hAnsi="Times New Roman" w:cs="Times New Roman"/>
          <w:i/>
          <w:iCs/>
          <w:kern w:val="0"/>
          <w:lang w:val="en-US"/>
        </w:rPr>
        <w:t>Ecological Modelling</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149</w:t>
      </w:r>
      <w:r w:rsidRPr="00332822">
        <w:rPr>
          <w:rFonts w:ascii="Times New Roman" w:hAnsi="Times New Roman" w:cs="Times New Roman"/>
          <w:kern w:val="0"/>
          <w:lang w:val="en-US"/>
        </w:rPr>
        <w:t>(1), 1–4. https://doi.org/10.1016/S0304-3800(01)00510-5</w:t>
      </w:r>
    </w:p>
    <w:p w14:paraId="54063E4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Robinson, H. E., Alexander, J. D., Bartholomew, J. L., Hallett, S. L., Hetrick, N. J., Perry, R. W., &amp; </w:t>
      </w:r>
      <w:proofErr w:type="spellStart"/>
      <w:r w:rsidRPr="00332822">
        <w:rPr>
          <w:rFonts w:ascii="Times New Roman" w:hAnsi="Times New Roman" w:cs="Times New Roman"/>
          <w:kern w:val="0"/>
          <w:lang w:val="en-US"/>
        </w:rPr>
        <w:t>Som</w:t>
      </w:r>
      <w:proofErr w:type="spellEnd"/>
      <w:r w:rsidRPr="00332822">
        <w:rPr>
          <w:rFonts w:ascii="Times New Roman" w:hAnsi="Times New Roman" w:cs="Times New Roman"/>
          <w:kern w:val="0"/>
          <w:lang w:val="en-US"/>
        </w:rPr>
        <w:t xml:space="preserve">, N. A. (2022). Using a mechanistic framework to model the density of an aquatic parasite </w:t>
      </w:r>
      <w:proofErr w:type="spellStart"/>
      <w:r w:rsidRPr="00332822">
        <w:rPr>
          <w:rFonts w:ascii="Times New Roman" w:hAnsi="Times New Roman" w:cs="Times New Roman"/>
          <w:kern w:val="0"/>
          <w:lang w:val="en-US"/>
        </w:rPr>
        <w:t>Ceratonova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shasta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i/>
          <w:iCs/>
          <w:kern w:val="0"/>
          <w:lang w:val="en-US"/>
        </w:rPr>
        <w:t>PeerJ</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w:t>
      </w:r>
      <w:r w:rsidRPr="00332822">
        <w:rPr>
          <w:rFonts w:ascii="Times New Roman" w:hAnsi="Times New Roman" w:cs="Times New Roman"/>
          <w:kern w:val="0"/>
          <w:lang w:val="en-US"/>
        </w:rPr>
        <w:t>, e13183. https://doi.org/10.7717/peerj.13183</w:t>
      </w:r>
    </w:p>
    <w:p w14:paraId="0E908749"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Rohlenová</w:t>
      </w:r>
      <w:proofErr w:type="spellEnd"/>
      <w:r w:rsidRPr="00332822">
        <w:rPr>
          <w:rFonts w:ascii="Times New Roman" w:hAnsi="Times New Roman" w:cs="Times New Roman"/>
          <w:kern w:val="0"/>
          <w:lang w:val="en-US"/>
        </w:rPr>
        <w:t xml:space="preserve">, K., </w:t>
      </w:r>
      <w:proofErr w:type="spellStart"/>
      <w:r w:rsidRPr="00332822">
        <w:rPr>
          <w:rFonts w:ascii="Times New Roman" w:hAnsi="Times New Roman" w:cs="Times New Roman"/>
          <w:kern w:val="0"/>
          <w:lang w:val="en-US"/>
        </w:rPr>
        <w:t>Morand</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Hyršl</w:t>
      </w:r>
      <w:proofErr w:type="spellEnd"/>
      <w:r w:rsidRPr="00332822">
        <w:rPr>
          <w:rFonts w:ascii="Times New Roman" w:hAnsi="Times New Roman" w:cs="Times New Roman"/>
          <w:kern w:val="0"/>
          <w:lang w:val="en-US"/>
        </w:rPr>
        <w:t xml:space="preserve">, P., </w:t>
      </w:r>
      <w:proofErr w:type="spellStart"/>
      <w:r w:rsidRPr="00332822">
        <w:rPr>
          <w:rFonts w:ascii="Times New Roman" w:hAnsi="Times New Roman" w:cs="Times New Roman"/>
          <w:kern w:val="0"/>
          <w:lang w:val="en-US"/>
        </w:rPr>
        <w:t>Tolarová</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Flajšhans</w:t>
      </w:r>
      <w:proofErr w:type="spellEnd"/>
      <w:r w:rsidRPr="00332822">
        <w:rPr>
          <w:rFonts w:ascii="Times New Roman" w:hAnsi="Times New Roman" w:cs="Times New Roman"/>
          <w:kern w:val="0"/>
          <w:lang w:val="en-US"/>
        </w:rPr>
        <w:t xml:space="preserve">, M., &amp; </w:t>
      </w:r>
      <w:proofErr w:type="spellStart"/>
      <w:r w:rsidRPr="00332822">
        <w:rPr>
          <w:rFonts w:ascii="Times New Roman" w:hAnsi="Times New Roman" w:cs="Times New Roman"/>
          <w:kern w:val="0"/>
          <w:lang w:val="en-US"/>
        </w:rPr>
        <w:t>Šimková</w:t>
      </w:r>
      <w:proofErr w:type="spellEnd"/>
      <w:r w:rsidRPr="00332822">
        <w:rPr>
          <w:rFonts w:ascii="Times New Roman" w:hAnsi="Times New Roman" w:cs="Times New Roman"/>
          <w:kern w:val="0"/>
          <w:lang w:val="en-US"/>
        </w:rPr>
        <w:t xml:space="preserve">, A. (2011). Are fish immune systems really affected by parasites? An </w:t>
      </w:r>
      <w:proofErr w:type="spellStart"/>
      <w:r w:rsidRPr="00332822">
        <w:rPr>
          <w:rFonts w:ascii="Times New Roman" w:hAnsi="Times New Roman" w:cs="Times New Roman"/>
          <w:kern w:val="0"/>
          <w:lang w:val="en-US"/>
        </w:rPr>
        <w:t>immunoecological</w:t>
      </w:r>
      <w:proofErr w:type="spellEnd"/>
      <w:r w:rsidRPr="00332822">
        <w:rPr>
          <w:rFonts w:ascii="Times New Roman" w:hAnsi="Times New Roman" w:cs="Times New Roman"/>
          <w:kern w:val="0"/>
          <w:lang w:val="en-US"/>
        </w:rPr>
        <w:t xml:space="preserve"> study of common carp (Cyprinus </w:t>
      </w:r>
      <w:proofErr w:type="spellStart"/>
      <w:r w:rsidRPr="00332822">
        <w:rPr>
          <w:rFonts w:ascii="Times New Roman" w:hAnsi="Times New Roman" w:cs="Times New Roman"/>
          <w:kern w:val="0"/>
          <w:lang w:val="en-US"/>
        </w:rPr>
        <w:t>carpio</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Parasites &amp; Vectors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4</w:t>
      </w:r>
      <w:r w:rsidRPr="00332822">
        <w:rPr>
          <w:rFonts w:ascii="Times New Roman" w:hAnsi="Times New Roman" w:cs="Times New Roman"/>
          <w:kern w:val="0"/>
          <w:lang w:val="en-US"/>
        </w:rPr>
        <w:t>(1), 120. https://doi.org/10.1186/1756-3305-4-120</w:t>
      </w:r>
    </w:p>
    <w:p w14:paraId="59A2AC4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Rosenqvist</w:t>
      </w:r>
      <w:proofErr w:type="spellEnd"/>
      <w:r w:rsidRPr="00332822">
        <w:rPr>
          <w:rFonts w:ascii="Times New Roman" w:hAnsi="Times New Roman" w:cs="Times New Roman"/>
          <w:kern w:val="0"/>
          <w:lang w:val="en-US"/>
        </w:rPr>
        <w:t xml:space="preserve">, G., &amp; Johansson, K. (1995). Male avoidance of parasitized females explained by direct benefits in a pipefish. </w:t>
      </w:r>
      <w:r w:rsidRPr="00332822">
        <w:rPr>
          <w:rFonts w:ascii="Times New Roman" w:hAnsi="Times New Roman" w:cs="Times New Roman"/>
          <w:i/>
          <w:iCs/>
          <w:kern w:val="0"/>
          <w:lang w:val="en-US"/>
        </w:rPr>
        <w:t xml:space="preserve">Animal </w:t>
      </w:r>
      <w:proofErr w:type="spellStart"/>
      <w:r w:rsidRPr="00332822">
        <w:rPr>
          <w:rFonts w:ascii="Times New Roman" w:hAnsi="Times New Roman" w:cs="Times New Roman"/>
          <w:i/>
          <w:iCs/>
          <w:kern w:val="0"/>
          <w:lang w:val="en-US"/>
        </w:rPr>
        <w:t>Behaviour</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49</w:t>
      </w:r>
      <w:r w:rsidRPr="00332822">
        <w:rPr>
          <w:rFonts w:ascii="Times New Roman" w:hAnsi="Times New Roman" w:cs="Times New Roman"/>
          <w:kern w:val="0"/>
          <w:lang w:val="en-US"/>
        </w:rPr>
        <w:t>(4), 1039–1045. https://doi.org/10.1006/anbe.1995.0133</w:t>
      </w:r>
    </w:p>
    <w:p w14:paraId="50B8C2F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Rózsa</w:t>
      </w:r>
      <w:proofErr w:type="spellEnd"/>
      <w:r w:rsidRPr="00332822">
        <w:rPr>
          <w:rFonts w:ascii="Times New Roman" w:hAnsi="Times New Roman" w:cs="Times New Roman"/>
          <w:kern w:val="0"/>
          <w:lang w:val="en-US"/>
        </w:rPr>
        <w:t xml:space="preserve">, L., </w:t>
      </w:r>
      <w:proofErr w:type="spellStart"/>
      <w:r w:rsidRPr="00332822">
        <w:rPr>
          <w:rFonts w:ascii="Times New Roman" w:hAnsi="Times New Roman" w:cs="Times New Roman"/>
          <w:kern w:val="0"/>
          <w:lang w:val="en-US"/>
        </w:rPr>
        <w:t>Reiczigel</w:t>
      </w:r>
      <w:proofErr w:type="spellEnd"/>
      <w:r w:rsidRPr="00332822">
        <w:rPr>
          <w:rFonts w:ascii="Times New Roman" w:hAnsi="Times New Roman" w:cs="Times New Roman"/>
          <w:kern w:val="0"/>
          <w:lang w:val="en-US"/>
        </w:rPr>
        <w:t xml:space="preserve">, J., &amp; </w:t>
      </w:r>
      <w:proofErr w:type="spellStart"/>
      <w:r w:rsidRPr="00332822">
        <w:rPr>
          <w:rFonts w:ascii="Times New Roman" w:hAnsi="Times New Roman" w:cs="Times New Roman"/>
          <w:kern w:val="0"/>
          <w:lang w:val="en-US"/>
        </w:rPr>
        <w:t>Majoros</w:t>
      </w:r>
      <w:proofErr w:type="spellEnd"/>
      <w:r w:rsidRPr="00332822">
        <w:rPr>
          <w:rFonts w:ascii="Times New Roman" w:hAnsi="Times New Roman" w:cs="Times New Roman"/>
          <w:kern w:val="0"/>
          <w:lang w:val="en-US"/>
        </w:rPr>
        <w:t xml:space="preserve">, G. (2000). Quantifying parasites in samples of hosts. </w:t>
      </w:r>
      <w:r w:rsidRPr="00332822">
        <w:rPr>
          <w:rFonts w:ascii="Times New Roman" w:hAnsi="Times New Roman" w:cs="Times New Roman"/>
          <w:i/>
          <w:iCs/>
          <w:kern w:val="0"/>
          <w:lang w:val="en-US"/>
        </w:rPr>
        <w:t>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86</w:t>
      </w:r>
      <w:r w:rsidRPr="00332822">
        <w:rPr>
          <w:rFonts w:ascii="Times New Roman" w:hAnsi="Times New Roman" w:cs="Times New Roman"/>
          <w:kern w:val="0"/>
          <w:lang w:val="en-US"/>
        </w:rPr>
        <w:t>(2), 228–232. https://doi.org/10.1645/0022-3395(2000)086[</w:t>
      </w:r>
      <w:proofErr w:type="gramStart"/>
      <w:r w:rsidRPr="00332822">
        <w:rPr>
          <w:rFonts w:ascii="Times New Roman" w:hAnsi="Times New Roman" w:cs="Times New Roman"/>
          <w:kern w:val="0"/>
          <w:lang w:val="en-US"/>
        </w:rPr>
        <w:t>0228:QPISOH</w:t>
      </w:r>
      <w:proofErr w:type="gramEnd"/>
      <w:r w:rsidRPr="00332822">
        <w:rPr>
          <w:rFonts w:ascii="Times New Roman" w:hAnsi="Times New Roman" w:cs="Times New Roman"/>
          <w:kern w:val="0"/>
          <w:lang w:val="en-US"/>
        </w:rPr>
        <w:t>]2.0.CO;2</w:t>
      </w:r>
    </w:p>
    <w:p w14:paraId="5B1C520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Ruel, J.-C., Pin, D., &amp; Cooper, K. (2001). Windthrow in riparian buffer strips: Effect of wind exposure, thinning and strip width. </w:t>
      </w:r>
      <w:r w:rsidRPr="00332822">
        <w:rPr>
          <w:rFonts w:ascii="Times New Roman" w:hAnsi="Times New Roman" w:cs="Times New Roman"/>
          <w:i/>
          <w:iCs/>
          <w:kern w:val="0"/>
          <w:lang w:val="en-US"/>
        </w:rPr>
        <w:t>Forest Ecology and Management</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143</w:t>
      </w:r>
      <w:r w:rsidRPr="00332822">
        <w:rPr>
          <w:rFonts w:ascii="Times New Roman" w:hAnsi="Times New Roman" w:cs="Times New Roman"/>
          <w:kern w:val="0"/>
          <w:lang w:val="en-US"/>
        </w:rPr>
        <w:t>(1), 105–113. https://doi.org/10.1016/S0378-1127(00)00510-7</w:t>
      </w:r>
    </w:p>
    <w:p w14:paraId="6883974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Sala, O. E., Chapin, F. S., </w:t>
      </w:r>
      <w:proofErr w:type="spellStart"/>
      <w:r w:rsidRPr="00332822">
        <w:rPr>
          <w:rFonts w:ascii="Times New Roman" w:hAnsi="Times New Roman" w:cs="Times New Roman"/>
          <w:kern w:val="0"/>
          <w:lang w:val="en-US"/>
        </w:rPr>
        <w:t>Armesto</w:t>
      </w:r>
      <w:proofErr w:type="spellEnd"/>
      <w:r w:rsidRPr="00332822">
        <w:rPr>
          <w:rFonts w:ascii="Times New Roman" w:hAnsi="Times New Roman" w:cs="Times New Roman"/>
          <w:kern w:val="0"/>
          <w:lang w:val="en-US"/>
        </w:rPr>
        <w:t xml:space="preserve">, J. J., </w:t>
      </w:r>
      <w:proofErr w:type="spellStart"/>
      <w:r w:rsidRPr="00332822">
        <w:rPr>
          <w:rFonts w:ascii="Times New Roman" w:hAnsi="Times New Roman" w:cs="Times New Roman"/>
          <w:kern w:val="0"/>
          <w:lang w:val="en-US"/>
        </w:rPr>
        <w:t>Berlow</w:t>
      </w:r>
      <w:proofErr w:type="spellEnd"/>
      <w:r w:rsidRPr="00332822">
        <w:rPr>
          <w:rFonts w:ascii="Times New Roman" w:hAnsi="Times New Roman" w:cs="Times New Roman"/>
          <w:kern w:val="0"/>
          <w:lang w:val="en-US"/>
        </w:rPr>
        <w:t xml:space="preserve">, E., Bloomfield, J., </w:t>
      </w:r>
      <w:proofErr w:type="spellStart"/>
      <w:r w:rsidRPr="00332822">
        <w:rPr>
          <w:rFonts w:ascii="Times New Roman" w:hAnsi="Times New Roman" w:cs="Times New Roman"/>
          <w:kern w:val="0"/>
          <w:lang w:val="en-US"/>
        </w:rPr>
        <w:t>Dirzo</w:t>
      </w:r>
      <w:proofErr w:type="spellEnd"/>
      <w:r w:rsidRPr="00332822">
        <w:rPr>
          <w:rFonts w:ascii="Times New Roman" w:hAnsi="Times New Roman" w:cs="Times New Roman"/>
          <w:kern w:val="0"/>
          <w:lang w:val="en-US"/>
        </w:rPr>
        <w:t>, R., Huber-</w:t>
      </w:r>
      <w:proofErr w:type="spellStart"/>
      <w:r w:rsidRPr="00332822">
        <w:rPr>
          <w:rFonts w:ascii="Times New Roman" w:hAnsi="Times New Roman" w:cs="Times New Roman"/>
          <w:kern w:val="0"/>
          <w:lang w:val="en-US"/>
        </w:rPr>
        <w:t>Sanwald</w:t>
      </w:r>
      <w:proofErr w:type="spellEnd"/>
      <w:r w:rsidRPr="00332822">
        <w:rPr>
          <w:rFonts w:ascii="Times New Roman" w:hAnsi="Times New Roman" w:cs="Times New Roman"/>
          <w:kern w:val="0"/>
          <w:lang w:val="en-US"/>
        </w:rPr>
        <w:t xml:space="preserve">, E., </w:t>
      </w:r>
      <w:proofErr w:type="spellStart"/>
      <w:r w:rsidRPr="00332822">
        <w:rPr>
          <w:rFonts w:ascii="Times New Roman" w:hAnsi="Times New Roman" w:cs="Times New Roman"/>
          <w:kern w:val="0"/>
          <w:lang w:val="en-US"/>
        </w:rPr>
        <w:t>Huenneke</w:t>
      </w:r>
      <w:proofErr w:type="spellEnd"/>
      <w:r w:rsidRPr="00332822">
        <w:rPr>
          <w:rFonts w:ascii="Times New Roman" w:hAnsi="Times New Roman" w:cs="Times New Roman"/>
          <w:kern w:val="0"/>
          <w:lang w:val="en-US"/>
        </w:rPr>
        <w:t xml:space="preserve">, L. F., Jackson, R. B., </w:t>
      </w:r>
      <w:proofErr w:type="spellStart"/>
      <w:r w:rsidRPr="00332822">
        <w:rPr>
          <w:rFonts w:ascii="Times New Roman" w:hAnsi="Times New Roman" w:cs="Times New Roman"/>
          <w:kern w:val="0"/>
          <w:lang w:val="en-US"/>
        </w:rPr>
        <w:t>Kinzig</w:t>
      </w:r>
      <w:proofErr w:type="spellEnd"/>
      <w:r w:rsidRPr="00332822">
        <w:rPr>
          <w:rFonts w:ascii="Times New Roman" w:hAnsi="Times New Roman" w:cs="Times New Roman"/>
          <w:kern w:val="0"/>
          <w:lang w:val="en-US"/>
        </w:rPr>
        <w:t xml:space="preserve">, A., </w:t>
      </w:r>
      <w:proofErr w:type="spellStart"/>
      <w:r w:rsidRPr="00332822">
        <w:rPr>
          <w:rFonts w:ascii="Times New Roman" w:hAnsi="Times New Roman" w:cs="Times New Roman"/>
          <w:kern w:val="0"/>
          <w:lang w:val="en-US"/>
        </w:rPr>
        <w:t>Leemans</w:t>
      </w:r>
      <w:proofErr w:type="spellEnd"/>
      <w:r w:rsidRPr="00332822">
        <w:rPr>
          <w:rFonts w:ascii="Times New Roman" w:hAnsi="Times New Roman" w:cs="Times New Roman"/>
          <w:kern w:val="0"/>
          <w:lang w:val="en-US"/>
        </w:rPr>
        <w:t xml:space="preserve">, R., Lodge, D. M., Mooney, H. A., </w:t>
      </w:r>
      <w:proofErr w:type="spellStart"/>
      <w:r w:rsidRPr="00332822">
        <w:rPr>
          <w:rFonts w:ascii="Times New Roman" w:hAnsi="Times New Roman" w:cs="Times New Roman"/>
          <w:kern w:val="0"/>
          <w:lang w:val="en-US"/>
        </w:rPr>
        <w:t>Oesterheld</w:t>
      </w:r>
      <w:proofErr w:type="spellEnd"/>
      <w:r w:rsidRPr="00332822">
        <w:rPr>
          <w:rFonts w:ascii="Times New Roman" w:hAnsi="Times New Roman" w:cs="Times New Roman"/>
          <w:kern w:val="0"/>
          <w:lang w:val="en-US"/>
        </w:rPr>
        <w:t xml:space="preserve">, M., </w:t>
      </w:r>
      <w:proofErr w:type="spellStart"/>
      <w:r w:rsidRPr="00332822">
        <w:rPr>
          <w:rFonts w:ascii="Times New Roman" w:hAnsi="Times New Roman" w:cs="Times New Roman"/>
          <w:kern w:val="0"/>
          <w:lang w:val="en-US"/>
        </w:rPr>
        <w:t>Poff</w:t>
      </w:r>
      <w:proofErr w:type="spellEnd"/>
      <w:r w:rsidRPr="00332822">
        <w:rPr>
          <w:rFonts w:ascii="Times New Roman" w:hAnsi="Times New Roman" w:cs="Times New Roman"/>
          <w:kern w:val="0"/>
          <w:lang w:val="en-US"/>
        </w:rPr>
        <w:t xml:space="preserve">, N. L., Sykes, M. T., Walker, B. H., Walker, M., &amp; Wall, D. H. (2000). Global biodiversity scenarios for the year 2100. </w:t>
      </w:r>
      <w:r w:rsidRPr="00332822">
        <w:rPr>
          <w:rFonts w:ascii="Times New Roman" w:hAnsi="Times New Roman" w:cs="Times New Roman"/>
          <w:i/>
          <w:iCs/>
          <w:kern w:val="0"/>
          <w:lang w:val="en-US"/>
        </w:rPr>
        <w:t>Science (New York, N.Y.)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287</w:t>
      </w:r>
      <w:r w:rsidRPr="00332822">
        <w:rPr>
          <w:rFonts w:ascii="Times New Roman" w:hAnsi="Times New Roman" w:cs="Times New Roman"/>
          <w:kern w:val="0"/>
          <w:lang w:val="en-US"/>
        </w:rPr>
        <w:t>(5459), 1770–1774. https://doi.org/10.1126/science.287.5459.1770</w:t>
      </w:r>
    </w:p>
    <w:p w14:paraId="1B4F7C9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Santicchia</w:t>
      </w:r>
      <w:proofErr w:type="spellEnd"/>
      <w:r w:rsidRPr="00332822">
        <w:rPr>
          <w:rFonts w:ascii="Times New Roman" w:hAnsi="Times New Roman" w:cs="Times New Roman"/>
          <w:kern w:val="0"/>
          <w:lang w:val="en-US"/>
        </w:rPr>
        <w:t xml:space="preserve">, F., Romeo, C., Ferrari, N., </w:t>
      </w:r>
      <w:proofErr w:type="spellStart"/>
      <w:r w:rsidRPr="00332822">
        <w:rPr>
          <w:rFonts w:ascii="Times New Roman" w:hAnsi="Times New Roman" w:cs="Times New Roman"/>
          <w:kern w:val="0"/>
          <w:lang w:val="en-US"/>
        </w:rPr>
        <w:t>Matthysen</w:t>
      </w:r>
      <w:proofErr w:type="spellEnd"/>
      <w:r w:rsidRPr="00332822">
        <w:rPr>
          <w:rFonts w:ascii="Times New Roman" w:hAnsi="Times New Roman" w:cs="Times New Roman"/>
          <w:kern w:val="0"/>
          <w:lang w:val="en-US"/>
        </w:rPr>
        <w:t xml:space="preserve">, E., </w:t>
      </w:r>
      <w:proofErr w:type="spellStart"/>
      <w:r w:rsidRPr="00332822">
        <w:rPr>
          <w:rFonts w:ascii="Times New Roman" w:hAnsi="Times New Roman" w:cs="Times New Roman"/>
          <w:kern w:val="0"/>
          <w:lang w:val="en-US"/>
        </w:rPr>
        <w:t>Vanlauwe</w:t>
      </w:r>
      <w:proofErr w:type="spellEnd"/>
      <w:r w:rsidRPr="00332822">
        <w:rPr>
          <w:rFonts w:ascii="Times New Roman" w:hAnsi="Times New Roman" w:cs="Times New Roman"/>
          <w:kern w:val="0"/>
          <w:lang w:val="en-US"/>
        </w:rPr>
        <w:t xml:space="preserve">, L., </w:t>
      </w:r>
      <w:proofErr w:type="spellStart"/>
      <w:r w:rsidRPr="00332822">
        <w:rPr>
          <w:rFonts w:ascii="Times New Roman" w:hAnsi="Times New Roman" w:cs="Times New Roman"/>
          <w:kern w:val="0"/>
          <w:lang w:val="en-US"/>
        </w:rPr>
        <w:t>Wauters</w:t>
      </w:r>
      <w:proofErr w:type="spellEnd"/>
      <w:r w:rsidRPr="00332822">
        <w:rPr>
          <w:rFonts w:ascii="Times New Roman" w:hAnsi="Times New Roman" w:cs="Times New Roman"/>
          <w:kern w:val="0"/>
          <w:lang w:val="en-US"/>
        </w:rPr>
        <w:t xml:space="preserve">, L. A., &amp; </w:t>
      </w:r>
      <w:proofErr w:type="spellStart"/>
      <w:r w:rsidRPr="00332822">
        <w:rPr>
          <w:rFonts w:ascii="Times New Roman" w:hAnsi="Times New Roman" w:cs="Times New Roman"/>
          <w:kern w:val="0"/>
          <w:lang w:val="en-US"/>
        </w:rPr>
        <w:t>Martinoli</w:t>
      </w:r>
      <w:proofErr w:type="spellEnd"/>
      <w:r w:rsidRPr="00332822">
        <w:rPr>
          <w:rFonts w:ascii="Times New Roman" w:hAnsi="Times New Roman" w:cs="Times New Roman"/>
          <w:kern w:val="0"/>
          <w:lang w:val="en-US"/>
        </w:rPr>
        <w:t xml:space="preserve">, A. (2019). The price of being bold? Relationship between personality and </w:t>
      </w:r>
      <w:proofErr w:type="spellStart"/>
      <w:r w:rsidRPr="00332822">
        <w:rPr>
          <w:rFonts w:ascii="Times New Roman" w:hAnsi="Times New Roman" w:cs="Times New Roman"/>
          <w:kern w:val="0"/>
          <w:lang w:val="en-US"/>
        </w:rPr>
        <w:t>endoparasitic</w:t>
      </w:r>
      <w:proofErr w:type="spellEnd"/>
      <w:r w:rsidRPr="00332822">
        <w:rPr>
          <w:rFonts w:ascii="Times New Roman" w:hAnsi="Times New Roman" w:cs="Times New Roman"/>
          <w:kern w:val="0"/>
          <w:lang w:val="en-US"/>
        </w:rPr>
        <w:t xml:space="preserve"> infection in a tree squirrel. </w:t>
      </w:r>
      <w:r w:rsidRPr="00332822">
        <w:rPr>
          <w:rFonts w:ascii="Times New Roman" w:hAnsi="Times New Roman" w:cs="Times New Roman"/>
          <w:i/>
          <w:iCs/>
          <w:kern w:val="0"/>
          <w:lang w:val="en-US"/>
        </w:rPr>
        <w:t>Mammalian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97</w:t>
      </w:r>
      <w:r w:rsidRPr="00332822">
        <w:rPr>
          <w:rFonts w:ascii="Times New Roman" w:hAnsi="Times New Roman" w:cs="Times New Roman"/>
          <w:kern w:val="0"/>
          <w:lang w:val="en-US"/>
        </w:rPr>
        <w:t>(1), 1–8. https://doi.org/10.1016/j.mambio.2019.04.007</w:t>
      </w:r>
    </w:p>
    <w:p w14:paraId="536BD27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Sato, T., </w:t>
      </w:r>
      <w:proofErr w:type="spellStart"/>
      <w:r w:rsidRPr="00332822">
        <w:rPr>
          <w:rFonts w:ascii="Times New Roman" w:hAnsi="Times New Roman" w:cs="Times New Roman"/>
          <w:kern w:val="0"/>
          <w:lang w:val="en-US"/>
        </w:rPr>
        <w:t>Egusa</w:t>
      </w:r>
      <w:proofErr w:type="spellEnd"/>
      <w:r w:rsidRPr="00332822">
        <w:rPr>
          <w:rFonts w:ascii="Times New Roman" w:hAnsi="Times New Roman" w:cs="Times New Roman"/>
          <w:kern w:val="0"/>
          <w:lang w:val="en-US"/>
        </w:rPr>
        <w:t xml:space="preserve">, T., Fukushima, K., Oda, T., </w:t>
      </w:r>
      <w:proofErr w:type="spellStart"/>
      <w:r w:rsidRPr="00332822">
        <w:rPr>
          <w:rFonts w:ascii="Times New Roman" w:hAnsi="Times New Roman" w:cs="Times New Roman"/>
          <w:kern w:val="0"/>
          <w:lang w:val="en-US"/>
        </w:rPr>
        <w:t>Ohte</w:t>
      </w:r>
      <w:proofErr w:type="spellEnd"/>
      <w:r w:rsidRPr="00332822">
        <w:rPr>
          <w:rFonts w:ascii="Times New Roman" w:hAnsi="Times New Roman" w:cs="Times New Roman"/>
          <w:kern w:val="0"/>
          <w:lang w:val="en-US"/>
        </w:rPr>
        <w:t xml:space="preserve">, N., </w:t>
      </w:r>
      <w:proofErr w:type="spellStart"/>
      <w:r w:rsidRPr="00332822">
        <w:rPr>
          <w:rFonts w:ascii="Times New Roman" w:hAnsi="Times New Roman" w:cs="Times New Roman"/>
          <w:kern w:val="0"/>
          <w:lang w:val="en-US"/>
        </w:rPr>
        <w:t>Tokuchi</w:t>
      </w:r>
      <w:proofErr w:type="spellEnd"/>
      <w:r w:rsidRPr="00332822">
        <w:rPr>
          <w:rFonts w:ascii="Times New Roman" w:hAnsi="Times New Roman" w:cs="Times New Roman"/>
          <w:kern w:val="0"/>
          <w:lang w:val="en-US"/>
        </w:rPr>
        <w:t xml:space="preserve">, N., Watanabe, K., </w:t>
      </w:r>
      <w:proofErr w:type="spellStart"/>
      <w:r w:rsidRPr="00332822">
        <w:rPr>
          <w:rFonts w:ascii="Times New Roman" w:hAnsi="Times New Roman" w:cs="Times New Roman"/>
          <w:kern w:val="0"/>
          <w:lang w:val="en-US"/>
        </w:rPr>
        <w:t>Kanaiwa</w:t>
      </w:r>
      <w:proofErr w:type="spellEnd"/>
      <w:r w:rsidRPr="00332822">
        <w:rPr>
          <w:rFonts w:ascii="Times New Roman" w:hAnsi="Times New Roman" w:cs="Times New Roman"/>
          <w:kern w:val="0"/>
          <w:lang w:val="en-US"/>
        </w:rPr>
        <w:t xml:space="preserve">, M., Murakami, I., &amp; Lafferty, K. D. (2012). Nematomorph parasites indirectly alter the food web and ecosystem function of streams through </w:t>
      </w:r>
      <w:proofErr w:type="spellStart"/>
      <w:r w:rsidRPr="00332822">
        <w:rPr>
          <w:rFonts w:ascii="Times New Roman" w:hAnsi="Times New Roman" w:cs="Times New Roman"/>
          <w:kern w:val="0"/>
          <w:lang w:val="en-US"/>
        </w:rPr>
        <w:t>behavioural</w:t>
      </w:r>
      <w:proofErr w:type="spellEnd"/>
      <w:r w:rsidRPr="00332822">
        <w:rPr>
          <w:rFonts w:ascii="Times New Roman" w:hAnsi="Times New Roman" w:cs="Times New Roman"/>
          <w:kern w:val="0"/>
          <w:lang w:val="en-US"/>
        </w:rPr>
        <w:t xml:space="preserve"> manipulation of their cricket hosts. </w:t>
      </w:r>
      <w:r w:rsidRPr="00332822">
        <w:rPr>
          <w:rFonts w:ascii="Times New Roman" w:hAnsi="Times New Roman" w:cs="Times New Roman"/>
          <w:i/>
          <w:iCs/>
          <w:kern w:val="0"/>
          <w:lang w:val="en-US"/>
        </w:rPr>
        <w:t>Ecology Letters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15</w:t>
      </w:r>
      <w:r w:rsidRPr="00332822">
        <w:rPr>
          <w:rFonts w:ascii="Times New Roman" w:hAnsi="Times New Roman" w:cs="Times New Roman"/>
          <w:kern w:val="0"/>
          <w:lang w:val="en-US"/>
        </w:rPr>
        <w:t>(8), 786–793. https://doi.org/10.1111/j.1461-0248.2012.01798.x</w:t>
      </w:r>
    </w:p>
    <w:p w14:paraId="6A75499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Schaaf, C. J., Kelson, S. J., </w:t>
      </w:r>
      <w:proofErr w:type="spellStart"/>
      <w:r w:rsidRPr="00332822">
        <w:rPr>
          <w:rFonts w:ascii="Times New Roman" w:hAnsi="Times New Roman" w:cs="Times New Roman"/>
          <w:kern w:val="0"/>
          <w:lang w:val="en-US"/>
        </w:rPr>
        <w:t>Nusslé</w:t>
      </w:r>
      <w:proofErr w:type="spellEnd"/>
      <w:r w:rsidRPr="00332822">
        <w:rPr>
          <w:rFonts w:ascii="Times New Roman" w:hAnsi="Times New Roman" w:cs="Times New Roman"/>
          <w:kern w:val="0"/>
          <w:lang w:val="en-US"/>
        </w:rPr>
        <w:t xml:space="preserve">, S. C., &amp; Carlson, S. M. (2017). Black spot infection in juvenile steelhead trout increases with stream temperature in northern California. </w:t>
      </w:r>
      <w:r w:rsidRPr="00332822">
        <w:rPr>
          <w:rFonts w:ascii="Times New Roman" w:hAnsi="Times New Roman" w:cs="Times New Roman"/>
          <w:i/>
          <w:iCs/>
          <w:kern w:val="0"/>
          <w:lang w:val="en-US"/>
        </w:rPr>
        <w:t>Environmental Biology of Fishes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100</w:t>
      </w:r>
      <w:r w:rsidRPr="00332822">
        <w:rPr>
          <w:rFonts w:ascii="Times New Roman" w:hAnsi="Times New Roman" w:cs="Times New Roman"/>
          <w:kern w:val="0"/>
          <w:lang w:val="en-US"/>
        </w:rPr>
        <w:t>(6), 733–744. https://doi.org/10.1007/s10641-017-0599-9</w:t>
      </w:r>
    </w:p>
    <w:p w14:paraId="3094E81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Scholz, T., &amp; Choudhury, A. (2014). Parasites of Freshwater Fishes </w:t>
      </w:r>
      <w:proofErr w:type="gramStart"/>
      <w:r w:rsidRPr="00332822">
        <w:rPr>
          <w:rFonts w:ascii="Times New Roman" w:hAnsi="Times New Roman" w:cs="Times New Roman"/>
          <w:kern w:val="0"/>
          <w:lang w:val="en-US"/>
        </w:rPr>
        <w:t>In</w:t>
      </w:r>
      <w:proofErr w:type="gramEnd"/>
      <w:r w:rsidRPr="00332822">
        <w:rPr>
          <w:rFonts w:ascii="Times New Roman" w:hAnsi="Times New Roman" w:cs="Times New Roman"/>
          <w:kern w:val="0"/>
          <w:lang w:val="en-US"/>
        </w:rPr>
        <w:t xml:space="preserve"> North America: Why So Neglected? </w:t>
      </w:r>
      <w:r w:rsidRPr="00332822">
        <w:rPr>
          <w:rFonts w:ascii="Times New Roman" w:hAnsi="Times New Roman" w:cs="Times New Roman"/>
          <w:i/>
          <w:iCs/>
          <w:kern w:val="0"/>
          <w:lang w:val="en-US"/>
        </w:rPr>
        <w:t>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100</w:t>
      </w:r>
      <w:r w:rsidRPr="00332822">
        <w:rPr>
          <w:rFonts w:ascii="Times New Roman" w:hAnsi="Times New Roman" w:cs="Times New Roman"/>
          <w:kern w:val="0"/>
          <w:lang w:val="en-US"/>
        </w:rPr>
        <w:t>(1), 26–45. https://doi.org/10.1645/13-394.1</w:t>
      </w:r>
    </w:p>
    <w:p w14:paraId="5B98AA1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Schotthoefer</w:t>
      </w:r>
      <w:proofErr w:type="spellEnd"/>
      <w:r w:rsidRPr="00332822">
        <w:rPr>
          <w:rFonts w:ascii="Times New Roman" w:hAnsi="Times New Roman" w:cs="Times New Roman"/>
          <w:kern w:val="0"/>
          <w:lang w:val="en-US"/>
        </w:rPr>
        <w:t xml:space="preserve">, A. M., </w:t>
      </w:r>
      <w:proofErr w:type="spellStart"/>
      <w:r w:rsidRPr="00332822">
        <w:rPr>
          <w:rFonts w:ascii="Times New Roman" w:hAnsi="Times New Roman" w:cs="Times New Roman"/>
          <w:kern w:val="0"/>
          <w:lang w:val="en-US"/>
        </w:rPr>
        <w:t>Labak</w:t>
      </w:r>
      <w:proofErr w:type="spellEnd"/>
      <w:r w:rsidRPr="00332822">
        <w:rPr>
          <w:rFonts w:ascii="Times New Roman" w:hAnsi="Times New Roman" w:cs="Times New Roman"/>
          <w:kern w:val="0"/>
          <w:lang w:val="en-US"/>
        </w:rPr>
        <w:t xml:space="preserve">, K. M., &amp; Beasley, V. R. (2007). </w:t>
      </w:r>
      <w:proofErr w:type="spellStart"/>
      <w:r w:rsidRPr="00332822">
        <w:rPr>
          <w:rFonts w:ascii="Times New Roman" w:hAnsi="Times New Roman" w:cs="Times New Roman"/>
          <w:kern w:val="0"/>
          <w:lang w:val="en-US"/>
        </w:rPr>
        <w:t>Ribeiroia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ondatrae</w:t>
      </w:r>
      <w:proofErr w:type="spellEnd"/>
      <w:r w:rsidRPr="00332822">
        <w:rPr>
          <w:rFonts w:ascii="Times New Roman" w:hAnsi="Times New Roman" w:cs="Times New Roman"/>
          <w:kern w:val="0"/>
          <w:lang w:val="en-US"/>
        </w:rPr>
        <w:t xml:space="preserve"> Cercariae Are Consumed by Aquatic Invertebrate Predators. </w:t>
      </w:r>
      <w:r w:rsidRPr="00332822">
        <w:rPr>
          <w:rFonts w:ascii="Times New Roman" w:hAnsi="Times New Roman" w:cs="Times New Roman"/>
          <w:i/>
          <w:iCs/>
          <w:kern w:val="0"/>
          <w:lang w:val="en-US"/>
        </w:rPr>
        <w:t>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93</w:t>
      </w:r>
      <w:r w:rsidRPr="00332822">
        <w:rPr>
          <w:rFonts w:ascii="Times New Roman" w:hAnsi="Times New Roman" w:cs="Times New Roman"/>
          <w:kern w:val="0"/>
          <w:lang w:val="en-US"/>
        </w:rPr>
        <w:t>(5), 1240–1243. https://doi.org/10.1645/GE1129R.1</w:t>
      </w:r>
    </w:p>
    <w:p w14:paraId="0AC16E1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Scott, M. E., &amp; Dobson, A. (1989). The role of parasites in regulating host abundance. </w:t>
      </w:r>
      <w:r w:rsidRPr="00332822">
        <w:rPr>
          <w:rFonts w:ascii="Times New Roman" w:hAnsi="Times New Roman" w:cs="Times New Roman"/>
          <w:i/>
          <w:iCs/>
          <w:kern w:val="0"/>
          <w:lang w:val="en-US"/>
        </w:rPr>
        <w:lastRenderedPageBreak/>
        <w:t>Parasitology Today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w:t>
      </w:r>
      <w:r w:rsidRPr="00332822">
        <w:rPr>
          <w:rFonts w:ascii="Times New Roman" w:hAnsi="Times New Roman" w:cs="Times New Roman"/>
          <w:kern w:val="0"/>
          <w:lang w:val="en-US"/>
        </w:rPr>
        <w:t>(6), 176–183. https://doi.org/10.1016/0169-4758(89)90140-3</w:t>
      </w:r>
    </w:p>
    <w:p w14:paraId="39A89A3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Selbach</w:t>
      </w:r>
      <w:proofErr w:type="spellEnd"/>
      <w:r w:rsidRPr="00332822">
        <w:rPr>
          <w:rFonts w:ascii="Times New Roman" w:hAnsi="Times New Roman" w:cs="Times New Roman"/>
          <w:kern w:val="0"/>
          <w:lang w:val="en-US"/>
        </w:rPr>
        <w:t xml:space="preserve">, C., &amp; Poulin, R. (2018). Parasites in space and time: A novel method to assess and illustrate host-searching </w:t>
      </w:r>
      <w:proofErr w:type="spellStart"/>
      <w:r w:rsidRPr="00332822">
        <w:rPr>
          <w:rFonts w:ascii="Times New Roman" w:hAnsi="Times New Roman" w:cs="Times New Roman"/>
          <w:kern w:val="0"/>
          <w:lang w:val="en-US"/>
        </w:rPr>
        <w:t>behaviour</w:t>
      </w:r>
      <w:proofErr w:type="spellEnd"/>
      <w:r w:rsidRPr="00332822">
        <w:rPr>
          <w:rFonts w:ascii="Times New Roman" w:hAnsi="Times New Roman" w:cs="Times New Roman"/>
          <w:kern w:val="0"/>
          <w:lang w:val="en-US"/>
        </w:rPr>
        <w:t xml:space="preserve"> of trematode cercariae.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145</w:t>
      </w:r>
      <w:r w:rsidRPr="00332822">
        <w:rPr>
          <w:rFonts w:ascii="Times New Roman" w:hAnsi="Times New Roman" w:cs="Times New Roman"/>
          <w:kern w:val="0"/>
          <w:lang w:val="en-US"/>
        </w:rPr>
        <w:t>(11), 1469–1474. https://doi.org/10.1017/S0031182018000288</w:t>
      </w:r>
    </w:p>
    <w:p w14:paraId="1430ABC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Seppälä</w:t>
      </w:r>
      <w:proofErr w:type="spellEnd"/>
      <w:r w:rsidRPr="00332822">
        <w:rPr>
          <w:rFonts w:ascii="Times New Roman" w:hAnsi="Times New Roman" w:cs="Times New Roman"/>
          <w:kern w:val="0"/>
          <w:lang w:val="en-US"/>
        </w:rPr>
        <w:t xml:space="preserve">, O., Karvonen, A., &amp; </w:t>
      </w:r>
      <w:proofErr w:type="spellStart"/>
      <w:r w:rsidRPr="00332822">
        <w:rPr>
          <w:rFonts w:ascii="Times New Roman" w:hAnsi="Times New Roman" w:cs="Times New Roman"/>
          <w:kern w:val="0"/>
          <w:lang w:val="en-US"/>
        </w:rPr>
        <w:t>Valtonen</w:t>
      </w:r>
      <w:proofErr w:type="spellEnd"/>
      <w:r w:rsidRPr="00332822">
        <w:rPr>
          <w:rFonts w:ascii="Times New Roman" w:hAnsi="Times New Roman" w:cs="Times New Roman"/>
          <w:kern w:val="0"/>
          <w:lang w:val="en-US"/>
        </w:rPr>
        <w:t xml:space="preserve">, E. T. (2005). Manipulation of fish host by eye flukes in relation to cataract formation and parasite infectivity. </w:t>
      </w:r>
      <w:r w:rsidRPr="00332822">
        <w:rPr>
          <w:rFonts w:ascii="Times New Roman" w:hAnsi="Times New Roman" w:cs="Times New Roman"/>
          <w:i/>
          <w:iCs/>
          <w:kern w:val="0"/>
          <w:lang w:val="en-US"/>
        </w:rPr>
        <w:t xml:space="preserve">Animal </w:t>
      </w:r>
      <w:proofErr w:type="spellStart"/>
      <w:r w:rsidRPr="00332822">
        <w:rPr>
          <w:rFonts w:ascii="Times New Roman" w:hAnsi="Times New Roman" w:cs="Times New Roman"/>
          <w:i/>
          <w:iCs/>
          <w:kern w:val="0"/>
          <w:lang w:val="en-US"/>
        </w:rPr>
        <w:t>Behaviour</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70</w:t>
      </w:r>
      <w:r w:rsidRPr="00332822">
        <w:rPr>
          <w:rFonts w:ascii="Times New Roman" w:hAnsi="Times New Roman" w:cs="Times New Roman"/>
          <w:kern w:val="0"/>
          <w:lang w:val="en-US"/>
        </w:rPr>
        <w:t>(4), 889–894. https://doi.org/10.1016/j.anbehav.2005.01.020</w:t>
      </w:r>
    </w:p>
    <w:p w14:paraId="2A3B114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Shaw, A. K., &amp; Binning, S. A. (2016). Migratory Recovery from Infection as a Selective Pressure for the Evolution of Migration. </w:t>
      </w:r>
      <w:r w:rsidRPr="00332822">
        <w:rPr>
          <w:rFonts w:ascii="Times New Roman" w:hAnsi="Times New Roman" w:cs="Times New Roman"/>
          <w:i/>
          <w:iCs/>
          <w:kern w:val="0"/>
          <w:lang w:val="en-US"/>
        </w:rPr>
        <w:t>The American Naturalist</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187</w:t>
      </w:r>
      <w:r w:rsidRPr="00332822">
        <w:rPr>
          <w:rFonts w:ascii="Times New Roman" w:hAnsi="Times New Roman" w:cs="Times New Roman"/>
          <w:kern w:val="0"/>
          <w:lang w:val="en-US"/>
        </w:rPr>
        <w:t>(4), 491–501. https://doi.org/10.1086/685386</w:t>
      </w:r>
    </w:p>
    <w:p w14:paraId="37122FF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Shaw, A. K., &amp; Binning, S. A. (2020). Recovery from infection is more likely to </w:t>
      </w:r>
      <w:proofErr w:type="spellStart"/>
      <w:r w:rsidRPr="00332822">
        <w:rPr>
          <w:rFonts w:ascii="Times New Roman" w:hAnsi="Times New Roman" w:cs="Times New Roman"/>
          <w:kern w:val="0"/>
          <w:lang w:val="en-US"/>
        </w:rPr>
        <w:t>favour</w:t>
      </w:r>
      <w:proofErr w:type="spellEnd"/>
      <w:r w:rsidRPr="00332822">
        <w:rPr>
          <w:rFonts w:ascii="Times New Roman" w:hAnsi="Times New Roman" w:cs="Times New Roman"/>
          <w:kern w:val="0"/>
          <w:lang w:val="en-US"/>
        </w:rPr>
        <w:t xml:space="preserve"> the evolution of migration than social escape from infection. </w:t>
      </w:r>
      <w:r w:rsidRPr="00332822">
        <w:rPr>
          <w:rFonts w:ascii="Times New Roman" w:hAnsi="Times New Roman" w:cs="Times New Roman"/>
          <w:i/>
          <w:iCs/>
          <w:kern w:val="0"/>
          <w:lang w:val="en-US"/>
        </w:rPr>
        <w:t>Journal of Animal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89</w:t>
      </w:r>
      <w:r w:rsidRPr="00332822">
        <w:rPr>
          <w:rFonts w:ascii="Times New Roman" w:hAnsi="Times New Roman" w:cs="Times New Roman"/>
          <w:kern w:val="0"/>
          <w:lang w:val="en-US"/>
        </w:rPr>
        <w:t>(6), 1448–1457. https://doi.org/10.1111/1365-2656.13195</w:t>
      </w:r>
    </w:p>
    <w:p w14:paraId="4FC74E3B"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Shaw, D. J., &amp; Dobson, A. P. (1995). Patterns of </w:t>
      </w:r>
      <w:proofErr w:type="spellStart"/>
      <w:r w:rsidRPr="00332822">
        <w:rPr>
          <w:rFonts w:ascii="Times New Roman" w:hAnsi="Times New Roman" w:cs="Times New Roman"/>
          <w:kern w:val="0"/>
          <w:lang w:val="en-US"/>
        </w:rPr>
        <w:t>macroparasite</w:t>
      </w:r>
      <w:proofErr w:type="spellEnd"/>
      <w:r w:rsidRPr="00332822">
        <w:rPr>
          <w:rFonts w:ascii="Times New Roman" w:hAnsi="Times New Roman" w:cs="Times New Roman"/>
          <w:kern w:val="0"/>
          <w:lang w:val="en-US"/>
        </w:rPr>
        <w:t xml:space="preserve"> abundance and aggregation in wildlife populations: A quantitative review.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111</w:t>
      </w:r>
      <w:r w:rsidRPr="00332822">
        <w:rPr>
          <w:rFonts w:ascii="Times New Roman" w:hAnsi="Times New Roman" w:cs="Times New Roman"/>
          <w:kern w:val="0"/>
          <w:lang w:val="en-US"/>
        </w:rPr>
        <w:t>(S1), S111–S133. https://doi.org/10.1017/S0031182000075855</w:t>
      </w:r>
    </w:p>
    <w:p w14:paraId="2C11010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Shvydka</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Sarabeev</w:t>
      </w:r>
      <w:proofErr w:type="spellEnd"/>
      <w:r w:rsidRPr="00332822">
        <w:rPr>
          <w:rFonts w:ascii="Times New Roman" w:hAnsi="Times New Roman" w:cs="Times New Roman"/>
          <w:kern w:val="0"/>
          <w:lang w:val="en-US"/>
        </w:rPr>
        <w:t xml:space="preserve">, V., </w:t>
      </w:r>
      <w:proofErr w:type="spellStart"/>
      <w:r w:rsidRPr="00332822">
        <w:rPr>
          <w:rFonts w:ascii="Times New Roman" w:hAnsi="Times New Roman" w:cs="Times New Roman"/>
          <w:kern w:val="0"/>
          <w:lang w:val="en-US"/>
        </w:rPr>
        <w:t>Estruch</w:t>
      </w:r>
      <w:proofErr w:type="spellEnd"/>
      <w:r w:rsidRPr="00332822">
        <w:rPr>
          <w:rFonts w:ascii="Times New Roman" w:hAnsi="Times New Roman" w:cs="Times New Roman"/>
          <w:kern w:val="0"/>
          <w:lang w:val="en-US"/>
        </w:rPr>
        <w:t xml:space="preserve">, V. D., &amp; </w:t>
      </w:r>
      <w:proofErr w:type="spellStart"/>
      <w:r w:rsidRPr="00332822">
        <w:rPr>
          <w:rFonts w:ascii="Times New Roman" w:hAnsi="Times New Roman" w:cs="Times New Roman"/>
          <w:kern w:val="0"/>
          <w:lang w:val="en-US"/>
        </w:rPr>
        <w:t>Cadarso</w:t>
      </w:r>
      <w:proofErr w:type="spellEnd"/>
      <w:r w:rsidRPr="00332822">
        <w:rPr>
          <w:rFonts w:ascii="Times New Roman" w:hAnsi="Times New Roman" w:cs="Times New Roman"/>
          <w:kern w:val="0"/>
          <w:lang w:val="en-US"/>
        </w:rPr>
        <w:t xml:space="preserve">-Suárez, C. (2018). Optimum Sample Size to Estimate Mean Parasite Abundance in Fish Parasite Surveys. </w:t>
      </w:r>
      <w:proofErr w:type="spellStart"/>
      <w:r w:rsidRPr="00332822">
        <w:rPr>
          <w:rFonts w:ascii="Times New Roman" w:hAnsi="Times New Roman" w:cs="Times New Roman"/>
          <w:i/>
          <w:iCs/>
          <w:kern w:val="0"/>
          <w:lang w:val="en-US"/>
        </w:rPr>
        <w:t>Helminthologia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55</w:t>
      </w:r>
      <w:r w:rsidRPr="00332822">
        <w:rPr>
          <w:rFonts w:ascii="Times New Roman" w:hAnsi="Times New Roman" w:cs="Times New Roman"/>
          <w:kern w:val="0"/>
          <w:lang w:val="en-US"/>
        </w:rPr>
        <w:t>(1), 52–59. https://doi.org/10.1515/helm-2017-0054</w:t>
      </w:r>
    </w:p>
    <w:p w14:paraId="236244D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Šimková</w:t>
      </w:r>
      <w:proofErr w:type="spellEnd"/>
      <w:r w:rsidRPr="00332822">
        <w:rPr>
          <w:rFonts w:ascii="Times New Roman" w:hAnsi="Times New Roman" w:cs="Times New Roman"/>
          <w:kern w:val="0"/>
          <w:lang w:val="en-US"/>
        </w:rPr>
        <w:t xml:space="preserve">, A., Kadlec, D., </w:t>
      </w:r>
      <w:proofErr w:type="spellStart"/>
      <w:r w:rsidRPr="00332822">
        <w:rPr>
          <w:rFonts w:ascii="Times New Roman" w:hAnsi="Times New Roman" w:cs="Times New Roman"/>
          <w:kern w:val="0"/>
          <w:lang w:val="en-US"/>
        </w:rPr>
        <w:t>Gelnar</w:t>
      </w:r>
      <w:proofErr w:type="spellEnd"/>
      <w:r w:rsidRPr="00332822">
        <w:rPr>
          <w:rFonts w:ascii="Times New Roman" w:hAnsi="Times New Roman" w:cs="Times New Roman"/>
          <w:kern w:val="0"/>
          <w:lang w:val="en-US"/>
        </w:rPr>
        <w:t xml:space="preserve">, M., &amp; </w:t>
      </w:r>
      <w:proofErr w:type="spellStart"/>
      <w:r w:rsidRPr="00332822">
        <w:rPr>
          <w:rFonts w:ascii="Times New Roman" w:hAnsi="Times New Roman" w:cs="Times New Roman"/>
          <w:kern w:val="0"/>
          <w:lang w:val="en-US"/>
        </w:rPr>
        <w:t>Morand</w:t>
      </w:r>
      <w:proofErr w:type="spellEnd"/>
      <w:r w:rsidRPr="00332822">
        <w:rPr>
          <w:rFonts w:ascii="Times New Roman" w:hAnsi="Times New Roman" w:cs="Times New Roman"/>
          <w:kern w:val="0"/>
          <w:lang w:val="en-US"/>
        </w:rPr>
        <w:t xml:space="preserve">, S. (2002). Abundance–prevalence relationship of gill congeneric ectoparasites: Testing the core satellite hypothesis and ecological </w:t>
      </w:r>
      <w:proofErr w:type="spellStart"/>
      <w:r w:rsidRPr="00332822">
        <w:rPr>
          <w:rFonts w:ascii="Times New Roman" w:hAnsi="Times New Roman" w:cs="Times New Roman"/>
          <w:kern w:val="0"/>
          <w:lang w:val="en-US"/>
        </w:rPr>
        <w:t>specialisation</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Parasitology Research</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88</w:t>
      </w:r>
      <w:r w:rsidRPr="00332822">
        <w:rPr>
          <w:rFonts w:ascii="Times New Roman" w:hAnsi="Times New Roman" w:cs="Times New Roman"/>
          <w:kern w:val="0"/>
          <w:lang w:val="en-US"/>
        </w:rPr>
        <w:t>(7), 682–686. https://doi.org/10.1007/s00436-002-0650-3</w:t>
      </w:r>
    </w:p>
    <w:p w14:paraId="0BF79BE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Simmons, B. L., Niles, R. K., &amp; Wall, D. H. (2008). Distribution and abundance of alfalfa-field nematodes at various spatial scales. </w:t>
      </w:r>
      <w:r w:rsidRPr="00332822">
        <w:rPr>
          <w:rFonts w:ascii="Times New Roman" w:hAnsi="Times New Roman" w:cs="Times New Roman"/>
          <w:i/>
          <w:iCs/>
          <w:kern w:val="0"/>
          <w:lang w:val="en-US"/>
        </w:rPr>
        <w:t>Applied Soil 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38</w:t>
      </w:r>
      <w:r w:rsidRPr="00332822">
        <w:rPr>
          <w:rFonts w:ascii="Times New Roman" w:hAnsi="Times New Roman" w:cs="Times New Roman"/>
          <w:kern w:val="0"/>
          <w:lang w:val="en-US"/>
        </w:rPr>
        <w:t>(3), 211–222. https://doi.org/10.1016/j.apsoil.2007.10.011</w:t>
      </w:r>
    </w:p>
    <w:p w14:paraId="35250F2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Simpson, G. (2023). </w:t>
      </w:r>
      <w:r w:rsidRPr="00332822">
        <w:rPr>
          <w:rFonts w:ascii="Times New Roman" w:hAnsi="Times New Roman" w:cs="Times New Roman"/>
          <w:i/>
          <w:iCs/>
          <w:kern w:val="0"/>
          <w:lang w:val="en-US"/>
        </w:rPr>
        <w:t xml:space="preserve">gratia: Graceful </w:t>
      </w:r>
      <w:proofErr w:type="spellStart"/>
      <w:r w:rsidRPr="00332822">
        <w:rPr>
          <w:rFonts w:ascii="Times New Roman" w:hAnsi="Times New Roman" w:cs="Times New Roman"/>
          <w:i/>
          <w:iCs/>
          <w:kern w:val="0"/>
          <w:lang w:val="en-US"/>
        </w:rPr>
        <w:t>ggplot</w:t>
      </w:r>
      <w:proofErr w:type="spellEnd"/>
      <w:r w:rsidRPr="00332822">
        <w:rPr>
          <w:rFonts w:ascii="Times New Roman" w:hAnsi="Times New Roman" w:cs="Times New Roman"/>
          <w:i/>
          <w:iCs/>
          <w:kern w:val="0"/>
          <w:lang w:val="en-US"/>
        </w:rPr>
        <w:t xml:space="preserve">-Based Graphics and Other Functions for GAMs Fitted using </w:t>
      </w:r>
      <w:proofErr w:type="spellStart"/>
      <w:r w:rsidRPr="00332822">
        <w:rPr>
          <w:rFonts w:ascii="Times New Roman" w:hAnsi="Times New Roman" w:cs="Times New Roman"/>
          <w:i/>
          <w:iCs/>
          <w:kern w:val="0"/>
          <w:lang w:val="en-US"/>
        </w:rPr>
        <w:t>mgcv</w:t>
      </w:r>
      <w:proofErr w:type="spellEnd"/>
      <w:r w:rsidRPr="00332822">
        <w:rPr>
          <w:rFonts w:ascii="Times New Roman" w:hAnsi="Times New Roman" w:cs="Times New Roman"/>
          <w:i/>
          <w:iCs/>
          <w:kern w:val="0"/>
          <w:lang w:val="en-US"/>
        </w:rPr>
        <w:t>.</w:t>
      </w:r>
      <w:r w:rsidRPr="00332822">
        <w:rPr>
          <w:rFonts w:ascii="Times New Roman" w:hAnsi="Times New Roman" w:cs="Times New Roman"/>
          <w:kern w:val="0"/>
          <w:lang w:val="en-US"/>
        </w:rPr>
        <w:t xml:space="preserve"> (R package version 0.8.1.42) [Computer software]. https://gavinsimpson.github.io/gratia/</w:t>
      </w:r>
    </w:p>
    <w:p w14:paraId="69C2953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Sinclair, N. R. (1972). Studies on the heterophyid trematode </w:t>
      </w:r>
      <w:proofErr w:type="spellStart"/>
      <w:r w:rsidRPr="00332822">
        <w:rPr>
          <w:rFonts w:ascii="Times New Roman" w:hAnsi="Times New Roman" w:cs="Times New Roman"/>
          <w:kern w:val="0"/>
          <w:lang w:val="en-US"/>
        </w:rPr>
        <w:t>Apophallus</w:t>
      </w:r>
      <w:proofErr w:type="spellEnd"/>
      <w:r w:rsidRPr="00332822">
        <w:rPr>
          <w:rFonts w:ascii="Times New Roman" w:hAnsi="Times New Roman" w:cs="Times New Roman"/>
          <w:kern w:val="0"/>
          <w:lang w:val="en-US"/>
        </w:rPr>
        <w:t xml:space="preserve"> brevis, the “sand-grain grub” of yellow perch (</w:t>
      </w:r>
      <w:proofErr w:type="spellStart"/>
      <w:r w:rsidRPr="00332822">
        <w:rPr>
          <w:rFonts w:ascii="Times New Roman" w:hAnsi="Times New Roman" w:cs="Times New Roman"/>
          <w:kern w:val="0"/>
          <w:lang w:val="en-US"/>
        </w:rPr>
        <w:t>Perca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flavescens</w:t>
      </w:r>
      <w:proofErr w:type="spellEnd"/>
      <w:r w:rsidRPr="00332822">
        <w:rPr>
          <w:rFonts w:ascii="Times New Roman" w:hAnsi="Times New Roman" w:cs="Times New Roman"/>
          <w:kern w:val="0"/>
          <w:lang w:val="en-US"/>
        </w:rPr>
        <w:t xml:space="preserve">). II The metacercaria: Position, structure, and composition of the cyst; hosts; geographical distribution and variation. </w:t>
      </w:r>
      <w:r w:rsidRPr="00332822">
        <w:rPr>
          <w:rFonts w:ascii="Times New Roman" w:hAnsi="Times New Roman" w:cs="Times New Roman"/>
          <w:i/>
          <w:iCs/>
          <w:kern w:val="0"/>
          <w:lang w:val="en-US"/>
        </w:rPr>
        <w:t>Canadian Journal of Zoology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50</w:t>
      </w:r>
      <w:r w:rsidRPr="00332822">
        <w:rPr>
          <w:rFonts w:ascii="Times New Roman" w:hAnsi="Times New Roman" w:cs="Times New Roman"/>
          <w:kern w:val="0"/>
          <w:lang w:val="en-US"/>
        </w:rPr>
        <w:t>(5), 577–584. https://doi.org/10.1139/z72-079</w:t>
      </w:r>
    </w:p>
    <w:p w14:paraId="68E3679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Smith, N. F. (2001). Spatial heterogeneity in recruitment of larval trematodes to snail intermediate hosts. </w:t>
      </w:r>
      <w:proofErr w:type="spellStart"/>
      <w:r w:rsidRPr="00332822">
        <w:rPr>
          <w:rFonts w:ascii="Times New Roman" w:hAnsi="Times New Roman" w:cs="Times New Roman"/>
          <w:i/>
          <w:iCs/>
          <w:kern w:val="0"/>
          <w:lang w:val="en-US"/>
        </w:rPr>
        <w:t>Oecologia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127</w:t>
      </w:r>
      <w:r w:rsidRPr="00332822">
        <w:rPr>
          <w:rFonts w:ascii="Times New Roman" w:hAnsi="Times New Roman" w:cs="Times New Roman"/>
          <w:kern w:val="0"/>
          <w:lang w:val="en-US"/>
        </w:rPr>
        <w:t>(1), 115–122. https://doi.org/10.1007/s004420000560</w:t>
      </w:r>
    </w:p>
    <w:p w14:paraId="77095142"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Steedman, R. J. (1991). Occurrence and Environmental Correlates of Black Spot Disease in Stream Fishes near Toronto, Ontario. </w:t>
      </w:r>
      <w:r w:rsidRPr="00332822">
        <w:rPr>
          <w:rFonts w:ascii="Times New Roman" w:hAnsi="Times New Roman" w:cs="Times New Roman"/>
          <w:i/>
          <w:iCs/>
          <w:kern w:val="0"/>
          <w:lang w:val="en-US"/>
        </w:rPr>
        <w:t>Transactions of the American Fisheries Society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120</w:t>
      </w:r>
      <w:r w:rsidRPr="00332822">
        <w:rPr>
          <w:rFonts w:ascii="Times New Roman" w:hAnsi="Times New Roman" w:cs="Times New Roman"/>
          <w:kern w:val="0"/>
          <w:lang w:val="en-US"/>
        </w:rPr>
        <w:t>(4), 494–499. https://doi.org/10.1577/1548-8659(1991)120&lt;</w:t>
      </w:r>
      <w:proofErr w:type="gramStart"/>
      <w:r w:rsidRPr="00332822">
        <w:rPr>
          <w:rFonts w:ascii="Times New Roman" w:hAnsi="Times New Roman" w:cs="Times New Roman"/>
          <w:kern w:val="0"/>
          <w:lang w:val="en-US"/>
        </w:rPr>
        <w:t>0494:OAECOB</w:t>
      </w:r>
      <w:proofErr w:type="gramEnd"/>
      <w:r w:rsidRPr="00332822">
        <w:rPr>
          <w:rFonts w:ascii="Times New Roman" w:hAnsi="Times New Roman" w:cs="Times New Roman"/>
          <w:kern w:val="0"/>
          <w:lang w:val="en-US"/>
        </w:rPr>
        <w:t>&gt;2.3.CO;2</w:t>
      </w:r>
    </w:p>
    <w:p w14:paraId="3B7F4F8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Telfer, S., </w:t>
      </w:r>
      <w:proofErr w:type="spellStart"/>
      <w:r w:rsidRPr="00332822">
        <w:rPr>
          <w:rFonts w:ascii="Times New Roman" w:hAnsi="Times New Roman" w:cs="Times New Roman"/>
          <w:kern w:val="0"/>
          <w:lang w:val="en-US"/>
        </w:rPr>
        <w:t>Lambin</w:t>
      </w:r>
      <w:proofErr w:type="spellEnd"/>
      <w:r w:rsidRPr="00332822">
        <w:rPr>
          <w:rFonts w:ascii="Times New Roman" w:hAnsi="Times New Roman" w:cs="Times New Roman"/>
          <w:kern w:val="0"/>
          <w:lang w:val="en-US"/>
        </w:rPr>
        <w:t xml:space="preserve">, X., Birtles, R., </w:t>
      </w:r>
      <w:proofErr w:type="spellStart"/>
      <w:r w:rsidRPr="00332822">
        <w:rPr>
          <w:rFonts w:ascii="Times New Roman" w:hAnsi="Times New Roman" w:cs="Times New Roman"/>
          <w:kern w:val="0"/>
          <w:lang w:val="en-US"/>
        </w:rPr>
        <w:t>Beldomenico</w:t>
      </w:r>
      <w:proofErr w:type="spellEnd"/>
      <w:r w:rsidRPr="00332822">
        <w:rPr>
          <w:rFonts w:ascii="Times New Roman" w:hAnsi="Times New Roman" w:cs="Times New Roman"/>
          <w:kern w:val="0"/>
          <w:lang w:val="en-US"/>
        </w:rPr>
        <w:t xml:space="preserve">, P., </w:t>
      </w:r>
      <w:proofErr w:type="spellStart"/>
      <w:r w:rsidRPr="00332822">
        <w:rPr>
          <w:rFonts w:ascii="Times New Roman" w:hAnsi="Times New Roman" w:cs="Times New Roman"/>
          <w:kern w:val="0"/>
          <w:lang w:val="en-US"/>
        </w:rPr>
        <w:t>Burthe</w:t>
      </w:r>
      <w:proofErr w:type="spellEnd"/>
      <w:r w:rsidRPr="00332822">
        <w:rPr>
          <w:rFonts w:ascii="Times New Roman" w:hAnsi="Times New Roman" w:cs="Times New Roman"/>
          <w:kern w:val="0"/>
          <w:lang w:val="en-US"/>
        </w:rPr>
        <w:t xml:space="preserve">, S., Paterson, S., &amp; </w:t>
      </w:r>
      <w:proofErr w:type="spellStart"/>
      <w:r w:rsidRPr="00332822">
        <w:rPr>
          <w:rFonts w:ascii="Times New Roman" w:hAnsi="Times New Roman" w:cs="Times New Roman"/>
          <w:kern w:val="0"/>
          <w:lang w:val="en-US"/>
        </w:rPr>
        <w:t>Begon</w:t>
      </w:r>
      <w:proofErr w:type="spellEnd"/>
      <w:r w:rsidRPr="00332822">
        <w:rPr>
          <w:rFonts w:ascii="Times New Roman" w:hAnsi="Times New Roman" w:cs="Times New Roman"/>
          <w:kern w:val="0"/>
          <w:lang w:val="en-US"/>
        </w:rPr>
        <w:t xml:space="preserve">, M. (2010). Species Interactions in a Parasite Community Drive Infection Risk in a Wildlife Population. </w:t>
      </w:r>
      <w:r w:rsidRPr="00332822">
        <w:rPr>
          <w:rFonts w:ascii="Times New Roman" w:hAnsi="Times New Roman" w:cs="Times New Roman"/>
          <w:i/>
          <w:iCs/>
          <w:kern w:val="0"/>
          <w:lang w:val="en-US"/>
        </w:rPr>
        <w:t>Science</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330</w:t>
      </w:r>
      <w:r w:rsidRPr="00332822">
        <w:rPr>
          <w:rFonts w:ascii="Times New Roman" w:hAnsi="Times New Roman" w:cs="Times New Roman"/>
          <w:kern w:val="0"/>
          <w:lang w:val="en-US"/>
        </w:rPr>
        <w:t>(6001), 243–246. https://doi.org/10.1126/science.1190333</w:t>
      </w:r>
    </w:p>
    <w:p w14:paraId="1E1AE64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Terborg, J., Estes, J., Paquet, P., Ralls, K., Boyd-</w:t>
      </w:r>
      <w:proofErr w:type="spellStart"/>
      <w:r w:rsidRPr="00332822">
        <w:rPr>
          <w:rFonts w:ascii="Times New Roman" w:hAnsi="Times New Roman" w:cs="Times New Roman"/>
          <w:kern w:val="0"/>
          <w:lang w:val="en-US"/>
        </w:rPr>
        <w:t>Heger</w:t>
      </w:r>
      <w:proofErr w:type="spellEnd"/>
      <w:r w:rsidRPr="00332822">
        <w:rPr>
          <w:rFonts w:ascii="Times New Roman" w:hAnsi="Times New Roman" w:cs="Times New Roman"/>
          <w:kern w:val="0"/>
          <w:lang w:val="en-US"/>
        </w:rPr>
        <w:t xml:space="preserve">, D., Miller, B., &amp; </w:t>
      </w:r>
      <w:proofErr w:type="spellStart"/>
      <w:r w:rsidRPr="00332822">
        <w:rPr>
          <w:rFonts w:ascii="Times New Roman" w:hAnsi="Times New Roman" w:cs="Times New Roman"/>
          <w:kern w:val="0"/>
          <w:lang w:val="en-US"/>
        </w:rPr>
        <w:t>Noss</w:t>
      </w:r>
      <w:proofErr w:type="spellEnd"/>
      <w:r w:rsidRPr="00332822">
        <w:rPr>
          <w:rFonts w:ascii="Times New Roman" w:hAnsi="Times New Roman" w:cs="Times New Roman"/>
          <w:kern w:val="0"/>
          <w:lang w:val="en-US"/>
        </w:rPr>
        <w:t xml:space="preserve">, R. (1999). The Role of Top Carnivores in Regulating Terrestrial Ecosystems. In </w:t>
      </w:r>
      <w:r w:rsidRPr="00332822">
        <w:rPr>
          <w:rFonts w:ascii="Times New Roman" w:hAnsi="Times New Roman" w:cs="Times New Roman"/>
          <w:i/>
          <w:iCs/>
          <w:kern w:val="0"/>
          <w:lang w:val="en-US"/>
        </w:rPr>
        <w:t>Wild Earth</w:t>
      </w:r>
      <w:r w:rsidRPr="00332822">
        <w:rPr>
          <w:rFonts w:ascii="Times New Roman" w:hAnsi="Times New Roman" w:cs="Times New Roman"/>
          <w:kern w:val="0"/>
          <w:lang w:val="en-US"/>
        </w:rPr>
        <w:t xml:space="preserve"> (Vol. 9).</w:t>
      </w:r>
    </w:p>
    <w:p w14:paraId="0902064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Thambithurai</w:t>
      </w:r>
      <w:proofErr w:type="spellEnd"/>
      <w:r w:rsidRPr="00332822">
        <w:rPr>
          <w:rFonts w:ascii="Times New Roman" w:hAnsi="Times New Roman" w:cs="Times New Roman"/>
          <w:kern w:val="0"/>
          <w:lang w:val="en-US"/>
        </w:rPr>
        <w:t xml:space="preserve">, D., </w:t>
      </w:r>
      <w:proofErr w:type="spellStart"/>
      <w:r w:rsidRPr="00332822">
        <w:rPr>
          <w:rFonts w:ascii="Times New Roman" w:hAnsi="Times New Roman" w:cs="Times New Roman"/>
          <w:kern w:val="0"/>
          <w:lang w:val="en-US"/>
        </w:rPr>
        <w:t>Lanthier</w:t>
      </w:r>
      <w:proofErr w:type="spellEnd"/>
      <w:r w:rsidRPr="00332822">
        <w:rPr>
          <w:rFonts w:ascii="Times New Roman" w:hAnsi="Times New Roman" w:cs="Times New Roman"/>
          <w:kern w:val="0"/>
          <w:lang w:val="en-US"/>
        </w:rPr>
        <w:t xml:space="preserve">, I., </w:t>
      </w:r>
      <w:proofErr w:type="spellStart"/>
      <w:r w:rsidRPr="00332822">
        <w:rPr>
          <w:rFonts w:ascii="Times New Roman" w:hAnsi="Times New Roman" w:cs="Times New Roman"/>
          <w:kern w:val="0"/>
          <w:lang w:val="en-US"/>
        </w:rPr>
        <w:t>Contant</w:t>
      </w:r>
      <w:proofErr w:type="spellEnd"/>
      <w:r w:rsidRPr="00332822">
        <w:rPr>
          <w:rFonts w:ascii="Times New Roman" w:hAnsi="Times New Roman" w:cs="Times New Roman"/>
          <w:kern w:val="0"/>
          <w:lang w:val="en-US"/>
        </w:rPr>
        <w:t xml:space="preserve">, E., Killen, S. S., &amp; Binning, S. A. (2022). Fish vulnerability to capture by trapping is modulated by individual parasite density. </w:t>
      </w:r>
      <w:r w:rsidRPr="00332822">
        <w:rPr>
          <w:rFonts w:ascii="Times New Roman" w:hAnsi="Times New Roman" w:cs="Times New Roman"/>
          <w:i/>
          <w:iCs/>
          <w:kern w:val="0"/>
          <w:lang w:val="en-US"/>
        </w:rPr>
        <w:t>Proceedings of the Royal Society B: Biological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289</w:t>
      </w:r>
      <w:r w:rsidRPr="00332822">
        <w:rPr>
          <w:rFonts w:ascii="Times New Roman" w:hAnsi="Times New Roman" w:cs="Times New Roman"/>
          <w:kern w:val="0"/>
          <w:lang w:val="en-US"/>
        </w:rPr>
        <w:t>(1989), 20221956. https://doi.org/10.1098/rspb.2022.1956</w:t>
      </w:r>
    </w:p>
    <w:p w14:paraId="2DB746EE" w14:textId="77777777" w:rsidR="00332822" w:rsidRPr="00332822" w:rsidRDefault="00332822" w:rsidP="00332822">
      <w:pPr>
        <w:widowControl w:val="0"/>
        <w:autoSpaceDE w:val="0"/>
        <w:autoSpaceDN w:val="0"/>
        <w:adjustRightInd w:val="0"/>
        <w:rPr>
          <w:rFonts w:ascii="Times New Roman" w:hAnsi="Times New Roman" w:cs="Times New Roman"/>
          <w:kern w:val="0"/>
        </w:rPr>
      </w:pPr>
      <w:proofErr w:type="spellStart"/>
      <w:r w:rsidRPr="00332822">
        <w:rPr>
          <w:rFonts w:ascii="Times New Roman" w:hAnsi="Times New Roman" w:cs="Times New Roman"/>
          <w:kern w:val="0"/>
        </w:rPr>
        <w:lastRenderedPageBreak/>
        <w:t>Thelamon</w:t>
      </w:r>
      <w:proofErr w:type="spellEnd"/>
      <w:r w:rsidRPr="00332822">
        <w:rPr>
          <w:rFonts w:ascii="Times New Roman" w:hAnsi="Times New Roman" w:cs="Times New Roman"/>
          <w:kern w:val="0"/>
        </w:rPr>
        <w:t xml:space="preserve">, V. (2023). </w:t>
      </w:r>
      <w:r w:rsidRPr="00332822">
        <w:rPr>
          <w:rFonts w:ascii="Times New Roman" w:hAnsi="Times New Roman" w:cs="Times New Roman"/>
          <w:i/>
          <w:iCs/>
          <w:kern w:val="0"/>
        </w:rPr>
        <w:t>Effets de la densité parasitaire et de la condition corporelle sur les traits de personnalité et les performances cognitives d’un poisson d’eau douce (</w:t>
      </w:r>
      <w:proofErr w:type="spellStart"/>
      <w:r w:rsidRPr="00332822">
        <w:rPr>
          <w:rFonts w:ascii="Times New Roman" w:hAnsi="Times New Roman" w:cs="Times New Roman"/>
          <w:i/>
          <w:iCs/>
          <w:kern w:val="0"/>
        </w:rPr>
        <w:t>Lepomis</w:t>
      </w:r>
      <w:proofErr w:type="spellEnd"/>
      <w:r w:rsidRPr="00332822">
        <w:rPr>
          <w:rFonts w:ascii="Times New Roman" w:hAnsi="Times New Roman" w:cs="Times New Roman"/>
          <w:i/>
          <w:iCs/>
          <w:kern w:val="0"/>
        </w:rPr>
        <w:t xml:space="preserve"> </w:t>
      </w:r>
      <w:proofErr w:type="spellStart"/>
      <w:r w:rsidRPr="00332822">
        <w:rPr>
          <w:rFonts w:ascii="Times New Roman" w:hAnsi="Times New Roman" w:cs="Times New Roman"/>
          <w:i/>
          <w:iCs/>
          <w:kern w:val="0"/>
        </w:rPr>
        <w:t>gibbosus</w:t>
      </w:r>
      <w:proofErr w:type="spellEnd"/>
      <w:r w:rsidRPr="00332822">
        <w:rPr>
          <w:rFonts w:ascii="Times New Roman" w:hAnsi="Times New Roman" w:cs="Times New Roman"/>
          <w:i/>
          <w:iCs/>
          <w:kern w:val="0"/>
        </w:rPr>
        <w:t>)</w:t>
      </w:r>
      <w:r w:rsidRPr="00332822">
        <w:rPr>
          <w:rFonts w:ascii="Times New Roman" w:hAnsi="Times New Roman" w:cs="Times New Roman"/>
          <w:kern w:val="0"/>
        </w:rPr>
        <w:t>. https://papyrus.bib.umontreal.ca/xmlui/handle/1866/28718</w:t>
      </w:r>
    </w:p>
    <w:p w14:paraId="6B28E55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Thieltges</w:t>
      </w:r>
      <w:proofErr w:type="spellEnd"/>
      <w:r w:rsidRPr="00332822">
        <w:rPr>
          <w:rFonts w:ascii="Times New Roman" w:hAnsi="Times New Roman" w:cs="Times New Roman"/>
          <w:kern w:val="0"/>
          <w:lang w:val="en-US"/>
        </w:rPr>
        <w:t xml:space="preserve">, D., Amundsen, P.-A., Hechinger, R., Johnson, P., Lafferty, K., </w:t>
      </w:r>
      <w:proofErr w:type="spellStart"/>
      <w:r w:rsidRPr="00332822">
        <w:rPr>
          <w:rFonts w:ascii="Times New Roman" w:hAnsi="Times New Roman" w:cs="Times New Roman"/>
          <w:kern w:val="0"/>
          <w:lang w:val="en-US"/>
        </w:rPr>
        <w:t>Mouritsen</w:t>
      </w:r>
      <w:proofErr w:type="spellEnd"/>
      <w:r w:rsidRPr="00332822">
        <w:rPr>
          <w:rFonts w:ascii="Times New Roman" w:hAnsi="Times New Roman" w:cs="Times New Roman"/>
          <w:kern w:val="0"/>
          <w:lang w:val="en-US"/>
        </w:rPr>
        <w:t xml:space="preserve">, K., Preston, D., </w:t>
      </w:r>
      <w:proofErr w:type="spellStart"/>
      <w:r w:rsidRPr="00332822">
        <w:rPr>
          <w:rFonts w:ascii="Times New Roman" w:hAnsi="Times New Roman" w:cs="Times New Roman"/>
          <w:kern w:val="0"/>
          <w:lang w:val="en-US"/>
        </w:rPr>
        <w:t>Reise</w:t>
      </w:r>
      <w:proofErr w:type="spellEnd"/>
      <w:r w:rsidRPr="00332822">
        <w:rPr>
          <w:rFonts w:ascii="Times New Roman" w:hAnsi="Times New Roman" w:cs="Times New Roman"/>
          <w:kern w:val="0"/>
          <w:lang w:val="en-US"/>
        </w:rPr>
        <w:t xml:space="preserve">, K., &amp; Zander, C. (2013). Parasites as prey in aquatic food webs: Implications for predator infection and parasite transmission. </w:t>
      </w:r>
      <w:r w:rsidRPr="00332822">
        <w:rPr>
          <w:rFonts w:ascii="Times New Roman" w:hAnsi="Times New Roman" w:cs="Times New Roman"/>
          <w:i/>
          <w:iCs/>
          <w:kern w:val="0"/>
          <w:lang w:val="en-US"/>
        </w:rPr>
        <w:t>Oikos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122</w:t>
      </w:r>
      <w:r w:rsidRPr="00332822">
        <w:rPr>
          <w:rFonts w:ascii="Times New Roman" w:hAnsi="Times New Roman" w:cs="Times New Roman"/>
          <w:kern w:val="0"/>
          <w:lang w:val="en-US"/>
        </w:rPr>
        <w:t>. https://doi.org/10.1111/j.1600-0706.2013.00243.x</w:t>
      </w:r>
    </w:p>
    <w:p w14:paraId="1AF2FC0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Thieltges</w:t>
      </w:r>
      <w:proofErr w:type="spellEnd"/>
      <w:r w:rsidRPr="00332822">
        <w:rPr>
          <w:rFonts w:ascii="Times New Roman" w:hAnsi="Times New Roman" w:cs="Times New Roman"/>
          <w:kern w:val="0"/>
          <w:lang w:val="en-US"/>
        </w:rPr>
        <w:t xml:space="preserve">, D. W., Jensen, K. T., &amp; Poulin, R. (2008). The role of biotic factors in the transmission of free-living </w:t>
      </w:r>
      <w:proofErr w:type="spellStart"/>
      <w:r w:rsidRPr="00332822">
        <w:rPr>
          <w:rFonts w:ascii="Times New Roman" w:hAnsi="Times New Roman" w:cs="Times New Roman"/>
          <w:kern w:val="0"/>
          <w:lang w:val="en-US"/>
        </w:rPr>
        <w:t>endohelminth</w:t>
      </w:r>
      <w:proofErr w:type="spellEnd"/>
      <w:r w:rsidRPr="00332822">
        <w:rPr>
          <w:rFonts w:ascii="Times New Roman" w:hAnsi="Times New Roman" w:cs="Times New Roman"/>
          <w:kern w:val="0"/>
          <w:lang w:val="en-US"/>
        </w:rPr>
        <w:t xml:space="preserve"> stages.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135</w:t>
      </w:r>
      <w:r w:rsidRPr="00332822">
        <w:rPr>
          <w:rFonts w:ascii="Times New Roman" w:hAnsi="Times New Roman" w:cs="Times New Roman"/>
          <w:kern w:val="0"/>
          <w:lang w:val="en-US"/>
        </w:rPr>
        <w:t>(4), 407–426. https://doi.org/10.1017/S0031182007000248</w:t>
      </w:r>
    </w:p>
    <w:p w14:paraId="76BB1551" w14:textId="77777777" w:rsidR="00332822" w:rsidRPr="00332822" w:rsidRDefault="00332822" w:rsidP="00332822">
      <w:pPr>
        <w:widowControl w:val="0"/>
        <w:autoSpaceDE w:val="0"/>
        <w:autoSpaceDN w:val="0"/>
        <w:adjustRightInd w:val="0"/>
        <w:rPr>
          <w:rFonts w:ascii="Times New Roman" w:hAnsi="Times New Roman" w:cs="Times New Roman"/>
          <w:kern w:val="0"/>
        </w:rPr>
      </w:pPr>
      <w:proofErr w:type="spellStart"/>
      <w:r w:rsidRPr="00332822">
        <w:rPr>
          <w:rFonts w:ascii="Times New Roman" w:hAnsi="Times New Roman" w:cs="Times New Roman"/>
          <w:kern w:val="0"/>
          <w:lang w:val="en-US"/>
        </w:rPr>
        <w:t>Thieltges</w:t>
      </w:r>
      <w:proofErr w:type="spellEnd"/>
      <w:r w:rsidRPr="00332822">
        <w:rPr>
          <w:rFonts w:ascii="Times New Roman" w:hAnsi="Times New Roman" w:cs="Times New Roman"/>
          <w:kern w:val="0"/>
          <w:lang w:val="en-US"/>
        </w:rPr>
        <w:t xml:space="preserve">, D. W., &amp; </w:t>
      </w:r>
      <w:proofErr w:type="spellStart"/>
      <w:r w:rsidRPr="00332822">
        <w:rPr>
          <w:rFonts w:ascii="Times New Roman" w:hAnsi="Times New Roman" w:cs="Times New Roman"/>
          <w:kern w:val="0"/>
          <w:lang w:val="en-US"/>
        </w:rPr>
        <w:t>Reise</w:t>
      </w:r>
      <w:proofErr w:type="spellEnd"/>
      <w:r w:rsidRPr="00332822">
        <w:rPr>
          <w:rFonts w:ascii="Times New Roman" w:hAnsi="Times New Roman" w:cs="Times New Roman"/>
          <w:kern w:val="0"/>
          <w:lang w:val="en-US"/>
        </w:rPr>
        <w:t xml:space="preserve">, K. (2007). Spatial heterogeneity in parasite infections at different spatial scales in an intertidal bivalve. </w:t>
      </w:r>
      <w:proofErr w:type="spellStart"/>
      <w:r w:rsidRPr="00332822">
        <w:rPr>
          <w:rFonts w:ascii="Times New Roman" w:hAnsi="Times New Roman" w:cs="Times New Roman"/>
          <w:i/>
          <w:iCs/>
          <w:kern w:val="0"/>
        </w:rPr>
        <w:t>Oecologia</w:t>
      </w:r>
      <w:proofErr w:type="spellEnd"/>
      <w:r w:rsidRPr="00332822">
        <w:rPr>
          <w:rFonts w:ascii="Times New Roman" w:hAnsi="Times New Roman" w:cs="Times New Roman"/>
          <w:kern w:val="0"/>
        </w:rPr>
        <w:t xml:space="preserve">, </w:t>
      </w:r>
      <w:r w:rsidRPr="00332822">
        <w:rPr>
          <w:rFonts w:ascii="Times New Roman" w:hAnsi="Times New Roman" w:cs="Times New Roman"/>
          <w:i/>
          <w:iCs/>
          <w:kern w:val="0"/>
        </w:rPr>
        <w:t>150</w:t>
      </w:r>
      <w:r w:rsidRPr="00332822">
        <w:rPr>
          <w:rFonts w:ascii="Times New Roman" w:hAnsi="Times New Roman" w:cs="Times New Roman"/>
          <w:kern w:val="0"/>
        </w:rPr>
        <w:t>(4), 569–581. https://doi.org/10.1007/s00442-006-0557-2</w:t>
      </w:r>
    </w:p>
    <w:p w14:paraId="022DCBE6"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rPr>
        <w:t xml:space="preserve">Thomas, F., Poulin, R., de </w:t>
      </w:r>
      <w:proofErr w:type="spellStart"/>
      <w:r w:rsidRPr="00332822">
        <w:rPr>
          <w:rFonts w:ascii="Times New Roman" w:hAnsi="Times New Roman" w:cs="Times New Roman"/>
          <w:kern w:val="0"/>
        </w:rPr>
        <w:t>Meeüs</w:t>
      </w:r>
      <w:proofErr w:type="spellEnd"/>
      <w:r w:rsidRPr="00332822">
        <w:rPr>
          <w:rFonts w:ascii="Times New Roman" w:hAnsi="Times New Roman" w:cs="Times New Roman"/>
          <w:kern w:val="0"/>
        </w:rPr>
        <w:t xml:space="preserve">, T., Guégan, J.-F., &amp; Renaud, F. (1999). </w:t>
      </w:r>
      <w:r w:rsidRPr="00332822">
        <w:rPr>
          <w:rFonts w:ascii="Times New Roman" w:hAnsi="Times New Roman" w:cs="Times New Roman"/>
          <w:kern w:val="0"/>
          <w:lang w:val="en-US"/>
        </w:rPr>
        <w:t xml:space="preserve">Parasites and Ecosystem Engineering: What Roles Could They Play? </w:t>
      </w:r>
      <w:r w:rsidRPr="00332822">
        <w:rPr>
          <w:rFonts w:ascii="Times New Roman" w:hAnsi="Times New Roman" w:cs="Times New Roman"/>
          <w:i/>
          <w:iCs/>
          <w:kern w:val="0"/>
          <w:lang w:val="en-US"/>
        </w:rPr>
        <w:t>Oikos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84</w:t>
      </w:r>
      <w:r w:rsidRPr="00332822">
        <w:rPr>
          <w:rFonts w:ascii="Times New Roman" w:hAnsi="Times New Roman" w:cs="Times New Roman"/>
          <w:kern w:val="0"/>
          <w:lang w:val="en-US"/>
        </w:rPr>
        <w:t>(1), 167–171. https://doi.org/10.2307/3546879</w:t>
      </w:r>
    </w:p>
    <w:p w14:paraId="31F3F99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Thomas, F., Schmidt-</w:t>
      </w:r>
      <w:proofErr w:type="spellStart"/>
      <w:r w:rsidRPr="00332822">
        <w:rPr>
          <w:rFonts w:ascii="Times New Roman" w:hAnsi="Times New Roman" w:cs="Times New Roman"/>
          <w:kern w:val="0"/>
          <w:lang w:val="en-US"/>
        </w:rPr>
        <w:t>Rhaesa</w:t>
      </w:r>
      <w:proofErr w:type="spellEnd"/>
      <w:r w:rsidRPr="00332822">
        <w:rPr>
          <w:rFonts w:ascii="Times New Roman" w:hAnsi="Times New Roman" w:cs="Times New Roman"/>
          <w:kern w:val="0"/>
          <w:lang w:val="en-US"/>
        </w:rPr>
        <w:t>, A., Martin, G., Manu, C., Durand, P., &amp; Renaud, F. (2002). Do hairworms (</w:t>
      </w:r>
      <w:proofErr w:type="spellStart"/>
      <w:r w:rsidRPr="00332822">
        <w:rPr>
          <w:rFonts w:ascii="Times New Roman" w:hAnsi="Times New Roman" w:cs="Times New Roman"/>
          <w:kern w:val="0"/>
          <w:lang w:val="en-US"/>
        </w:rPr>
        <w:t>Nematomorpha</w:t>
      </w:r>
      <w:proofErr w:type="spellEnd"/>
      <w:r w:rsidRPr="00332822">
        <w:rPr>
          <w:rFonts w:ascii="Times New Roman" w:hAnsi="Times New Roman" w:cs="Times New Roman"/>
          <w:kern w:val="0"/>
          <w:lang w:val="en-US"/>
        </w:rPr>
        <w:t xml:space="preserve">) manipulate the water seeking </w:t>
      </w:r>
      <w:proofErr w:type="spellStart"/>
      <w:r w:rsidRPr="00332822">
        <w:rPr>
          <w:rFonts w:ascii="Times New Roman" w:hAnsi="Times New Roman" w:cs="Times New Roman"/>
          <w:kern w:val="0"/>
          <w:lang w:val="en-US"/>
        </w:rPr>
        <w:t>behaviour</w:t>
      </w:r>
      <w:proofErr w:type="spellEnd"/>
      <w:r w:rsidRPr="00332822">
        <w:rPr>
          <w:rFonts w:ascii="Times New Roman" w:hAnsi="Times New Roman" w:cs="Times New Roman"/>
          <w:kern w:val="0"/>
          <w:lang w:val="en-US"/>
        </w:rPr>
        <w:t xml:space="preserve"> of their terrestrial hosts? </w:t>
      </w:r>
      <w:r w:rsidRPr="00332822">
        <w:rPr>
          <w:rFonts w:ascii="Times New Roman" w:hAnsi="Times New Roman" w:cs="Times New Roman"/>
          <w:i/>
          <w:iCs/>
          <w:kern w:val="0"/>
          <w:lang w:val="en-US"/>
        </w:rPr>
        <w:t>Journal of Evolutionary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15</w:t>
      </w:r>
      <w:r w:rsidRPr="00332822">
        <w:rPr>
          <w:rFonts w:ascii="Times New Roman" w:hAnsi="Times New Roman" w:cs="Times New Roman"/>
          <w:kern w:val="0"/>
          <w:lang w:val="en-US"/>
        </w:rPr>
        <w:t>(3), 356–361. https://doi.org/10.1046/j.1420-9101.2002.00410.x</w:t>
      </w:r>
    </w:p>
    <w:p w14:paraId="77BBEBA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Tobler, M., Plath, M., Burmeister, H., &amp; </w:t>
      </w:r>
      <w:proofErr w:type="spellStart"/>
      <w:r w:rsidRPr="00332822">
        <w:rPr>
          <w:rFonts w:ascii="Times New Roman" w:hAnsi="Times New Roman" w:cs="Times New Roman"/>
          <w:kern w:val="0"/>
          <w:lang w:val="en-US"/>
        </w:rPr>
        <w:t>Schlupp</w:t>
      </w:r>
      <w:proofErr w:type="spellEnd"/>
      <w:r w:rsidRPr="00332822">
        <w:rPr>
          <w:rFonts w:ascii="Times New Roman" w:hAnsi="Times New Roman" w:cs="Times New Roman"/>
          <w:kern w:val="0"/>
          <w:lang w:val="en-US"/>
        </w:rPr>
        <w:t>, I. (2006). Black spots and female association preferences in a sexual/asexual mating complex (</w:t>
      </w:r>
      <w:proofErr w:type="spellStart"/>
      <w:r w:rsidRPr="00332822">
        <w:rPr>
          <w:rFonts w:ascii="Times New Roman" w:hAnsi="Times New Roman" w:cs="Times New Roman"/>
          <w:kern w:val="0"/>
          <w:lang w:val="en-US"/>
        </w:rPr>
        <w:t>Poecilia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Poeciliidae</w:t>
      </w:r>
      <w:proofErr w:type="spellEnd"/>
      <w:r w:rsidRPr="00332822">
        <w:rPr>
          <w:rFonts w:ascii="Times New Roman" w:hAnsi="Times New Roman" w:cs="Times New Roman"/>
          <w:kern w:val="0"/>
          <w:lang w:val="en-US"/>
        </w:rPr>
        <w:t xml:space="preserve">, Teleostei). </w:t>
      </w:r>
      <w:r w:rsidRPr="00332822">
        <w:rPr>
          <w:rFonts w:ascii="Times New Roman" w:hAnsi="Times New Roman" w:cs="Times New Roman"/>
          <w:i/>
          <w:iCs/>
          <w:kern w:val="0"/>
          <w:lang w:val="en-US"/>
        </w:rPr>
        <w:t>Behavioral Ecology and Sociobiology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60</w:t>
      </w:r>
      <w:r w:rsidRPr="00332822">
        <w:rPr>
          <w:rFonts w:ascii="Times New Roman" w:hAnsi="Times New Roman" w:cs="Times New Roman"/>
          <w:kern w:val="0"/>
          <w:lang w:val="en-US"/>
        </w:rPr>
        <w:t>(2), 159–165. https://doi.org/10.1007/s00265-005-0152-2</w:t>
      </w:r>
    </w:p>
    <w:p w14:paraId="7F4D556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Tobler, M., &amp; </w:t>
      </w:r>
      <w:proofErr w:type="spellStart"/>
      <w:r w:rsidRPr="00332822">
        <w:rPr>
          <w:rFonts w:ascii="Times New Roman" w:hAnsi="Times New Roman" w:cs="Times New Roman"/>
          <w:kern w:val="0"/>
          <w:lang w:val="en-US"/>
        </w:rPr>
        <w:t>Schlupp</w:t>
      </w:r>
      <w:proofErr w:type="spellEnd"/>
      <w:r w:rsidRPr="00332822">
        <w:rPr>
          <w:rFonts w:ascii="Times New Roman" w:hAnsi="Times New Roman" w:cs="Times New Roman"/>
          <w:kern w:val="0"/>
          <w:lang w:val="en-US"/>
        </w:rPr>
        <w:t xml:space="preserve">, I. (2008). Influence of black spot disease on shoaling </w:t>
      </w:r>
      <w:proofErr w:type="spellStart"/>
      <w:r w:rsidRPr="00332822">
        <w:rPr>
          <w:rFonts w:ascii="Times New Roman" w:hAnsi="Times New Roman" w:cs="Times New Roman"/>
          <w:kern w:val="0"/>
          <w:lang w:val="en-US"/>
        </w:rPr>
        <w:t>behaviour</w:t>
      </w:r>
      <w:proofErr w:type="spellEnd"/>
      <w:r w:rsidRPr="00332822">
        <w:rPr>
          <w:rFonts w:ascii="Times New Roman" w:hAnsi="Times New Roman" w:cs="Times New Roman"/>
          <w:kern w:val="0"/>
          <w:lang w:val="en-US"/>
        </w:rPr>
        <w:t xml:space="preserve"> in female western mosquitofish, Gambusia </w:t>
      </w:r>
      <w:proofErr w:type="spellStart"/>
      <w:r w:rsidRPr="00332822">
        <w:rPr>
          <w:rFonts w:ascii="Times New Roman" w:hAnsi="Times New Roman" w:cs="Times New Roman"/>
          <w:kern w:val="0"/>
          <w:lang w:val="en-US"/>
        </w:rPr>
        <w:t>affinis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Poeciliidae</w:t>
      </w:r>
      <w:proofErr w:type="spellEnd"/>
      <w:r w:rsidRPr="00332822">
        <w:rPr>
          <w:rFonts w:ascii="Times New Roman" w:hAnsi="Times New Roman" w:cs="Times New Roman"/>
          <w:kern w:val="0"/>
          <w:lang w:val="en-US"/>
        </w:rPr>
        <w:t xml:space="preserve">, Teleostei). </w:t>
      </w:r>
      <w:r w:rsidRPr="00332822">
        <w:rPr>
          <w:rFonts w:ascii="Times New Roman" w:hAnsi="Times New Roman" w:cs="Times New Roman"/>
          <w:i/>
          <w:iCs/>
          <w:kern w:val="0"/>
          <w:lang w:val="en-US"/>
        </w:rPr>
        <w:t>Environmental Biology of Fishes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81</w:t>
      </w:r>
      <w:r w:rsidRPr="00332822">
        <w:rPr>
          <w:rFonts w:ascii="Times New Roman" w:hAnsi="Times New Roman" w:cs="Times New Roman"/>
          <w:kern w:val="0"/>
          <w:lang w:val="en-US"/>
        </w:rPr>
        <w:t>(1), 29–34. https://doi.org/10.1007/s10641-006-9153-x</w:t>
      </w:r>
    </w:p>
    <w:p w14:paraId="54D2B03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Tompkins, D. M., </w:t>
      </w:r>
      <w:proofErr w:type="spellStart"/>
      <w:r w:rsidRPr="00332822">
        <w:rPr>
          <w:rFonts w:ascii="Times New Roman" w:hAnsi="Times New Roman" w:cs="Times New Roman"/>
          <w:kern w:val="0"/>
          <w:lang w:val="en-US"/>
        </w:rPr>
        <w:t>Arneberg</w:t>
      </w:r>
      <w:proofErr w:type="spellEnd"/>
      <w:r w:rsidRPr="00332822">
        <w:rPr>
          <w:rFonts w:ascii="Times New Roman" w:hAnsi="Times New Roman" w:cs="Times New Roman"/>
          <w:kern w:val="0"/>
          <w:lang w:val="en-US"/>
        </w:rPr>
        <w:t xml:space="preserve">, P., </w:t>
      </w:r>
      <w:proofErr w:type="spellStart"/>
      <w:r w:rsidRPr="00332822">
        <w:rPr>
          <w:rFonts w:ascii="Times New Roman" w:hAnsi="Times New Roman" w:cs="Times New Roman"/>
          <w:kern w:val="0"/>
          <w:lang w:val="en-US"/>
        </w:rPr>
        <w:t>Begon</w:t>
      </w:r>
      <w:proofErr w:type="spellEnd"/>
      <w:r w:rsidRPr="00332822">
        <w:rPr>
          <w:rFonts w:ascii="Times New Roman" w:hAnsi="Times New Roman" w:cs="Times New Roman"/>
          <w:kern w:val="0"/>
          <w:lang w:val="en-US"/>
        </w:rPr>
        <w:t xml:space="preserve">, M. E., </w:t>
      </w:r>
      <w:proofErr w:type="spellStart"/>
      <w:r w:rsidRPr="00332822">
        <w:rPr>
          <w:rFonts w:ascii="Times New Roman" w:hAnsi="Times New Roman" w:cs="Times New Roman"/>
          <w:kern w:val="0"/>
          <w:lang w:val="en-US"/>
        </w:rPr>
        <w:t>Cattadori</w:t>
      </w:r>
      <w:proofErr w:type="spellEnd"/>
      <w:r w:rsidRPr="00332822">
        <w:rPr>
          <w:rFonts w:ascii="Times New Roman" w:hAnsi="Times New Roman" w:cs="Times New Roman"/>
          <w:kern w:val="0"/>
          <w:lang w:val="en-US"/>
        </w:rPr>
        <w:t xml:space="preserve">, I. M., Greenman, J. V., </w:t>
      </w:r>
      <w:proofErr w:type="spellStart"/>
      <w:r w:rsidRPr="00332822">
        <w:rPr>
          <w:rFonts w:ascii="Times New Roman" w:hAnsi="Times New Roman" w:cs="Times New Roman"/>
          <w:kern w:val="0"/>
          <w:lang w:val="en-US"/>
        </w:rPr>
        <w:t>Heesterbeek</w:t>
      </w:r>
      <w:proofErr w:type="spellEnd"/>
      <w:r w:rsidRPr="00332822">
        <w:rPr>
          <w:rFonts w:ascii="Times New Roman" w:hAnsi="Times New Roman" w:cs="Times New Roman"/>
          <w:kern w:val="0"/>
          <w:lang w:val="en-US"/>
        </w:rPr>
        <w:t xml:space="preserve">, J. A. P., Hudson, P. J., Newborn, D., Pugliese, A., Rizzoli, A. P., Rosa, R., &amp; Wilson, K. (2002). </w:t>
      </w:r>
      <w:r w:rsidRPr="00332822">
        <w:rPr>
          <w:rFonts w:ascii="Times New Roman" w:hAnsi="Times New Roman" w:cs="Times New Roman"/>
          <w:i/>
          <w:iCs/>
          <w:kern w:val="0"/>
          <w:lang w:val="en-US"/>
        </w:rPr>
        <w:t>Parasites and host population dynamics.</w:t>
      </w:r>
      <w:r w:rsidRPr="00332822">
        <w:rPr>
          <w:rFonts w:ascii="Times New Roman" w:hAnsi="Times New Roman" w:cs="Times New Roman"/>
          <w:kern w:val="0"/>
          <w:lang w:val="en-US"/>
        </w:rPr>
        <w:t xml:space="preserve"> (P. J. Hudson, A. Rizzoli, B. T. Grenfell, J. A. P. </w:t>
      </w:r>
      <w:proofErr w:type="spellStart"/>
      <w:r w:rsidRPr="00332822">
        <w:rPr>
          <w:rFonts w:ascii="Times New Roman" w:hAnsi="Times New Roman" w:cs="Times New Roman"/>
          <w:kern w:val="0"/>
          <w:lang w:val="en-US"/>
        </w:rPr>
        <w:t>Heesterbeek</w:t>
      </w:r>
      <w:proofErr w:type="spellEnd"/>
      <w:r w:rsidRPr="00332822">
        <w:rPr>
          <w:rFonts w:ascii="Times New Roman" w:hAnsi="Times New Roman" w:cs="Times New Roman"/>
          <w:kern w:val="0"/>
          <w:lang w:val="en-US"/>
        </w:rPr>
        <w:t>, &amp; A. P. Dobson, Eds.; pp. 45–62). Oxford University Press. https://eprints.lancs.ac.uk/id/eprint/9036/</w:t>
      </w:r>
    </w:p>
    <w:p w14:paraId="31BF907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US EPA. (1978). </w:t>
      </w:r>
      <w:r w:rsidRPr="00332822">
        <w:rPr>
          <w:rFonts w:ascii="Times New Roman" w:hAnsi="Times New Roman" w:cs="Times New Roman"/>
          <w:i/>
          <w:iCs/>
          <w:kern w:val="0"/>
          <w:lang w:val="en-US"/>
        </w:rPr>
        <w:t>Method 365.3: Phosphorous, All Forms (Colorimetric, Ascorbic Acid, Two Reagent)</w:t>
      </w:r>
      <w:r w:rsidRPr="00332822">
        <w:rPr>
          <w:rFonts w:ascii="Times New Roman" w:hAnsi="Times New Roman" w:cs="Times New Roman"/>
          <w:kern w:val="0"/>
          <w:lang w:val="en-US"/>
        </w:rPr>
        <w:t>.</w:t>
      </w:r>
    </w:p>
    <w:p w14:paraId="1D16E91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US EPA. (1993). </w:t>
      </w:r>
      <w:r w:rsidRPr="00332822">
        <w:rPr>
          <w:rFonts w:ascii="Times New Roman" w:hAnsi="Times New Roman" w:cs="Times New Roman"/>
          <w:i/>
          <w:iCs/>
          <w:kern w:val="0"/>
          <w:lang w:val="en-US"/>
        </w:rPr>
        <w:t>Method 353.2, Revision 2.0: Determination of Nitrate-Nitrite Nitrogen by Automated Colorimetry</w:t>
      </w:r>
      <w:r w:rsidRPr="00332822">
        <w:rPr>
          <w:rFonts w:ascii="Times New Roman" w:hAnsi="Times New Roman" w:cs="Times New Roman"/>
          <w:kern w:val="0"/>
          <w:lang w:val="en-US"/>
        </w:rPr>
        <w:t>.</w:t>
      </w:r>
    </w:p>
    <w:p w14:paraId="12F83354"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rPr>
        <w:t xml:space="preserve">Valois, A. E., &amp; Poulin, R. (2015). </w:t>
      </w:r>
      <w:r w:rsidRPr="00332822">
        <w:rPr>
          <w:rFonts w:ascii="Times New Roman" w:hAnsi="Times New Roman" w:cs="Times New Roman"/>
          <w:kern w:val="0"/>
          <w:lang w:val="en-US"/>
        </w:rPr>
        <w:t xml:space="preserve">Global drivers of parasitism in freshwater plankton communities. </w:t>
      </w:r>
      <w:r w:rsidRPr="00332822">
        <w:rPr>
          <w:rFonts w:ascii="Times New Roman" w:hAnsi="Times New Roman" w:cs="Times New Roman"/>
          <w:i/>
          <w:iCs/>
          <w:kern w:val="0"/>
          <w:lang w:val="en-US"/>
        </w:rPr>
        <w:t>Limnology and Oceanography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60</w:t>
      </w:r>
      <w:r w:rsidRPr="00332822">
        <w:rPr>
          <w:rFonts w:ascii="Times New Roman" w:hAnsi="Times New Roman" w:cs="Times New Roman"/>
          <w:kern w:val="0"/>
          <w:lang w:val="en-US"/>
        </w:rPr>
        <w:t>(5), 1707–1718. https://doi.org/10.1002/lno.10127</w:t>
      </w:r>
    </w:p>
    <w:p w14:paraId="56D5E48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Vannote</w:t>
      </w:r>
      <w:proofErr w:type="spellEnd"/>
      <w:r w:rsidRPr="00332822">
        <w:rPr>
          <w:rFonts w:ascii="Times New Roman" w:hAnsi="Times New Roman" w:cs="Times New Roman"/>
          <w:kern w:val="0"/>
          <w:lang w:val="en-US"/>
        </w:rPr>
        <w:t xml:space="preserve">, R. L., </w:t>
      </w:r>
      <w:proofErr w:type="spellStart"/>
      <w:r w:rsidRPr="00332822">
        <w:rPr>
          <w:rFonts w:ascii="Times New Roman" w:hAnsi="Times New Roman" w:cs="Times New Roman"/>
          <w:kern w:val="0"/>
          <w:lang w:val="en-US"/>
        </w:rPr>
        <w:t>Minshall</w:t>
      </w:r>
      <w:proofErr w:type="spellEnd"/>
      <w:r w:rsidRPr="00332822">
        <w:rPr>
          <w:rFonts w:ascii="Times New Roman" w:hAnsi="Times New Roman" w:cs="Times New Roman"/>
          <w:kern w:val="0"/>
          <w:lang w:val="en-US"/>
        </w:rPr>
        <w:t xml:space="preserve">, G. W., Cummins, K. W., </w:t>
      </w:r>
      <w:proofErr w:type="spellStart"/>
      <w:r w:rsidRPr="00332822">
        <w:rPr>
          <w:rFonts w:ascii="Times New Roman" w:hAnsi="Times New Roman" w:cs="Times New Roman"/>
          <w:kern w:val="0"/>
          <w:lang w:val="en-US"/>
        </w:rPr>
        <w:t>Sedell</w:t>
      </w:r>
      <w:proofErr w:type="spellEnd"/>
      <w:r w:rsidRPr="00332822">
        <w:rPr>
          <w:rFonts w:ascii="Times New Roman" w:hAnsi="Times New Roman" w:cs="Times New Roman"/>
          <w:kern w:val="0"/>
          <w:lang w:val="en-US"/>
        </w:rPr>
        <w:t xml:space="preserve">, J. R., &amp; Cushing, C. E. (1980). The River Continuum Concept. </w:t>
      </w:r>
      <w:r w:rsidRPr="00332822">
        <w:rPr>
          <w:rFonts w:ascii="Times New Roman" w:hAnsi="Times New Roman" w:cs="Times New Roman"/>
          <w:i/>
          <w:iCs/>
          <w:kern w:val="0"/>
          <w:lang w:val="en-US"/>
        </w:rPr>
        <w:t>Canadian Journal of Fisheries and Aquatic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37</w:t>
      </w:r>
      <w:r w:rsidRPr="00332822">
        <w:rPr>
          <w:rFonts w:ascii="Times New Roman" w:hAnsi="Times New Roman" w:cs="Times New Roman"/>
          <w:kern w:val="0"/>
          <w:lang w:val="en-US"/>
        </w:rPr>
        <w:t>(1), 130–137. https://doi.org/10.1139/f80-017</w:t>
      </w:r>
    </w:p>
    <w:p w14:paraId="66ADB03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Vaughan, G. E., &amp; Coble, D. W. (1975). Sublethal effects of three ectoparasites on fish. </w:t>
      </w:r>
      <w:r w:rsidRPr="00332822">
        <w:rPr>
          <w:rFonts w:ascii="Times New Roman" w:hAnsi="Times New Roman" w:cs="Times New Roman"/>
          <w:i/>
          <w:iCs/>
          <w:kern w:val="0"/>
          <w:lang w:val="en-US"/>
        </w:rPr>
        <w:t>Journal of Fish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w:t>
      </w:r>
      <w:r w:rsidRPr="00332822">
        <w:rPr>
          <w:rFonts w:ascii="Times New Roman" w:hAnsi="Times New Roman" w:cs="Times New Roman"/>
          <w:kern w:val="0"/>
          <w:lang w:val="en-US"/>
        </w:rPr>
        <w:t>(3), 283–294. https://doi.org/10.1111/j.1095-8649.1975.tb04601.x</w:t>
      </w:r>
    </w:p>
    <w:p w14:paraId="304D1FC5"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Vergara, D., Lively, C. M., King, K. C., &amp; Jokela, J. (2013). The Geographic Mosaic of Sex and Infection in Lake Populations of a New Zealand Snail at Multiple Spatial Scales. </w:t>
      </w:r>
      <w:r w:rsidRPr="00332822">
        <w:rPr>
          <w:rFonts w:ascii="Times New Roman" w:hAnsi="Times New Roman" w:cs="Times New Roman"/>
          <w:i/>
          <w:iCs/>
          <w:kern w:val="0"/>
          <w:lang w:val="en-US"/>
        </w:rPr>
        <w:t>The American Naturalist</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182</w:t>
      </w:r>
      <w:r w:rsidRPr="00332822">
        <w:rPr>
          <w:rFonts w:ascii="Times New Roman" w:hAnsi="Times New Roman" w:cs="Times New Roman"/>
          <w:kern w:val="0"/>
          <w:lang w:val="en-US"/>
        </w:rPr>
        <w:t>(4), 484–493. https://doi.org/10.1086/671996</w:t>
      </w:r>
    </w:p>
    <w:p w14:paraId="19C8857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Viana, D. S., &amp; Chase, J. M. (2019). Spatial scale modulates the inference of metacommunity </w:t>
      </w:r>
      <w:r w:rsidRPr="00332822">
        <w:rPr>
          <w:rFonts w:ascii="Times New Roman" w:hAnsi="Times New Roman" w:cs="Times New Roman"/>
          <w:kern w:val="0"/>
          <w:lang w:val="en-US"/>
        </w:rPr>
        <w:lastRenderedPageBreak/>
        <w:t xml:space="preserve">assembly processes.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100</w:t>
      </w:r>
      <w:r w:rsidRPr="00332822">
        <w:rPr>
          <w:rFonts w:ascii="Times New Roman" w:hAnsi="Times New Roman" w:cs="Times New Roman"/>
          <w:kern w:val="0"/>
          <w:lang w:val="en-US"/>
        </w:rPr>
        <w:t>(2), e02576. https://doi.org/10.1002/ecy.2576</w:t>
      </w:r>
    </w:p>
    <w:p w14:paraId="3CB5B36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Vielma</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Lagrue</w:t>
      </w:r>
      <w:proofErr w:type="spellEnd"/>
      <w:r w:rsidRPr="00332822">
        <w:rPr>
          <w:rFonts w:ascii="Times New Roman" w:hAnsi="Times New Roman" w:cs="Times New Roman"/>
          <w:kern w:val="0"/>
          <w:lang w:val="en-US"/>
        </w:rPr>
        <w:t xml:space="preserve">, C., Poulin, R., &amp; </w:t>
      </w:r>
      <w:proofErr w:type="spellStart"/>
      <w:r w:rsidRPr="00332822">
        <w:rPr>
          <w:rFonts w:ascii="Times New Roman" w:hAnsi="Times New Roman" w:cs="Times New Roman"/>
          <w:kern w:val="0"/>
          <w:lang w:val="en-US"/>
        </w:rPr>
        <w:t>Selbach</w:t>
      </w:r>
      <w:proofErr w:type="spellEnd"/>
      <w:r w:rsidRPr="00332822">
        <w:rPr>
          <w:rFonts w:ascii="Times New Roman" w:hAnsi="Times New Roman" w:cs="Times New Roman"/>
          <w:kern w:val="0"/>
          <w:lang w:val="en-US"/>
        </w:rPr>
        <w:t xml:space="preserve">, C. (2019). Non-host organisms impact transmission at two different life stages in a marine parasite. </w:t>
      </w:r>
      <w:r w:rsidRPr="00332822">
        <w:rPr>
          <w:rFonts w:ascii="Times New Roman" w:hAnsi="Times New Roman" w:cs="Times New Roman"/>
          <w:i/>
          <w:iCs/>
          <w:kern w:val="0"/>
          <w:lang w:val="en-US"/>
        </w:rPr>
        <w:t>Parasitology Research</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118</w:t>
      </w:r>
      <w:r w:rsidRPr="00332822">
        <w:rPr>
          <w:rFonts w:ascii="Times New Roman" w:hAnsi="Times New Roman" w:cs="Times New Roman"/>
          <w:kern w:val="0"/>
          <w:lang w:val="en-US"/>
        </w:rPr>
        <w:t>(1), 111–117. https://doi.org/10.1007/s00436-018-6121-2</w:t>
      </w:r>
    </w:p>
    <w:p w14:paraId="21AF2EB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Villalba</w:t>
      </w:r>
      <w:proofErr w:type="spellEnd"/>
      <w:r w:rsidRPr="00332822">
        <w:rPr>
          <w:rFonts w:ascii="Times New Roman" w:hAnsi="Times New Roman" w:cs="Times New Roman"/>
          <w:kern w:val="0"/>
          <w:lang w:val="en-US"/>
        </w:rPr>
        <w:t xml:space="preserve">-Vasquez, P. J., </w:t>
      </w:r>
      <w:proofErr w:type="spellStart"/>
      <w:r w:rsidRPr="00332822">
        <w:rPr>
          <w:rFonts w:ascii="Times New Roman" w:hAnsi="Times New Roman" w:cs="Times New Roman"/>
          <w:kern w:val="0"/>
          <w:lang w:val="en-US"/>
        </w:rPr>
        <w:t>Violante</w:t>
      </w:r>
      <w:proofErr w:type="spellEnd"/>
      <w:r w:rsidRPr="00332822">
        <w:rPr>
          <w:rFonts w:ascii="Times New Roman" w:hAnsi="Times New Roman" w:cs="Times New Roman"/>
          <w:kern w:val="0"/>
          <w:lang w:val="en-US"/>
        </w:rPr>
        <w:t xml:space="preserve">-González, J., Monks, S., Marino-Romero, J. U., Ibáñez, S. G., Rojas-Herrera, A. A., Flores-Garza, R., &amp; Rosas-Guerrero, V. (2018). Temporal and spatial variations in the metazoan parasite communities of the Panama spadefish, </w:t>
      </w:r>
      <w:proofErr w:type="spellStart"/>
      <w:r w:rsidRPr="00332822">
        <w:rPr>
          <w:rFonts w:ascii="Times New Roman" w:hAnsi="Times New Roman" w:cs="Times New Roman"/>
          <w:kern w:val="0"/>
          <w:lang w:val="en-US"/>
        </w:rPr>
        <w:t>Parapsettus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panamensis</w:t>
      </w:r>
      <w:proofErr w:type="spellEnd"/>
      <w:r w:rsidRPr="00332822">
        <w:rPr>
          <w:rFonts w:ascii="Times New Roman" w:hAnsi="Times New Roman" w:cs="Times New Roman"/>
          <w:kern w:val="0"/>
          <w:lang w:val="en-US"/>
        </w:rPr>
        <w:t xml:space="preserve"> (Pisces: Ephippidae), from the Pacific coast of Mexico. </w:t>
      </w:r>
      <w:r w:rsidRPr="00332822">
        <w:rPr>
          <w:rFonts w:ascii="Times New Roman" w:hAnsi="Times New Roman" w:cs="Times New Roman"/>
          <w:i/>
          <w:iCs/>
          <w:kern w:val="0"/>
          <w:lang w:val="en-US"/>
        </w:rPr>
        <w:t>Invertebrate Biology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137</w:t>
      </w:r>
      <w:r w:rsidRPr="00332822">
        <w:rPr>
          <w:rFonts w:ascii="Times New Roman" w:hAnsi="Times New Roman" w:cs="Times New Roman"/>
          <w:kern w:val="0"/>
          <w:lang w:val="en-US"/>
        </w:rPr>
        <w:t>(4), 339–354. https://doi.org/10.1111/ivb.12232</w:t>
      </w:r>
    </w:p>
    <w:p w14:paraId="58A0B95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Vivas</w:t>
      </w:r>
      <w:proofErr w:type="spellEnd"/>
      <w:r w:rsidRPr="00332822">
        <w:rPr>
          <w:rFonts w:ascii="Times New Roman" w:hAnsi="Times New Roman" w:cs="Times New Roman"/>
          <w:kern w:val="0"/>
          <w:lang w:val="en-US"/>
        </w:rPr>
        <w:t xml:space="preserve"> Muñoz, J. C., </w:t>
      </w:r>
      <w:proofErr w:type="spellStart"/>
      <w:r w:rsidRPr="00332822">
        <w:rPr>
          <w:rFonts w:ascii="Times New Roman" w:hAnsi="Times New Roman" w:cs="Times New Roman"/>
          <w:kern w:val="0"/>
          <w:lang w:val="en-US"/>
        </w:rPr>
        <w:t>Bierbach</w:t>
      </w:r>
      <w:proofErr w:type="spellEnd"/>
      <w:r w:rsidRPr="00332822">
        <w:rPr>
          <w:rFonts w:ascii="Times New Roman" w:hAnsi="Times New Roman" w:cs="Times New Roman"/>
          <w:kern w:val="0"/>
          <w:lang w:val="en-US"/>
        </w:rPr>
        <w:t>, D., &amp; Knopf, K. (2019). Eye fluke (</w:t>
      </w:r>
      <w:proofErr w:type="spellStart"/>
      <w:r w:rsidRPr="00332822">
        <w:rPr>
          <w:rFonts w:ascii="Times New Roman" w:hAnsi="Times New Roman" w:cs="Times New Roman"/>
          <w:kern w:val="0"/>
          <w:lang w:val="en-US"/>
        </w:rPr>
        <w:t>Tylodelphys</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clavata</w:t>
      </w:r>
      <w:proofErr w:type="spellEnd"/>
      <w:r w:rsidRPr="00332822">
        <w:rPr>
          <w:rFonts w:ascii="Times New Roman" w:hAnsi="Times New Roman" w:cs="Times New Roman"/>
          <w:kern w:val="0"/>
          <w:lang w:val="en-US"/>
        </w:rPr>
        <w:t xml:space="preserve">) infection impairs visual ability and hampers foraging success in European perch. </w:t>
      </w:r>
      <w:r w:rsidRPr="00332822">
        <w:rPr>
          <w:rFonts w:ascii="Times New Roman" w:hAnsi="Times New Roman" w:cs="Times New Roman"/>
          <w:i/>
          <w:iCs/>
          <w:kern w:val="0"/>
          <w:lang w:val="en-US"/>
        </w:rPr>
        <w:t>Parasitology Research</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118</w:t>
      </w:r>
      <w:r w:rsidRPr="00332822">
        <w:rPr>
          <w:rFonts w:ascii="Times New Roman" w:hAnsi="Times New Roman" w:cs="Times New Roman"/>
          <w:kern w:val="0"/>
          <w:lang w:val="en-US"/>
        </w:rPr>
        <w:t>(9), 2531–2541. https://doi.org/10.1007/s00436-019-06389-5</w:t>
      </w:r>
    </w:p>
    <w:p w14:paraId="28F4012C"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Ward, A. J. W., Duff, A. J., Krause, J., &amp; Barber, I. (2005). Shoaling </w:t>
      </w:r>
      <w:proofErr w:type="spellStart"/>
      <w:r w:rsidRPr="00332822">
        <w:rPr>
          <w:rFonts w:ascii="Times New Roman" w:hAnsi="Times New Roman" w:cs="Times New Roman"/>
          <w:kern w:val="0"/>
          <w:lang w:val="en-US"/>
        </w:rPr>
        <w:t>behaviour</w:t>
      </w:r>
      <w:proofErr w:type="spellEnd"/>
      <w:r w:rsidRPr="00332822">
        <w:rPr>
          <w:rFonts w:ascii="Times New Roman" w:hAnsi="Times New Roman" w:cs="Times New Roman"/>
          <w:kern w:val="0"/>
          <w:lang w:val="en-US"/>
        </w:rPr>
        <w:t xml:space="preserve"> of sticklebacks infected with the microsporidian parasite, </w:t>
      </w:r>
      <w:proofErr w:type="spellStart"/>
      <w:r w:rsidRPr="00332822">
        <w:rPr>
          <w:rFonts w:ascii="Times New Roman" w:hAnsi="Times New Roman" w:cs="Times New Roman"/>
          <w:kern w:val="0"/>
          <w:lang w:val="en-US"/>
        </w:rPr>
        <w:t>Glugea</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anomala</w:t>
      </w:r>
      <w:proofErr w:type="spellEnd"/>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Environmental Biology of Fishes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72</w:t>
      </w:r>
      <w:r w:rsidRPr="00332822">
        <w:rPr>
          <w:rFonts w:ascii="Times New Roman" w:hAnsi="Times New Roman" w:cs="Times New Roman"/>
          <w:kern w:val="0"/>
          <w:lang w:val="en-US"/>
        </w:rPr>
        <w:t>(2), 155–160. https://doi.org/10.1007/s10641-004-9078-1</w:t>
      </w:r>
    </w:p>
    <w:p w14:paraId="33DDCD6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Weber, J. N., </w:t>
      </w:r>
      <w:proofErr w:type="spellStart"/>
      <w:r w:rsidRPr="00332822">
        <w:rPr>
          <w:rFonts w:ascii="Times New Roman" w:hAnsi="Times New Roman" w:cs="Times New Roman"/>
          <w:kern w:val="0"/>
          <w:lang w:val="en-US"/>
        </w:rPr>
        <w:t>Bradburd</w:t>
      </w:r>
      <w:proofErr w:type="spellEnd"/>
      <w:r w:rsidRPr="00332822">
        <w:rPr>
          <w:rFonts w:ascii="Times New Roman" w:hAnsi="Times New Roman" w:cs="Times New Roman"/>
          <w:kern w:val="0"/>
          <w:lang w:val="en-US"/>
        </w:rPr>
        <w:t xml:space="preserve">, G. S., Stuart, Y. E., Stutz, W. E., &amp; </w:t>
      </w:r>
      <w:proofErr w:type="spellStart"/>
      <w:r w:rsidRPr="00332822">
        <w:rPr>
          <w:rFonts w:ascii="Times New Roman" w:hAnsi="Times New Roman" w:cs="Times New Roman"/>
          <w:kern w:val="0"/>
          <w:lang w:val="en-US"/>
        </w:rPr>
        <w:t>Bolnick</w:t>
      </w:r>
      <w:proofErr w:type="spellEnd"/>
      <w:r w:rsidRPr="00332822">
        <w:rPr>
          <w:rFonts w:ascii="Times New Roman" w:hAnsi="Times New Roman" w:cs="Times New Roman"/>
          <w:kern w:val="0"/>
          <w:lang w:val="en-US"/>
        </w:rPr>
        <w:t xml:space="preserve">, D. I. (2017). Partitioning the effects of isolation by distance, environment, and physical barriers on genomic divergence between </w:t>
      </w:r>
      <w:proofErr w:type="spellStart"/>
      <w:r w:rsidRPr="00332822">
        <w:rPr>
          <w:rFonts w:ascii="Times New Roman" w:hAnsi="Times New Roman" w:cs="Times New Roman"/>
          <w:kern w:val="0"/>
          <w:lang w:val="en-US"/>
        </w:rPr>
        <w:t>parapatric</w:t>
      </w:r>
      <w:proofErr w:type="spellEnd"/>
      <w:r w:rsidRPr="00332822">
        <w:rPr>
          <w:rFonts w:ascii="Times New Roman" w:hAnsi="Times New Roman" w:cs="Times New Roman"/>
          <w:kern w:val="0"/>
          <w:lang w:val="en-US"/>
        </w:rPr>
        <w:t xml:space="preserve"> </w:t>
      </w:r>
      <w:proofErr w:type="spellStart"/>
      <w:r w:rsidRPr="00332822">
        <w:rPr>
          <w:rFonts w:ascii="Times New Roman" w:hAnsi="Times New Roman" w:cs="Times New Roman"/>
          <w:kern w:val="0"/>
          <w:lang w:val="en-US"/>
        </w:rPr>
        <w:t>threespine</w:t>
      </w:r>
      <w:proofErr w:type="spellEnd"/>
      <w:r w:rsidRPr="00332822">
        <w:rPr>
          <w:rFonts w:ascii="Times New Roman" w:hAnsi="Times New Roman" w:cs="Times New Roman"/>
          <w:kern w:val="0"/>
          <w:lang w:val="en-US"/>
        </w:rPr>
        <w:t xml:space="preserve"> stickleback. </w:t>
      </w:r>
      <w:r w:rsidRPr="00332822">
        <w:rPr>
          <w:rFonts w:ascii="Times New Roman" w:hAnsi="Times New Roman" w:cs="Times New Roman"/>
          <w:i/>
          <w:iCs/>
          <w:kern w:val="0"/>
          <w:lang w:val="en-US"/>
        </w:rPr>
        <w:t>Evolution</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71</w:t>
      </w:r>
      <w:r w:rsidRPr="00332822">
        <w:rPr>
          <w:rFonts w:ascii="Times New Roman" w:hAnsi="Times New Roman" w:cs="Times New Roman"/>
          <w:kern w:val="0"/>
          <w:lang w:val="en-US"/>
        </w:rPr>
        <w:t>(2), 342–356. https://doi.org/10.1111/evo.13110</w:t>
      </w:r>
    </w:p>
    <w:p w14:paraId="5F1DA8C8"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Welsh, J. E., Meer, J. van der, </w:t>
      </w:r>
      <w:proofErr w:type="spellStart"/>
      <w:r w:rsidRPr="00332822">
        <w:rPr>
          <w:rFonts w:ascii="Times New Roman" w:hAnsi="Times New Roman" w:cs="Times New Roman"/>
          <w:kern w:val="0"/>
          <w:lang w:val="en-US"/>
        </w:rPr>
        <w:t>Brussaard</w:t>
      </w:r>
      <w:proofErr w:type="spellEnd"/>
      <w:r w:rsidRPr="00332822">
        <w:rPr>
          <w:rFonts w:ascii="Times New Roman" w:hAnsi="Times New Roman" w:cs="Times New Roman"/>
          <w:kern w:val="0"/>
          <w:lang w:val="en-US"/>
        </w:rPr>
        <w:t xml:space="preserve">, C. P. D., &amp; </w:t>
      </w:r>
      <w:proofErr w:type="spellStart"/>
      <w:r w:rsidRPr="00332822">
        <w:rPr>
          <w:rFonts w:ascii="Times New Roman" w:hAnsi="Times New Roman" w:cs="Times New Roman"/>
          <w:kern w:val="0"/>
          <w:lang w:val="en-US"/>
        </w:rPr>
        <w:t>Thieltges</w:t>
      </w:r>
      <w:proofErr w:type="spellEnd"/>
      <w:r w:rsidRPr="00332822">
        <w:rPr>
          <w:rFonts w:ascii="Times New Roman" w:hAnsi="Times New Roman" w:cs="Times New Roman"/>
          <w:kern w:val="0"/>
          <w:lang w:val="en-US"/>
        </w:rPr>
        <w:t xml:space="preserve">, D. W. (2014). Inventory of organisms interfering with transmission of a marine trematode. </w:t>
      </w:r>
      <w:r w:rsidRPr="00332822">
        <w:rPr>
          <w:rFonts w:ascii="Times New Roman" w:hAnsi="Times New Roman" w:cs="Times New Roman"/>
          <w:i/>
          <w:iCs/>
          <w:kern w:val="0"/>
          <w:lang w:val="en-US"/>
        </w:rPr>
        <w:t>Journal of the Marine Biological Association of the United Kingdom</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94</w:t>
      </w:r>
      <w:r w:rsidRPr="00332822">
        <w:rPr>
          <w:rFonts w:ascii="Times New Roman" w:hAnsi="Times New Roman" w:cs="Times New Roman"/>
          <w:kern w:val="0"/>
          <w:lang w:val="en-US"/>
        </w:rPr>
        <w:t>(4), 697–702. https://doi.org/10.1017/S0025315414000034</w:t>
      </w:r>
    </w:p>
    <w:p w14:paraId="0FE0DB9F"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Werner, E. E., &amp; Hall, D. J. (1977). Competition and Habitat Shift in Two Sunfishes (Centrarchidae). </w:t>
      </w:r>
      <w:r w:rsidRPr="00332822">
        <w:rPr>
          <w:rFonts w:ascii="Times New Roman" w:hAnsi="Times New Roman" w:cs="Times New Roman"/>
          <w:i/>
          <w:iCs/>
          <w:kern w:val="0"/>
          <w:lang w:val="en-US"/>
        </w:rPr>
        <w:t>Ecology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58</w:t>
      </w:r>
      <w:r w:rsidRPr="00332822">
        <w:rPr>
          <w:rFonts w:ascii="Times New Roman" w:hAnsi="Times New Roman" w:cs="Times New Roman"/>
          <w:kern w:val="0"/>
          <w:lang w:val="en-US"/>
        </w:rPr>
        <w:t>(4), 869–876. https://doi.org/10.2307/1936222</w:t>
      </w:r>
    </w:p>
    <w:p w14:paraId="405629DE"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Wickham, H. (2016). </w:t>
      </w:r>
      <w:r w:rsidRPr="00332822">
        <w:rPr>
          <w:rFonts w:ascii="Times New Roman" w:hAnsi="Times New Roman" w:cs="Times New Roman"/>
          <w:i/>
          <w:iCs/>
          <w:kern w:val="0"/>
          <w:lang w:val="en-US"/>
        </w:rPr>
        <w:t>ggplot2: Elegant Graphics for Data Analysis.</w:t>
      </w:r>
      <w:r w:rsidRPr="00332822">
        <w:rPr>
          <w:rFonts w:ascii="Times New Roman" w:hAnsi="Times New Roman" w:cs="Times New Roman"/>
          <w:kern w:val="0"/>
          <w:lang w:val="en-US"/>
        </w:rPr>
        <w:t xml:space="preserve"> [Computer software]. Springer-Verlag New York.</w:t>
      </w:r>
    </w:p>
    <w:p w14:paraId="449111F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Williams-</w:t>
      </w:r>
      <w:proofErr w:type="spellStart"/>
      <w:r w:rsidRPr="00332822">
        <w:rPr>
          <w:rFonts w:ascii="Times New Roman" w:hAnsi="Times New Roman" w:cs="Times New Roman"/>
          <w:kern w:val="0"/>
          <w:lang w:val="en-US"/>
        </w:rPr>
        <w:t>Blangero</w:t>
      </w:r>
      <w:proofErr w:type="spellEnd"/>
      <w:r w:rsidRPr="00332822">
        <w:rPr>
          <w:rFonts w:ascii="Times New Roman" w:hAnsi="Times New Roman" w:cs="Times New Roman"/>
          <w:kern w:val="0"/>
          <w:lang w:val="en-US"/>
        </w:rPr>
        <w:t xml:space="preserve">, S., </w:t>
      </w:r>
      <w:proofErr w:type="spellStart"/>
      <w:r w:rsidRPr="00332822">
        <w:rPr>
          <w:rFonts w:ascii="Times New Roman" w:hAnsi="Times New Roman" w:cs="Times New Roman"/>
          <w:kern w:val="0"/>
          <w:lang w:val="en-US"/>
        </w:rPr>
        <w:t>Criscione</w:t>
      </w:r>
      <w:proofErr w:type="spellEnd"/>
      <w:r w:rsidRPr="00332822">
        <w:rPr>
          <w:rFonts w:ascii="Times New Roman" w:hAnsi="Times New Roman" w:cs="Times New Roman"/>
          <w:kern w:val="0"/>
          <w:lang w:val="en-US"/>
        </w:rPr>
        <w:t xml:space="preserve">, C. D., </w:t>
      </w:r>
      <w:proofErr w:type="spellStart"/>
      <w:r w:rsidRPr="00332822">
        <w:rPr>
          <w:rFonts w:ascii="Times New Roman" w:hAnsi="Times New Roman" w:cs="Times New Roman"/>
          <w:kern w:val="0"/>
          <w:lang w:val="en-US"/>
        </w:rPr>
        <w:t>VandeBerg</w:t>
      </w:r>
      <w:proofErr w:type="spellEnd"/>
      <w:r w:rsidRPr="00332822">
        <w:rPr>
          <w:rFonts w:ascii="Times New Roman" w:hAnsi="Times New Roman" w:cs="Times New Roman"/>
          <w:kern w:val="0"/>
          <w:lang w:val="en-US"/>
        </w:rPr>
        <w:t xml:space="preserve">, J. L., Correa-Oliveira, R., Williams, K. D., </w:t>
      </w:r>
      <w:proofErr w:type="spellStart"/>
      <w:r w:rsidRPr="00332822">
        <w:rPr>
          <w:rFonts w:ascii="Times New Roman" w:hAnsi="Times New Roman" w:cs="Times New Roman"/>
          <w:kern w:val="0"/>
          <w:lang w:val="en-US"/>
        </w:rPr>
        <w:t>Subedi</w:t>
      </w:r>
      <w:proofErr w:type="spellEnd"/>
      <w:r w:rsidRPr="00332822">
        <w:rPr>
          <w:rFonts w:ascii="Times New Roman" w:hAnsi="Times New Roman" w:cs="Times New Roman"/>
          <w:kern w:val="0"/>
          <w:lang w:val="en-US"/>
        </w:rPr>
        <w:t xml:space="preserve">, J., Kent, J. W., Williams, J., Kumar, S., &amp; </w:t>
      </w:r>
      <w:proofErr w:type="spellStart"/>
      <w:r w:rsidRPr="00332822">
        <w:rPr>
          <w:rFonts w:ascii="Times New Roman" w:hAnsi="Times New Roman" w:cs="Times New Roman"/>
          <w:kern w:val="0"/>
          <w:lang w:val="en-US"/>
        </w:rPr>
        <w:t>Blangero</w:t>
      </w:r>
      <w:proofErr w:type="spellEnd"/>
      <w:r w:rsidRPr="00332822">
        <w:rPr>
          <w:rFonts w:ascii="Times New Roman" w:hAnsi="Times New Roman" w:cs="Times New Roman"/>
          <w:kern w:val="0"/>
          <w:lang w:val="en-US"/>
        </w:rPr>
        <w:t xml:space="preserve">, J. (2012). Host genetics and population structure effects on parasitic disease. </w:t>
      </w:r>
      <w:r w:rsidRPr="00332822">
        <w:rPr>
          <w:rFonts w:ascii="Times New Roman" w:hAnsi="Times New Roman" w:cs="Times New Roman"/>
          <w:i/>
          <w:iCs/>
          <w:kern w:val="0"/>
          <w:lang w:val="en-US"/>
        </w:rPr>
        <w:t>Philosophical Transactions of the Royal Society B: Biological Sciences</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367</w:t>
      </w:r>
      <w:r w:rsidRPr="00332822">
        <w:rPr>
          <w:rFonts w:ascii="Times New Roman" w:hAnsi="Times New Roman" w:cs="Times New Roman"/>
          <w:kern w:val="0"/>
          <w:lang w:val="en-US"/>
        </w:rPr>
        <w:t>(1590), 887–894. https://doi.org/10.1098/rstb.2011.0296</w:t>
      </w:r>
    </w:p>
    <w:p w14:paraId="0C6A6B20"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Wilson, D. S., Coleman, K., Clark, A. B., &amp; Biederman, L. (1993). Shy-bold continuum in pumpkinseed sunfish (Lepomis gibbosus): An ecological study of a psychological trait. </w:t>
      </w:r>
      <w:r w:rsidRPr="00332822">
        <w:rPr>
          <w:rFonts w:ascii="Times New Roman" w:hAnsi="Times New Roman" w:cs="Times New Roman"/>
          <w:i/>
          <w:iCs/>
          <w:kern w:val="0"/>
          <w:lang w:val="en-US"/>
        </w:rPr>
        <w:t>Journal of Comparative Psychology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107</w:t>
      </w:r>
      <w:r w:rsidRPr="00332822">
        <w:rPr>
          <w:rFonts w:ascii="Times New Roman" w:hAnsi="Times New Roman" w:cs="Times New Roman"/>
          <w:kern w:val="0"/>
          <w:lang w:val="en-US"/>
        </w:rPr>
        <w:t>, 250–260. https://doi.org/10.1037/0735-7036.107.3.250</w:t>
      </w:r>
    </w:p>
    <w:p w14:paraId="699C67EA"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Wood, S. N. (2017). </w:t>
      </w:r>
      <w:r w:rsidRPr="00332822">
        <w:rPr>
          <w:rFonts w:ascii="Times New Roman" w:hAnsi="Times New Roman" w:cs="Times New Roman"/>
          <w:i/>
          <w:iCs/>
          <w:kern w:val="0"/>
          <w:lang w:val="en-US"/>
        </w:rPr>
        <w:t>Generalized Additive Models: An Introduction with R, Second Edition</w:t>
      </w:r>
      <w:r w:rsidRPr="00332822">
        <w:rPr>
          <w:rFonts w:ascii="Times New Roman" w:hAnsi="Times New Roman" w:cs="Times New Roman"/>
          <w:kern w:val="0"/>
          <w:lang w:val="en-US"/>
        </w:rPr>
        <w:t xml:space="preserve"> (2nd ed.). Chapman and Hall/CRC. https://doi.org/10.1201/9781315370279</w:t>
      </w:r>
    </w:p>
    <w:p w14:paraId="304B6C2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r w:rsidRPr="00332822">
        <w:rPr>
          <w:rFonts w:ascii="Times New Roman" w:hAnsi="Times New Roman" w:cs="Times New Roman"/>
          <w:kern w:val="0"/>
          <w:lang w:val="en-US"/>
        </w:rPr>
        <w:t xml:space="preserve">Young, R. E., &amp; </w:t>
      </w:r>
      <w:proofErr w:type="spellStart"/>
      <w:r w:rsidRPr="00332822">
        <w:rPr>
          <w:rFonts w:ascii="Times New Roman" w:hAnsi="Times New Roman" w:cs="Times New Roman"/>
          <w:kern w:val="0"/>
          <w:lang w:val="en-US"/>
        </w:rPr>
        <w:t>Maccoll</w:t>
      </w:r>
      <w:proofErr w:type="spellEnd"/>
      <w:r w:rsidRPr="00332822">
        <w:rPr>
          <w:rFonts w:ascii="Times New Roman" w:hAnsi="Times New Roman" w:cs="Times New Roman"/>
          <w:kern w:val="0"/>
          <w:lang w:val="en-US"/>
        </w:rPr>
        <w:t xml:space="preserve">, A. D. C. (2017). Spatial and temporal variation in </w:t>
      </w:r>
      <w:proofErr w:type="spellStart"/>
      <w:r w:rsidRPr="00332822">
        <w:rPr>
          <w:rFonts w:ascii="Times New Roman" w:hAnsi="Times New Roman" w:cs="Times New Roman"/>
          <w:kern w:val="0"/>
          <w:lang w:val="en-US"/>
        </w:rPr>
        <w:t>macroparasite</w:t>
      </w:r>
      <w:proofErr w:type="spellEnd"/>
      <w:r w:rsidRPr="00332822">
        <w:rPr>
          <w:rFonts w:ascii="Times New Roman" w:hAnsi="Times New Roman" w:cs="Times New Roman"/>
          <w:kern w:val="0"/>
          <w:lang w:val="en-US"/>
        </w:rPr>
        <w:t xml:space="preserve"> communities of three-spined stickleback. </w:t>
      </w:r>
      <w:r w:rsidRPr="00332822">
        <w:rPr>
          <w:rFonts w:ascii="Times New Roman" w:hAnsi="Times New Roman" w:cs="Times New Roman"/>
          <w:i/>
          <w:iCs/>
          <w:kern w:val="0"/>
          <w:lang w:val="en-US"/>
        </w:rPr>
        <w:t>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144</w:t>
      </w:r>
      <w:r w:rsidRPr="00332822">
        <w:rPr>
          <w:rFonts w:ascii="Times New Roman" w:hAnsi="Times New Roman" w:cs="Times New Roman"/>
          <w:kern w:val="0"/>
          <w:lang w:val="en-US"/>
        </w:rPr>
        <w:t>(4), 436–449. https://doi.org/10.1017/S0031182016001815</w:t>
      </w:r>
    </w:p>
    <w:p w14:paraId="5881D0F7"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Zelmer</w:t>
      </w:r>
      <w:proofErr w:type="spellEnd"/>
      <w:r w:rsidRPr="00332822">
        <w:rPr>
          <w:rFonts w:ascii="Times New Roman" w:hAnsi="Times New Roman" w:cs="Times New Roman"/>
          <w:kern w:val="0"/>
          <w:lang w:val="en-US"/>
        </w:rPr>
        <w:t xml:space="preserve">, D. A., &amp; Campbell, J. K. (2011). Examining the area effect for parasite communities of bluegill x green sunfish hybrids in five constructed ponds in Kansas. </w:t>
      </w:r>
      <w:r w:rsidRPr="00332822">
        <w:rPr>
          <w:rFonts w:ascii="Times New Roman" w:hAnsi="Times New Roman" w:cs="Times New Roman"/>
          <w:i/>
          <w:iCs/>
          <w:kern w:val="0"/>
          <w:lang w:val="en-US"/>
        </w:rPr>
        <w:t>The Journal of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97</w:t>
      </w:r>
      <w:r w:rsidRPr="00332822">
        <w:rPr>
          <w:rFonts w:ascii="Times New Roman" w:hAnsi="Times New Roman" w:cs="Times New Roman"/>
          <w:kern w:val="0"/>
          <w:lang w:val="en-US"/>
        </w:rPr>
        <w:t>(2), 197–201. https://doi.org/10.1645/GE-2492.1</w:t>
      </w:r>
    </w:p>
    <w:p w14:paraId="073A6CAD"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Zuk</w:t>
      </w:r>
      <w:proofErr w:type="spellEnd"/>
      <w:r w:rsidRPr="00332822">
        <w:rPr>
          <w:rFonts w:ascii="Times New Roman" w:hAnsi="Times New Roman" w:cs="Times New Roman"/>
          <w:kern w:val="0"/>
          <w:lang w:val="en-US"/>
        </w:rPr>
        <w:t xml:space="preserve">, M., &amp; McKean, K. A. (1996). Sex differences in parasite infections: Patterns and processes. </w:t>
      </w:r>
      <w:r w:rsidRPr="00332822">
        <w:rPr>
          <w:rFonts w:ascii="Times New Roman" w:hAnsi="Times New Roman" w:cs="Times New Roman"/>
          <w:i/>
          <w:iCs/>
          <w:kern w:val="0"/>
          <w:lang w:val="en-US"/>
        </w:rPr>
        <w:t>International Journal for Parasitology</w:t>
      </w:r>
      <w:r w:rsidRPr="00332822">
        <w:rPr>
          <w:rFonts w:ascii="Times New Roman" w:hAnsi="Times New Roman" w:cs="Times New Roman"/>
          <w:kern w:val="0"/>
          <w:lang w:val="en-US"/>
        </w:rPr>
        <w:t xml:space="preserve">, </w:t>
      </w:r>
      <w:r w:rsidRPr="00332822">
        <w:rPr>
          <w:rFonts w:ascii="Times New Roman" w:hAnsi="Times New Roman" w:cs="Times New Roman"/>
          <w:i/>
          <w:iCs/>
          <w:kern w:val="0"/>
          <w:lang w:val="en-US"/>
        </w:rPr>
        <w:t>26</w:t>
      </w:r>
      <w:r w:rsidRPr="00332822">
        <w:rPr>
          <w:rFonts w:ascii="Times New Roman" w:hAnsi="Times New Roman" w:cs="Times New Roman"/>
          <w:kern w:val="0"/>
          <w:lang w:val="en-US"/>
        </w:rPr>
        <w:t>(10), 1009–1024. https://doi.org/10.1016/S0020-7519(96)80001-4</w:t>
      </w:r>
    </w:p>
    <w:p w14:paraId="6767CD43" w14:textId="77777777" w:rsidR="00332822" w:rsidRPr="00332822" w:rsidRDefault="00332822" w:rsidP="00332822">
      <w:pPr>
        <w:widowControl w:val="0"/>
        <w:autoSpaceDE w:val="0"/>
        <w:autoSpaceDN w:val="0"/>
        <w:adjustRightInd w:val="0"/>
        <w:rPr>
          <w:rFonts w:ascii="Times New Roman" w:hAnsi="Times New Roman" w:cs="Times New Roman"/>
          <w:kern w:val="0"/>
          <w:lang w:val="en-US"/>
        </w:rPr>
      </w:pPr>
      <w:proofErr w:type="spellStart"/>
      <w:r w:rsidRPr="00332822">
        <w:rPr>
          <w:rFonts w:ascii="Times New Roman" w:hAnsi="Times New Roman" w:cs="Times New Roman"/>
          <w:kern w:val="0"/>
          <w:lang w:val="en-US"/>
        </w:rPr>
        <w:t>Zuur</w:t>
      </w:r>
      <w:proofErr w:type="spellEnd"/>
      <w:r w:rsidRPr="00332822">
        <w:rPr>
          <w:rFonts w:ascii="Times New Roman" w:hAnsi="Times New Roman" w:cs="Times New Roman"/>
          <w:kern w:val="0"/>
          <w:lang w:val="en-US"/>
        </w:rPr>
        <w:t xml:space="preserve">, A. F., </w:t>
      </w:r>
      <w:proofErr w:type="spellStart"/>
      <w:r w:rsidRPr="00332822">
        <w:rPr>
          <w:rFonts w:ascii="Times New Roman" w:hAnsi="Times New Roman" w:cs="Times New Roman"/>
          <w:kern w:val="0"/>
          <w:lang w:val="en-US"/>
        </w:rPr>
        <w:t>Ieno</w:t>
      </w:r>
      <w:proofErr w:type="spellEnd"/>
      <w:r w:rsidRPr="00332822">
        <w:rPr>
          <w:rFonts w:ascii="Times New Roman" w:hAnsi="Times New Roman" w:cs="Times New Roman"/>
          <w:kern w:val="0"/>
          <w:lang w:val="en-US"/>
        </w:rPr>
        <w:t xml:space="preserve">, E. N., Walker, N., </w:t>
      </w:r>
      <w:proofErr w:type="spellStart"/>
      <w:r w:rsidRPr="00332822">
        <w:rPr>
          <w:rFonts w:ascii="Times New Roman" w:hAnsi="Times New Roman" w:cs="Times New Roman"/>
          <w:kern w:val="0"/>
          <w:lang w:val="en-US"/>
        </w:rPr>
        <w:t>Saveliev</w:t>
      </w:r>
      <w:proofErr w:type="spellEnd"/>
      <w:r w:rsidRPr="00332822">
        <w:rPr>
          <w:rFonts w:ascii="Times New Roman" w:hAnsi="Times New Roman" w:cs="Times New Roman"/>
          <w:kern w:val="0"/>
          <w:lang w:val="en-US"/>
        </w:rPr>
        <w:t xml:space="preserve">, A. A., &amp; Smith, G. M. (2009). </w:t>
      </w:r>
      <w:r w:rsidRPr="00332822">
        <w:rPr>
          <w:rFonts w:ascii="Times New Roman" w:hAnsi="Times New Roman" w:cs="Times New Roman"/>
          <w:i/>
          <w:iCs/>
          <w:kern w:val="0"/>
          <w:lang w:val="en-US"/>
        </w:rPr>
        <w:t>Mixed effects models and extensions in ecology with R</w:t>
      </w:r>
      <w:r w:rsidRPr="00332822">
        <w:rPr>
          <w:rFonts w:ascii="Times New Roman" w:hAnsi="Times New Roman" w:cs="Times New Roman"/>
          <w:kern w:val="0"/>
          <w:lang w:val="en-US"/>
        </w:rPr>
        <w:t>. Springer. https://doi.org/10.1007/978-0-387-87458-6</w:t>
      </w:r>
    </w:p>
    <w:p w14:paraId="62610AA2" w14:textId="596F59A6" w:rsidR="009C4200" w:rsidRPr="009A26C7" w:rsidRDefault="009A26C7" w:rsidP="00091588">
      <w:pPr>
        <w:pStyle w:val="Style4"/>
      </w:pPr>
      <w:r>
        <w:lastRenderedPageBreak/>
        <w:fldChar w:fldCharType="end"/>
      </w:r>
    </w:p>
    <w:p w14:paraId="55C85183" w14:textId="00EBE968" w:rsidR="009C4200" w:rsidRPr="009A26C7" w:rsidRDefault="009C4200">
      <w:pPr>
        <w:rPr>
          <w:lang w:val="en-US"/>
        </w:rPr>
      </w:pPr>
      <w:r w:rsidRPr="009A26C7">
        <w:rPr>
          <w:lang w:val="en-US"/>
        </w:rPr>
        <w:br w:type="page"/>
      </w:r>
    </w:p>
    <w:p w14:paraId="7565F3F3" w14:textId="589B0E78" w:rsidR="009C4200" w:rsidRPr="009A26C7" w:rsidRDefault="009C4200" w:rsidP="009C4200">
      <w:pPr>
        <w:pStyle w:val="Titre1"/>
        <w:rPr>
          <w:lang w:val="fr-CA"/>
        </w:rPr>
      </w:pPr>
      <w:bookmarkStart w:id="123" w:name="_Toc159360084"/>
      <w:bookmarkStart w:id="124" w:name="_Toc159407078"/>
      <w:bookmarkStart w:id="125" w:name="_Toc159491689"/>
      <w:r w:rsidRPr="009A26C7">
        <w:rPr>
          <w:lang w:val="fr-CA"/>
        </w:rPr>
        <w:lastRenderedPageBreak/>
        <w:t>ANNEXES</w:t>
      </w:r>
      <w:bookmarkEnd w:id="123"/>
      <w:bookmarkEnd w:id="124"/>
      <w:bookmarkEnd w:id="125"/>
    </w:p>
    <w:p w14:paraId="3B75ABC1" w14:textId="77777777" w:rsidR="009C4200" w:rsidRDefault="009C4200" w:rsidP="009C4200">
      <w:pPr>
        <w:jc w:val="both"/>
        <w:rPr>
          <w:rFonts w:cstheme="majorHAnsi"/>
          <w:b/>
          <w:bCs/>
        </w:rPr>
      </w:pPr>
    </w:p>
    <w:p w14:paraId="2C4ACCFA" w14:textId="7B494C05" w:rsidR="009C4200" w:rsidRDefault="00D3455F" w:rsidP="009C4200">
      <w:pPr>
        <w:pStyle w:val="Titre2"/>
      </w:pPr>
      <w:bookmarkStart w:id="126" w:name="_Toc159360085"/>
      <w:bookmarkStart w:id="127" w:name="_Toc159407079"/>
      <w:bookmarkStart w:id="128" w:name="_Toc159491690"/>
      <w:r>
        <w:t xml:space="preserve">Annexe S – </w:t>
      </w:r>
      <w:r w:rsidR="009C4200" w:rsidRPr="00E819AF">
        <w:t>Support information</w:t>
      </w:r>
      <w:bookmarkEnd w:id="126"/>
      <w:bookmarkEnd w:id="127"/>
      <w:bookmarkEnd w:id="128"/>
    </w:p>
    <w:p w14:paraId="4CA65FB2" w14:textId="77777777" w:rsidR="009C4200" w:rsidRDefault="009C4200" w:rsidP="009C4200">
      <w:pPr>
        <w:rPr>
          <w:rFonts w:cstheme="majorHAnsi"/>
          <w:i/>
          <w:iCs/>
        </w:rPr>
      </w:pPr>
    </w:p>
    <w:p w14:paraId="25B21771" w14:textId="77777777" w:rsidR="009C4200" w:rsidRDefault="009C4200" w:rsidP="009C4200">
      <w:pPr>
        <w:rPr>
          <w:rFonts w:cstheme="majorHAnsi"/>
          <w:i/>
          <w:iCs/>
        </w:rPr>
      </w:pPr>
      <w:r>
        <w:rPr>
          <w:rFonts w:cstheme="majorHAnsi"/>
          <w:i/>
          <w:iCs/>
          <w:noProof/>
        </w:rPr>
        <w:drawing>
          <wp:inline distT="0" distB="0" distL="0" distR="0" wp14:anchorId="6D29F40B" wp14:editId="7D842AF3">
            <wp:extent cx="6169953" cy="5296984"/>
            <wp:effectExtent l="0" t="0" r="0" b="0"/>
            <wp:docPr id="574536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6505" name="Image 574536505"/>
                    <pic:cNvPicPr/>
                  </pic:nvPicPr>
                  <pic:blipFill rotWithShape="1">
                    <a:blip r:embed="rId28">
                      <a:extLst>
                        <a:ext uri="{28A0092B-C50C-407E-A947-70E740481C1C}">
                          <a14:useLocalDpi xmlns:a14="http://schemas.microsoft.com/office/drawing/2010/main" val="0"/>
                        </a:ext>
                      </a:extLst>
                    </a:blip>
                    <a:srcRect l="5890" r="6750"/>
                    <a:stretch/>
                  </pic:blipFill>
                  <pic:spPr bwMode="auto">
                    <a:xfrm>
                      <a:off x="0" y="0"/>
                      <a:ext cx="6183451" cy="5308572"/>
                    </a:xfrm>
                    <a:prstGeom prst="rect">
                      <a:avLst/>
                    </a:prstGeom>
                    <a:ln>
                      <a:noFill/>
                    </a:ln>
                    <a:extLst>
                      <a:ext uri="{53640926-AAD7-44D8-BBD7-CCE9431645EC}">
                        <a14:shadowObscured xmlns:a14="http://schemas.microsoft.com/office/drawing/2010/main"/>
                      </a:ext>
                    </a:extLst>
                  </pic:spPr>
                </pic:pic>
              </a:graphicData>
            </a:graphic>
          </wp:inline>
        </w:drawing>
      </w:r>
    </w:p>
    <w:p w14:paraId="3C3A137B" w14:textId="77777777" w:rsidR="009C4200" w:rsidRDefault="009C4200" w:rsidP="009C4200">
      <w:pPr>
        <w:rPr>
          <w:rFonts w:cstheme="majorHAnsi"/>
          <w:i/>
          <w:iCs/>
        </w:rPr>
      </w:pPr>
      <w:r>
        <w:rPr>
          <w:noProof/>
        </w:rPr>
        <mc:AlternateContent>
          <mc:Choice Requires="wps">
            <w:drawing>
              <wp:anchor distT="0" distB="0" distL="114300" distR="114300" simplePos="0" relativeHeight="251669504" behindDoc="0" locked="0" layoutInCell="1" allowOverlap="1" wp14:anchorId="5270AE21" wp14:editId="47D4F996">
                <wp:simplePos x="0" y="0"/>
                <wp:positionH relativeFrom="column">
                  <wp:posOffset>118259</wp:posOffset>
                </wp:positionH>
                <wp:positionV relativeFrom="paragraph">
                  <wp:posOffset>186055</wp:posOffset>
                </wp:positionV>
                <wp:extent cx="1828800" cy="1828800"/>
                <wp:effectExtent l="0" t="0" r="0" b="0"/>
                <wp:wrapSquare wrapText="bothSides"/>
                <wp:docPr id="7660553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17E8405" w14:textId="77777777" w:rsidR="009C4200" w:rsidRPr="00C45D5C" w:rsidRDefault="009C4200" w:rsidP="00C45D5C">
                            <w:pPr>
                              <w:pStyle w:val="Style1"/>
                              <w:rPr>
                                <w:b w:val="0"/>
                                <w:bCs w:val="0"/>
                              </w:rPr>
                            </w:pPr>
                            <w:bookmarkStart w:id="129" w:name="_Toc159488136"/>
                            <w:r w:rsidRPr="00AF5711">
                              <w:t xml:space="preserve">Figure S1. </w:t>
                            </w:r>
                            <w:r w:rsidRPr="00C45D5C">
                              <w:rPr>
                                <w:b w:val="0"/>
                                <w:bCs w:val="0"/>
                              </w:rPr>
                              <w:t>Transect-scale environmental predictor correlation plot.</w:t>
                            </w:r>
                            <w:bookmarkEnd w:id="12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70AE21" id="Zone de texte 1" o:spid="_x0000_s1050" type="#_x0000_t202" style="position:absolute;margin-left:9.3pt;margin-top:14.6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" filled="f" stroked="f" strokeweight=".5pt">
                <v:textbox style="mso-fit-shape-to-text:t">
                  <w:txbxContent>
                    <w:p w14:paraId="017E8405" w14:textId="77777777" w:rsidR="009C4200" w:rsidRPr="00C45D5C" w:rsidRDefault="009C4200" w:rsidP="00C45D5C">
                      <w:pPr>
                        <w:pStyle w:val="Style1"/>
                        <w:rPr>
                          <w:b w:val="0"/>
                          <w:bCs w:val="0"/>
                        </w:rPr>
                      </w:pPr>
                      <w:bookmarkStart w:id="102" w:name="_Toc159488136"/>
                      <w:r w:rsidRPr="00AF5711">
                        <w:t xml:space="preserve">Figure S1. </w:t>
                      </w:r>
                      <w:r w:rsidRPr="00C45D5C">
                        <w:rPr>
                          <w:b w:val="0"/>
                          <w:bCs w:val="0"/>
                        </w:rPr>
                        <w:t>Transect-scale environmental predictor correlation plot.</w:t>
                      </w:r>
                      <w:bookmarkEnd w:id="102"/>
                    </w:p>
                  </w:txbxContent>
                </v:textbox>
                <w10:wrap type="square"/>
              </v:shape>
            </w:pict>
          </mc:Fallback>
        </mc:AlternateContent>
      </w:r>
    </w:p>
    <w:p w14:paraId="6B80AA08" w14:textId="4207EC7E" w:rsidR="006102D6" w:rsidRPr="006102D6" w:rsidRDefault="006102D6">
      <w:r>
        <w:br w:type="page"/>
      </w:r>
    </w:p>
    <w:p w14:paraId="4B7FF9E9" w14:textId="35D0F956" w:rsidR="006102D6" w:rsidRDefault="006102D6" w:rsidP="006102D6">
      <w:r>
        <w:lastRenderedPageBreak/>
        <w:br w:type="page"/>
      </w:r>
      <w:r>
        <w:rPr>
          <w:noProof/>
        </w:rPr>
        <mc:AlternateContent>
          <mc:Choice Requires="wps">
            <w:drawing>
              <wp:anchor distT="0" distB="0" distL="114300" distR="114300" simplePos="0" relativeHeight="251671552" behindDoc="0" locked="0" layoutInCell="1" allowOverlap="1" wp14:anchorId="41787C5A" wp14:editId="5E1C1762">
                <wp:simplePos x="0" y="0"/>
                <wp:positionH relativeFrom="column">
                  <wp:posOffset>-1270</wp:posOffset>
                </wp:positionH>
                <wp:positionV relativeFrom="paragraph">
                  <wp:posOffset>149</wp:posOffset>
                </wp:positionV>
                <wp:extent cx="6287135" cy="1828800"/>
                <wp:effectExtent l="0" t="0" r="0" b="0"/>
                <wp:wrapSquare wrapText="bothSides"/>
                <wp:docPr id="1417072594" name="Zone de texte 1"/>
                <wp:cNvGraphicFramePr/>
                <a:graphic xmlns:a="http://schemas.openxmlformats.org/drawingml/2006/main">
                  <a:graphicData uri="http://schemas.microsoft.com/office/word/2010/wordprocessingShape">
                    <wps:wsp>
                      <wps:cNvSpPr txBox="1"/>
                      <wps:spPr>
                        <a:xfrm>
                          <a:off x="0" y="0"/>
                          <a:ext cx="6287135" cy="1828800"/>
                        </a:xfrm>
                        <a:prstGeom prst="rect">
                          <a:avLst/>
                        </a:prstGeom>
                        <a:noFill/>
                        <a:ln w="6350">
                          <a:noFill/>
                        </a:ln>
                      </wps:spPr>
                      <wps:txbx>
                        <w:txbxContent>
                          <w:p w14:paraId="416B26C2" w14:textId="77777777" w:rsidR="006102D6" w:rsidRDefault="006102D6" w:rsidP="005F782F">
                            <w:pPr>
                              <w:pStyle w:val="Style2"/>
                            </w:pPr>
                            <w:bookmarkStart w:id="130" w:name="_Toc159439824"/>
                            <w:r w:rsidRPr="005F782F">
                              <w:rPr>
                                <w:b/>
                                <w:bCs/>
                              </w:rPr>
                              <w:t>Table S1.</w:t>
                            </w:r>
                            <w:r>
                              <w:t xml:space="preserve"> </w:t>
                            </w:r>
                            <w:proofErr w:type="spellStart"/>
                            <w:r>
                              <w:t>Geograpahical</w:t>
                            </w:r>
                            <w:proofErr w:type="spellEnd"/>
                            <w:r>
                              <w:t xml:space="preserve"> and morphometric lake characteristics of the 15 lakes sampled.</w:t>
                            </w:r>
                            <w:bookmarkEnd w:id="130"/>
                          </w:p>
                          <w:p w14:paraId="46BABFA3" w14:textId="77777777" w:rsidR="006102D6" w:rsidRPr="004206F5" w:rsidRDefault="006102D6" w:rsidP="006102D6">
                            <w:pPr>
                              <w:rPr>
                                <w:rFonts w:cstheme="majorHAnsi"/>
                                <w:noProof/>
                                <w:lang w:val="en-US"/>
                              </w:rPr>
                            </w:pPr>
                            <w:r>
                              <w:rPr>
                                <w:noProof/>
                              </w:rPr>
                              <w:drawing>
                                <wp:inline distT="0" distB="0" distL="0" distR="0" wp14:anchorId="66F501B5" wp14:editId="3B8E82F4">
                                  <wp:extent cx="5847080" cy="4511598"/>
                                  <wp:effectExtent l="0" t="0" r="0" b="0"/>
                                  <wp:docPr id="2769957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rotWithShape="1">
                                          <a:blip r:embed="rId29" cstate="print">
                                            <a:extLst>
                                              <a:ext uri="{28A0092B-C50C-407E-A947-70E740481C1C}">
                                                <a14:useLocalDpi xmlns:a14="http://schemas.microsoft.com/office/drawing/2010/main" val="0"/>
                                              </a:ext>
                                            </a:extLst>
                                          </a:blip>
                                          <a:srcRect t="4485"/>
                                          <a:stretch/>
                                        </pic:blipFill>
                                        <pic:spPr bwMode="auto">
                                          <a:xfrm>
                                            <a:off x="0" y="0"/>
                                            <a:ext cx="5858698" cy="45205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87C5A" id="_x0000_s1051" type="#_x0000_t202" style="position:absolute;margin-left:-.1pt;margin-top:0;width:495.05pt;height:2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" filled="f" stroked="f" strokeweight=".5pt">
                <v:textbox style="mso-fit-shape-to-text:t">
                  <w:txbxContent>
                    <w:p w14:paraId="416B26C2" w14:textId="77777777" w:rsidR="006102D6" w:rsidRDefault="006102D6" w:rsidP="005F782F">
                      <w:pPr>
                        <w:pStyle w:val="Style2"/>
                      </w:pPr>
                      <w:bookmarkStart w:id="104" w:name="_Toc159439824"/>
                      <w:r w:rsidRPr="005F782F">
                        <w:rPr>
                          <w:b/>
                          <w:bCs/>
                        </w:rPr>
                        <w:t>Table S1.</w:t>
                      </w:r>
                      <w:r>
                        <w:t xml:space="preserve"> </w:t>
                      </w:r>
                      <w:proofErr w:type="spellStart"/>
                      <w:r>
                        <w:t>Geograpahical</w:t>
                      </w:r>
                      <w:proofErr w:type="spellEnd"/>
                      <w:r>
                        <w:t xml:space="preserve"> and morphometric lake characteristics of the 15 lakes sampled.</w:t>
                      </w:r>
                      <w:bookmarkEnd w:id="104"/>
                    </w:p>
                    <w:p w14:paraId="46BABFA3" w14:textId="77777777" w:rsidR="006102D6" w:rsidRPr="004206F5" w:rsidRDefault="006102D6" w:rsidP="006102D6">
                      <w:pPr>
                        <w:rPr>
                          <w:rFonts w:cstheme="majorHAnsi"/>
                          <w:noProof/>
                          <w:lang w:val="en-US"/>
                        </w:rPr>
                      </w:pPr>
                      <w:r>
                        <w:rPr>
                          <w:noProof/>
                        </w:rPr>
                        <w:drawing>
                          <wp:inline distT="0" distB="0" distL="0" distR="0" wp14:anchorId="66F501B5" wp14:editId="3B8E82F4">
                            <wp:extent cx="5847080" cy="4511598"/>
                            <wp:effectExtent l="0" t="0" r="0" b="0"/>
                            <wp:docPr id="2769957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4208" name="Image 1407724208"/>
                                    <pic:cNvPicPr/>
                                  </pic:nvPicPr>
                                  <pic:blipFill rotWithShape="1">
                                    <a:blip r:embed="rId30" cstate="print">
                                      <a:extLst>
                                        <a:ext uri="{28A0092B-C50C-407E-A947-70E740481C1C}">
                                          <a14:useLocalDpi xmlns:a14="http://schemas.microsoft.com/office/drawing/2010/main" val="0"/>
                                        </a:ext>
                                      </a:extLst>
                                    </a:blip>
                                    <a:srcRect t="4485"/>
                                    <a:stretch/>
                                  </pic:blipFill>
                                  <pic:spPr bwMode="auto">
                                    <a:xfrm>
                                      <a:off x="0" y="0"/>
                                      <a:ext cx="5858698" cy="452056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9961426" w14:textId="2316EE05" w:rsidR="006102D6" w:rsidRDefault="006102D6" w:rsidP="006102D6">
      <w:r>
        <w:rPr>
          <w:noProof/>
        </w:rPr>
        <w:lastRenderedPageBreak/>
        <mc:AlternateContent>
          <mc:Choice Requires="wps">
            <w:drawing>
              <wp:anchor distT="0" distB="0" distL="114300" distR="114300" simplePos="0" relativeHeight="251673600" behindDoc="0" locked="0" layoutInCell="1" allowOverlap="1" wp14:anchorId="52C284B0" wp14:editId="2D7CEF72">
                <wp:simplePos x="0" y="0"/>
                <wp:positionH relativeFrom="column">
                  <wp:posOffset>-1270</wp:posOffset>
                </wp:positionH>
                <wp:positionV relativeFrom="paragraph">
                  <wp:posOffset>523</wp:posOffset>
                </wp:positionV>
                <wp:extent cx="6068695" cy="1828800"/>
                <wp:effectExtent l="0" t="0" r="0" b="0"/>
                <wp:wrapSquare wrapText="bothSides"/>
                <wp:docPr id="432538813" name="Zone de texte 1"/>
                <wp:cNvGraphicFramePr/>
                <a:graphic xmlns:a="http://schemas.openxmlformats.org/drawingml/2006/main">
                  <a:graphicData uri="http://schemas.microsoft.com/office/word/2010/wordprocessingShape">
                    <wps:wsp>
                      <wps:cNvSpPr txBox="1"/>
                      <wps:spPr>
                        <a:xfrm>
                          <a:off x="0" y="0"/>
                          <a:ext cx="6068695" cy="1828800"/>
                        </a:xfrm>
                        <a:prstGeom prst="rect">
                          <a:avLst/>
                        </a:prstGeom>
                        <a:noFill/>
                        <a:ln w="6350">
                          <a:noFill/>
                        </a:ln>
                      </wps:spPr>
                      <wps:txbx>
                        <w:txbxContent>
                          <w:p w14:paraId="7C977D0D" w14:textId="77777777" w:rsidR="006102D6" w:rsidRPr="006102D6" w:rsidRDefault="006102D6" w:rsidP="006102D6">
                            <w:pPr>
                              <w:pStyle w:val="Style2"/>
                            </w:pPr>
                            <w:bookmarkStart w:id="131" w:name="_Toc159439825"/>
                            <w:r w:rsidRPr="006102D6">
                              <w:rPr>
                                <w:b/>
                                <w:bCs/>
                              </w:rPr>
                              <w:t>Table S2.</w:t>
                            </w:r>
                            <w:r w:rsidRPr="006102D6">
                              <w:t xml:space="preserve"> Determination of the sampl</w:t>
                            </w:r>
                            <w:r>
                              <w:t>ing effort within lakes according to the lake area.</w:t>
                            </w:r>
                            <w:bookmarkEnd w:id="131"/>
                          </w:p>
                          <w:p w14:paraId="5AA54F30" w14:textId="77777777" w:rsidR="006102D6" w:rsidRPr="000D323C" w:rsidRDefault="006102D6" w:rsidP="006102D6">
                            <w:pPr>
                              <w:rPr>
                                <w:rFonts w:cstheme="majorHAnsi"/>
                                <w:noProof/>
                                <w:lang w:val="en-US"/>
                              </w:rPr>
                            </w:pPr>
                            <w:r>
                              <w:rPr>
                                <w:noProof/>
                              </w:rPr>
                              <w:drawing>
                                <wp:inline distT="0" distB="0" distL="0" distR="0" wp14:anchorId="129B416B" wp14:editId="751A6496">
                                  <wp:extent cx="5847184" cy="1910715"/>
                                  <wp:effectExtent l="0" t="0" r="0" b="0"/>
                                  <wp:docPr id="18959462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rotWithShape="1">
                                          <a:blip r:embed="rId31">
                                            <a:extLst>
                                              <a:ext uri="{28A0092B-C50C-407E-A947-70E740481C1C}">
                                                <a14:useLocalDpi xmlns:a14="http://schemas.microsoft.com/office/drawing/2010/main" val="0"/>
                                              </a:ext>
                                            </a:extLst>
                                          </a:blip>
                                          <a:srcRect t="13556"/>
                                          <a:stretch/>
                                        </pic:blipFill>
                                        <pic:spPr bwMode="auto">
                                          <a:xfrm>
                                            <a:off x="0" y="0"/>
                                            <a:ext cx="5922982" cy="19354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284B0" id="_x0000_s1052" type="#_x0000_t202" style="position:absolute;margin-left:-.1pt;margin-top:.05pt;width:477.85pt;height:2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" filled="f" stroked="f" strokeweight=".5pt">
                <v:textbox style="mso-fit-shape-to-text:t">
                  <w:txbxContent>
                    <w:p w14:paraId="7C977D0D" w14:textId="77777777" w:rsidR="006102D6" w:rsidRPr="006102D6" w:rsidRDefault="006102D6" w:rsidP="006102D6">
                      <w:pPr>
                        <w:pStyle w:val="Style2"/>
                      </w:pPr>
                      <w:bookmarkStart w:id="106" w:name="_Toc159439825"/>
                      <w:r w:rsidRPr="006102D6">
                        <w:rPr>
                          <w:b/>
                          <w:bCs/>
                        </w:rPr>
                        <w:t>Table S2.</w:t>
                      </w:r>
                      <w:r w:rsidRPr="006102D6">
                        <w:t xml:space="preserve"> Determination of the sampl</w:t>
                      </w:r>
                      <w:r>
                        <w:t>ing effort within lakes according to the lake area.</w:t>
                      </w:r>
                      <w:bookmarkEnd w:id="106"/>
                    </w:p>
                    <w:p w14:paraId="5AA54F30" w14:textId="77777777" w:rsidR="006102D6" w:rsidRPr="000D323C" w:rsidRDefault="006102D6" w:rsidP="006102D6">
                      <w:pPr>
                        <w:rPr>
                          <w:rFonts w:cstheme="majorHAnsi"/>
                          <w:noProof/>
                          <w:lang w:val="en-US"/>
                        </w:rPr>
                      </w:pPr>
                      <w:r>
                        <w:rPr>
                          <w:noProof/>
                        </w:rPr>
                        <w:drawing>
                          <wp:inline distT="0" distB="0" distL="0" distR="0" wp14:anchorId="129B416B" wp14:editId="751A6496">
                            <wp:extent cx="5847184" cy="1910715"/>
                            <wp:effectExtent l="0" t="0" r="0" b="0"/>
                            <wp:docPr id="18959462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9998" name="Image 740049998"/>
                                    <pic:cNvPicPr/>
                                  </pic:nvPicPr>
                                  <pic:blipFill rotWithShape="1">
                                    <a:blip r:embed="rId32">
                                      <a:extLst>
                                        <a:ext uri="{28A0092B-C50C-407E-A947-70E740481C1C}">
                                          <a14:useLocalDpi xmlns:a14="http://schemas.microsoft.com/office/drawing/2010/main" val="0"/>
                                        </a:ext>
                                      </a:extLst>
                                    </a:blip>
                                    <a:srcRect t="13556"/>
                                    <a:stretch/>
                                  </pic:blipFill>
                                  <pic:spPr bwMode="auto">
                                    <a:xfrm>
                                      <a:off x="0" y="0"/>
                                      <a:ext cx="5922982" cy="193548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B670B94" w14:textId="2CFAAA81" w:rsidR="009C4200" w:rsidRDefault="006102D6" w:rsidP="009C4200">
      <w:pPr>
        <w:rPr>
          <w:rFonts w:cstheme="majorHAnsi"/>
          <w:lang w:val="en-US"/>
        </w:rPr>
      </w:pPr>
      <w:r>
        <w:rPr>
          <w:rFonts w:cstheme="majorHAnsi"/>
          <w:lang w:val="en-US"/>
        </w:rPr>
        <w:br w:type="page"/>
      </w:r>
    </w:p>
    <w:p w14:paraId="267CD475" w14:textId="13120300" w:rsidR="006102D6" w:rsidRDefault="006102D6">
      <w:r>
        <w:rPr>
          <w:noProof/>
        </w:rPr>
        <w:lastRenderedPageBreak/>
        <mc:AlternateContent>
          <mc:Choice Requires="wps">
            <w:drawing>
              <wp:anchor distT="0" distB="0" distL="114300" distR="114300" simplePos="0" relativeHeight="251675648" behindDoc="0" locked="0" layoutInCell="1" allowOverlap="1" wp14:anchorId="57A0B408" wp14:editId="786D7494">
                <wp:simplePos x="0" y="0"/>
                <wp:positionH relativeFrom="column">
                  <wp:posOffset>123339</wp:posOffset>
                </wp:positionH>
                <wp:positionV relativeFrom="paragraph">
                  <wp:posOffset>598</wp:posOffset>
                </wp:positionV>
                <wp:extent cx="1828800" cy="1828800"/>
                <wp:effectExtent l="0" t="0" r="0" b="0"/>
                <wp:wrapSquare wrapText="bothSides"/>
                <wp:docPr id="1330774956"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BEEC455" w14:textId="77777777" w:rsidR="006102D6" w:rsidRPr="006102D6" w:rsidRDefault="006102D6" w:rsidP="006102D6">
                            <w:pPr>
                              <w:pStyle w:val="Style2"/>
                            </w:pPr>
                            <w:bookmarkStart w:id="132" w:name="_Toc159439826"/>
                            <w:r w:rsidRPr="006102D6">
                              <w:rPr>
                                <w:b/>
                                <w:bCs/>
                              </w:rPr>
                              <w:t>Table S3.</w:t>
                            </w:r>
                            <w:r w:rsidRPr="006102D6">
                              <w:t xml:space="preserve"> Fishing gear dimensions.</w:t>
                            </w:r>
                            <w:bookmarkEnd w:id="132"/>
                          </w:p>
                          <w:p w14:paraId="11EEFCEC" w14:textId="77777777" w:rsidR="006102D6" w:rsidRPr="004C0A85" w:rsidRDefault="006102D6" w:rsidP="00485152">
                            <w:pPr>
                              <w:rPr>
                                <w:rFonts w:cstheme="majorHAnsi"/>
                                <w:noProof/>
                                <w:lang w:val="en-US"/>
                              </w:rPr>
                            </w:pPr>
                            <w:r>
                              <w:rPr>
                                <w:noProof/>
                              </w:rPr>
                              <w:drawing>
                                <wp:inline distT="0" distB="0" distL="0" distR="0" wp14:anchorId="298F91F6" wp14:editId="03DF42F1">
                                  <wp:extent cx="4875187" cy="6959899"/>
                                  <wp:effectExtent l="0" t="0" r="1905" b="0"/>
                                  <wp:docPr id="1206285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rotWithShape="1">
                                          <a:blip r:embed="rId33">
                                            <a:extLst>
                                              <a:ext uri="{28A0092B-C50C-407E-A947-70E740481C1C}">
                                                <a14:useLocalDpi xmlns:a14="http://schemas.microsoft.com/office/drawing/2010/main" val="0"/>
                                              </a:ext>
                                            </a:extLst>
                                          </a:blip>
                                          <a:srcRect t="3720"/>
                                          <a:stretch/>
                                        </pic:blipFill>
                                        <pic:spPr bwMode="auto">
                                          <a:xfrm>
                                            <a:off x="0" y="0"/>
                                            <a:ext cx="4886179" cy="69755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0B408" id="_x0000_s1053" type="#_x0000_t202" style="position:absolute;margin-left:9.7pt;margin-top:.05pt;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HdVFg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" filled="f" stroked="f" strokeweight=".5pt">
                <v:textbox style="mso-fit-shape-to-text:t">
                  <w:txbxContent>
                    <w:p w14:paraId="7BEEC455" w14:textId="77777777" w:rsidR="006102D6" w:rsidRPr="006102D6" w:rsidRDefault="006102D6" w:rsidP="006102D6">
                      <w:pPr>
                        <w:pStyle w:val="Style2"/>
                      </w:pPr>
                      <w:bookmarkStart w:id="108" w:name="_Toc159439826"/>
                      <w:r w:rsidRPr="006102D6">
                        <w:rPr>
                          <w:b/>
                          <w:bCs/>
                        </w:rPr>
                        <w:t>Table S3.</w:t>
                      </w:r>
                      <w:r w:rsidRPr="006102D6">
                        <w:t xml:space="preserve"> Fishing gear dimensions.</w:t>
                      </w:r>
                      <w:bookmarkEnd w:id="108"/>
                    </w:p>
                    <w:p w14:paraId="11EEFCEC" w14:textId="77777777" w:rsidR="006102D6" w:rsidRPr="004C0A85" w:rsidRDefault="006102D6" w:rsidP="00485152">
                      <w:pPr>
                        <w:rPr>
                          <w:rFonts w:cstheme="majorHAnsi"/>
                          <w:noProof/>
                          <w:lang w:val="en-US"/>
                        </w:rPr>
                      </w:pPr>
                      <w:r>
                        <w:rPr>
                          <w:noProof/>
                        </w:rPr>
                        <w:drawing>
                          <wp:inline distT="0" distB="0" distL="0" distR="0" wp14:anchorId="298F91F6" wp14:editId="03DF42F1">
                            <wp:extent cx="4875187" cy="6959899"/>
                            <wp:effectExtent l="0" t="0" r="1905" b="0"/>
                            <wp:docPr id="1206285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7392" name="Image 1510327392"/>
                                    <pic:cNvPicPr/>
                                  </pic:nvPicPr>
                                  <pic:blipFill rotWithShape="1">
                                    <a:blip r:embed="rId34">
                                      <a:extLst>
                                        <a:ext uri="{28A0092B-C50C-407E-A947-70E740481C1C}">
                                          <a14:useLocalDpi xmlns:a14="http://schemas.microsoft.com/office/drawing/2010/main" val="0"/>
                                        </a:ext>
                                      </a:extLst>
                                    </a:blip>
                                    <a:srcRect t="3720"/>
                                    <a:stretch/>
                                  </pic:blipFill>
                                  <pic:spPr bwMode="auto">
                                    <a:xfrm>
                                      <a:off x="0" y="0"/>
                                      <a:ext cx="4886179" cy="69755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32ABBAC" w14:textId="181EF027" w:rsidR="006102D6" w:rsidRDefault="006102D6"/>
    <w:p w14:paraId="60FDEF08" w14:textId="77777777" w:rsidR="00485152" w:rsidRDefault="00485152"/>
    <w:p w14:paraId="3515C02B" w14:textId="77777777" w:rsidR="00485152" w:rsidRDefault="00485152"/>
    <w:p w14:paraId="48B51AF5" w14:textId="77777777" w:rsidR="00485152" w:rsidRDefault="00485152"/>
    <w:p w14:paraId="069339EC" w14:textId="77777777" w:rsidR="00485152" w:rsidRDefault="00485152"/>
    <w:p w14:paraId="0047D116" w14:textId="77777777" w:rsidR="00485152" w:rsidRDefault="00485152"/>
    <w:p w14:paraId="7B815463" w14:textId="77777777" w:rsidR="00485152" w:rsidRDefault="00485152"/>
    <w:p w14:paraId="33388FC0" w14:textId="77777777" w:rsidR="00485152" w:rsidRDefault="00485152"/>
    <w:p w14:paraId="515316F7" w14:textId="77777777" w:rsidR="00485152" w:rsidRDefault="00485152"/>
    <w:p w14:paraId="00A78946" w14:textId="77777777" w:rsidR="00485152" w:rsidRDefault="00485152"/>
    <w:p w14:paraId="4C9FABA5" w14:textId="77777777" w:rsidR="00485152" w:rsidRDefault="00485152"/>
    <w:p w14:paraId="2DF9F4E7" w14:textId="77777777" w:rsidR="00485152" w:rsidRDefault="00485152"/>
    <w:p w14:paraId="34CD1AC8" w14:textId="77777777" w:rsidR="00485152" w:rsidRDefault="00485152"/>
    <w:p w14:paraId="1835DA6E" w14:textId="77777777" w:rsidR="00485152" w:rsidRDefault="00485152"/>
    <w:p w14:paraId="3433B421" w14:textId="77777777" w:rsidR="00485152" w:rsidRDefault="00485152"/>
    <w:p w14:paraId="053F77DC" w14:textId="77777777" w:rsidR="00485152" w:rsidRDefault="00485152"/>
    <w:p w14:paraId="06B5F25B" w14:textId="77777777" w:rsidR="00485152" w:rsidRDefault="00485152"/>
    <w:p w14:paraId="05517E8C" w14:textId="77777777" w:rsidR="00485152" w:rsidRDefault="00485152"/>
    <w:p w14:paraId="4D20B073" w14:textId="77777777" w:rsidR="00485152" w:rsidRDefault="00485152"/>
    <w:p w14:paraId="6FE3AC60" w14:textId="77777777" w:rsidR="00485152" w:rsidRDefault="00485152"/>
    <w:p w14:paraId="44A73FB9" w14:textId="77777777" w:rsidR="00485152" w:rsidRDefault="00485152"/>
    <w:p w14:paraId="6331BC58" w14:textId="77777777" w:rsidR="00485152" w:rsidRDefault="00485152"/>
    <w:p w14:paraId="32A9AB83" w14:textId="77777777" w:rsidR="00485152" w:rsidRDefault="00485152"/>
    <w:p w14:paraId="68741631" w14:textId="77777777" w:rsidR="00485152" w:rsidRDefault="00485152"/>
    <w:p w14:paraId="12FC0E8E" w14:textId="77777777" w:rsidR="00485152" w:rsidRDefault="00485152"/>
    <w:p w14:paraId="7181C902" w14:textId="77777777" w:rsidR="00485152" w:rsidRDefault="00485152"/>
    <w:p w14:paraId="4E28F9C3" w14:textId="77777777" w:rsidR="00485152" w:rsidRDefault="00485152"/>
    <w:p w14:paraId="1CA61530" w14:textId="77777777" w:rsidR="00485152" w:rsidRDefault="00485152"/>
    <w:p w14:paraId="2E6AF9B0" w14:textId="77777777" w:rsidR="00485152" w:rsidRDefault="00485152"/>
    <w:p w14:paraId="7A3AA1EC" w14:textId="77777777" w:rsidR="00485152" w:rsidRDefault="00485152"/>
    <w:p w14:paraId="0A814ED6" w14:textId="77777777" w:rsidR="00485152" w:rsidRDefault="00485152"/>
    <w:p w14:paraId="07B02526" w14:textId="77777777" w:rsidR="00485152" w:rsidRDefault="00485152"/>
    <w:p w14:paraId="5BEF337D" w14:textId="77777777" w:rsidR="00485152" w:rsidRDefault="00485152"/>
    <w:p w14:paraId="7E4E04F0" w14:textId="77777777" w:rsidR="00485152" w:rsidRDefault="00485152"/>
    <w:p w14:paraId="3B9DD877" w14:textId="6B4183FF" w:rsidR="006102D6" w:rsidRDefault="006102D6"/>
    <w:p w14:paraId="018B1B02" w14:textId="77777777" w:rsidR="00485152" w:rsidRDefault="00485152"/>
    <w:p w14:paraId="6BDDA516" w14:textId="77777777" w:rsidR="00485152" w:rsidRDefault="00485152"/>
    <w:p w14:paraId="47BE1454" w14:textId="77777777" w:rsidR="00485152" w:rsidRDefault="00485152"/>
    <w:p w14:paraId="4EA67C7B" w14:textId="77777777" w:rsidR="00485152" w:rsidRDefault="00485152"/>
    <w:p w14:paraId="4909C37F" w14:textId="77777777" w:rsidR="00485152" w:rsidRDefault="00485152"/>
    <w:p w14:paraId="6E6EEF91" w14:textId="6402587E" w:rsidR="006102D6" w:rsidRDefault="006102D6">
      <w:r>
        <w:br w:type="page"/>
      </w:r>
    </w:p>
    <w:p w14:paraId="32EBDBF5" w14:textId="1E0BC248" w:rsidR="009C4200" w:rsidRDefault="00485152" w:rsidP="009C4200">
      <w:pPr>
        <w:rPr>
          <w:rFonts w:cstheme="majorHAnsi"/>
          <w:lang w:val="en-US"/>
        </w:rPr>
      </w:pPr>
      <w:r>
        <w:rPr>
          <w:noProof/>
        </w:rPr>
        <w:lastRenderedPageBreak/>
        <mc:AlternateContent>
          <mc:Choice Requires="wps">
            <w:drawing>
              <wp:anchor distT="0" distB="0" distL="114300" distR="114300" simplePos="0" relativeHeight="251677696" behindDoc="0" locked="0" layoutInCell="1" allowOverlap="1" wp14:anchorId="4CA5E984" wp14:editId="29BDC855">
                <wp:simplePos x="0" y="0"/>
                <wp:positionH relativeFrom="column">
                  <wp:posOffset>-114910</wp:posOffset>
                </wp:positionH>
                <wp:positionV relativeFrom="paragraph">
                  <wp:posOffset>0</wp:posOffset>
                </wp:positionV>
                <wp:extent cx="6172835" cy="1828800"/>
                <wp:effectExtent l="0" t="0" r="0" b="0"/>
                <wp:wrapSquare wrapText="bothSides"/>
                <wp:docPr id="1750515230"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583E24DE" w14:textId="220804F6" w:rsidR="00485152" w:rsidRPr="00485152" w:rsidRDefault="00485152" w:rsidP="00485152">
                            <w:pPr>
                              <w:pStyle w:val="Style2"/>
                              <w:ind w:left="12" w:hanging="12"/>
                            </w:pPr>
                            <w:bookmarkStart w:id="133" w:name="_Toc159439827"/>
                            <w:r w:rsidRPr="00485152">
                              <w:rPr>
                                <w:b/>
                                <w:bCs/>
                              </w:rPr>
                              <w:t>Table S4.</w:t>
                            </w:r>
                            <w:r w:rsidRPr="00485152">
                              <w:t xml:space="preserve"> Abundance of fish spe</w:t>
                            </w:r>
                            <w:r>
                              <w:t>cies in the 15 sampled lakes according to all the sampling methods.</w:t>
                            </w:r>
                            <w:bookmarkEnd w:id="133"/>
                          </w:p>
                          <w:p w14:paraId="5B3F39B9" w14:textId="025B537F" w:rsidR="00485152" w:rsidRPr="00485152" w:rsidRDefault="00485152">
                            <w:r>
                              <w:rPr>
                                <w:noProof/>
                              </w:rPr>
                              <w:drawing>
                                <wp:inline distT="0" distB="0" distL="0" distR="0" wp14:anchorId="5ACEFE11" wp14:editId="374267EE">
                                  <wp:extent cx="5971540" cy="1929892"/>
                                  <wp:effectExtent l="0" t="0" r="0" b="635"/>
                                  <wp:docPr id="3942761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rotWithShape="1">
                                          <a:blip r:embed="rId35" cstate="print">
                                            <a:extLst>
                                              <a:ext uri="{28A0092B-C50C-407E-A947-70E740481C1C}">
                                                <a14:useLocalDpi xmlns:a14="http://schemas.microsoft.com/office/drawing/2010/main" val="0"/>
                                              </a:ext>
                                            </a:extLst>
                                          </a:blip>
                                          <a:srcRect t="5380"/>
                                          <a:stretch/>
                                        </pic:blipFill>
                                        <pic:spPr bwMode="auto">
                                          <a:xfrm>
                                            <a:off x="0" y="0"/>
                                            <a:ext cx="5971540" cy="19298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5E984" id="_x0000_s1054" type="#_x0000_t202" style="position:absolute;margin-left:-9.05pt;margin-top:0;width:486.05pt;height:2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" filled="f" stroked="f" strokeweight=".5pt">
                <v:textbox style="mso-fit-shape-to-text:t">
                  <w:txbxContent>
                    <w:p w14:paraId="583E24DE" w14:textId="220804F6" w:rsidR="00485152" w:rsidRPr="00485152" w:rsidRDefault="00485152" w:rsidP="00485152">
                      <w:pPr>
                        <w:pStyle w:val="Style2"/>
                        <w:ind w:left="12" w:hanging="12"/>
                      </w:pPr>
                      <w:bookmarkStart w:id="110" w:name="_Toc159439827"/>
                      <w:r w:rsidRPr="00485152">
                        <w:rPr>
                          <w:b/>
                          <w:bCs/>
                        </w:rPr>
                        <w:t>Table S4.</w:t>
                      </w:r>
                      <w:r w:rsidRPr="00485152">
                        <w:t xml:space="preserve"> Abundance of fish spe</w:t>
                      </w:r>
                      <w:r>
                        <w:t>cies in the 15 sampled lakes according to all the sampling methods.</w:t>
                      </w:r>
                      <w:bookmarkEnd w:id="110"/>
                    </w:p>
                    <w:p w14:paraId="5B3F39B9" w14:textId="025B537F" w:rsidR="00485152" w:rsidRPr="00485152" w:rsidRDefault="00485152">
                      <w:r>
                        <w:rPr>
                          <w:noProof/>
                        </w:rPr>
                        <w:drawing>
                          <wp:inline distT="0" distB="0" distL="0" distR="0" wp14:anchorId="5ACEFE11" wp14:editId="374267EE">
                            <wp:extent cx="5971540" cy="1929892"/>
                            <wp:effectExtent l="0" t="0" r="0" b="635"/>
                            <wp:docPr id="3942761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28" name="Image 98350428"/>
                                    <pic:cNvPicPr/>
                                  </pic:nvPicPr>
                                  <pic:blipFill rotWithShape="1">
                                    <a:blip r:embed="rId36" cstate="print">
                                      <a:extLst>
                                        <a:ext uri="{28A0092B-C50C-407E-A947-70E740481C1C}">
                                          <a14:useLocalDpi xmlns:a14="http://schemas.microsoft.com/office/drawing/2010/main" val="0"/>
                                        </a:ext>
                                      </a:extLst>
                                    </a:blip>
                                    <a:srcRect t="5380"/>
                                    <a:stretch/>
                                  </pic:blipFill>
                                  <pic:spPr bwMode="auto">
                                    <a:xfrm>
                                      <a:off x="0" y="0"/>
                                      <a:ext cx="5971540" cy="19298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2E512B3" w14:textId="77777777" w:rsidR="00485152" w:rsidRDefault="00485152">
      <w:r>
        <w:br w:type="page"/>
      </w:r>
    </w:p>
    <w:p w14:paraId="5F8C32DB" w14:textId="4DB51AB2" w:rsidR="009C4200" w:rsidRDefault="00485152" w:rsidP="009C4200">
      <w:pPr>
        <w:rPr>
          <w:rFonts w:cstheme="majorHAnsi"/>
          <w:lang w:val="en-US"/>
        </w:rPr>
      </w:pPr>
      <w:r>
        <w:rPr>
          <w:noProof/>
        </w:rPr>
        <w:lastRenderedPageBreak/>
        <mc:AlternateContent>
          <mc:Choice Requires="wps">
            <w:drawing>
              <wp:anchor distT="0" distB="0" distL="114300" distR="114300" simplePos="0" relativeHeight="251679744" behindDoc="0" locked="0" layoutInCell="1" allowOverlap="1" wp14:anchorId="37CE0B03" wp14:editId="51AE6E34">
                <wp:simplePos x="0" y="0"/>
                <wp:positionH relativeFrom="column">
                  <wp:posOffset>-92177</wp:posOffset>
                </wp:positionH>
                <wp:positionV relativeFrom="paragraph">
                  <wp:posOffset>14631</wp:posOffset>
                </wp:positionV>
                <wp:extent cx="6172835" cy="1828800"/>
                <wp:effectExtent l="0" t="0" r="0" b="0"/>
                <wp:wrapSquare wrapText="bothSides"/>
                <wp:docPr id="612555050"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15969C71" w14:textId="77777777" w:rsidR="00485152" w:rsidRPr="00485152" w:rsidRDefault="00485152" w:rsidP="00485152">
                            <w:pPr>
                              <w:pStyle w:val="Style2"/>
                            </w:pPr>
                            <w:bookmarkStart w:id="134" w:name="_Toc159439828"/>
                            <w:r w:rsidRPr="00485152">
                              <w:rPr>
                                <w:b/>
                                <w:bCs/>
                              </w:rPr>
                              <w:t>Table S5.</w:t>
                            </w:r>
                            <w:r w:rsidRPr="00485152">
                              <w:t xml:space="preserve"> Abundance of </w:t>
                            </w:r>
                            <w:r>
                              <w:t>fish species in the 15 sampled lakes caught by minnow traps.</w:t>
                            </w:r>
                            <w:bookmarkEnd w:id="134"/>
                          </w:p>
                          <w:p w14:paraId="4DFC666E" w14:textId="77777777" w:rsidR="00485152" w:rsidRPr="006B2141" w:rsidRDefault="00485152">
                            <w:pPr>
                              <w:rPr>
                                <w:noProof/>
                              </w:rPr>
                            </w:pPr>
                            <w:r>
                              <w:rPr>
                                <w:noProof/>
                              </w:rPr>
                              <w:drawing>
                                <wp:inline distT="0" distB="0" distL="0" distR="0" wp14:anchorId="7A5ED2FD" wp14:editId="22D12CEC">
                                  <wp:extent cx="5971540" cy="1937207"/>
                                  <wp:effectExtent l="0" t="0" r="0" b="6350"/>
                                  <wp:docPr id="4735002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rotWithShape="1">
                                          <a:blip r:embed="rId37"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E0B03" id="_x0000_s1055" type="#_x0000_t202" style="position:absolute;margin-left:-7.25pt;margin-top:1.15pt;width:486.05pt;height:2in;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nw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" filled="f" stroked="f" strokeweight=".5pt">
                <v:textbox style="mso-fit-shape-to-text:t">
                  <w:txbxContent>
                    <w:p w14:paraId="15969C71" w14:textId="77777777" w:rsidR="00485152" w:rsidRPr="00485152" w:rsidRDefault="00485152" w:rsidP="00485152">
                      <w:pPr>
                        <w:pStyle w:val="Style2"/>
                      </w:pPr>
                      <w:bookmarkStart w:id="112" w:name="_Toc159439828"/>
                      <w:r w:rsidRPr="00485152">
                        <w:rPr>
                          <w:b/>
                          <w:bCs/>
                        </w:rPr>
                        <w:t>Table S5.</w:t>
                      </w:r>
                      <w:r w:rsidRPr="00485152">
                        <w:t xml:space="preserve"> Abundance of </w:t>
                      </w:r>
                      <w:r>
                        <w:t>fish species in the 15 sampled lakes caught by minnow traps.</w:t>
                      </w:r>
                      <w:bookmarkEnd w:id="112"/>
                    </w:p>
                    <w:p w14:paraId="4DFC666E" w14:textId="77777777" w:rsidR="00485152" w:rsidRPr="006B2141" w:rsidRDefault="00485152">
                      <w:pPr>
                        <w:rPr>
                          <w:noProof/>
                        </w:rPr>
                      </w:pPr>
                      <w:r>
                        <w:rPr>
                          <w:noProof/>
                        </w:rPr>
                        <w:drawing>
                          <wp:inline distT="0" distB="0" distL="0" distR="0" wp14:anchorId="7A5ED2FD" wp14:editId="22D12CEC">
                            <wp:extent cx="5971540" cy="1937207"/>
                            <wp:effectExtent l="0" t="0" r="0" b="6350"/>
                            <wp:docPr id="4735002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9111" name="Image 463389111"/>
                                    <pic:cNvPicPr/>
                                  </pic:nvPicPr>
                                  <pic:blipFill rotWithShape="1">
                                    <a:blip r:embed="rId38"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22F9CDA" w14:textId="2EC7CA64" w:rsidR="00485152" w:rsidRDefault="00485152">
      <w:pPr>
        <w:rPr>
          <w:rFonts w:cstheme="majorHAnsi"/>
          <w:lang w:val="en-US"/>
        </w:rPr>
      </w:pPr>
      <w:r>
        <w:rPr>
          <w:rFonts w:cstheme="majorHAnsi"/>
          <w:lang w:val="en-US"/>
        </w:rPr>
        <w:br w:type="page"/>
      </w:r>
    </w:p>
    <w:p w14:paraId="3E6131E1" w14:textId="1C82D2C7" w:rsidR="00485152" w:rsidRDefault="00485152" w:rsidP="00485152">
      <w:r>
        <w:rPr>
          <w:noProof/>
        </w:rPr>
        <w:lastRenderedPageBreak/>
        <mc:AlternateContent>
          <mc:Choice Requires="wps">
            <w:drawing>
              <wp:anchor distT="0" distB="0" distL="114300" distR="114300" simplePos="0" relativeHeight="251681792" behindDoc="0" locked="0" layoutInCell="1" allowOverlap="1" wp14:anchorId="77C8476A" wp14:editId="102EDF2C">
                <wp:simplePos x="0" y="0"/>
                <wp:positionH relativeFrom="column">
                  <wp:posOffset>-107468</wp:posOffset>
                </wp:positionH>
                <wp:positionV relativeFrom="paragraph">
                  <wp:posOffset>355</wp:posOffset>
                </wp:positionV>
                <wp:extent cx="6172835" cy="1828800"/>
                <wp:effectExtent l="0" t="0" r="0" b="0"/>
                <wp:wrapSquare wrapText="bothSides"/>
                <wp:docPr id="1418695565"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06837695" w14:textId="77777777" w:rsidR="00485152" w:rsidRPr="00485152" w:rsidRDefault="00485152" w:rsidP="00485152">
                            <w:pPr>
                              <w:pStyle w:val="Style2"/>
                            </w:pPr>
                            <w:bookmarkStart w:id="135" w:name="_Toc159439829"/>
                            <w:r w:rsidRPr="00485152">
                              <w:rPr>
                                <w:b/>
                                <w:bCs/>
                              </w:rPr>
                              <w:t>Table S6.</w:t>
                            </w:r>
                            <w:r w:rsidRPr="00485152">
                              <w:t xml:space="preserve"> Abundance of fish species in the 15 sampled lakes caught by seine nets.</w:t>
                            </w:r>
                            <w:bookmarkEnd w:id="135"/>
                          </w:p>
                          <w:p w14:paraId="5F76BA64" w14:textId="4452F1DC" w:rsidR="00485152" w:rsidRPr="008178FF" w:rsidRDefault="00485152">
                            <w:r w:rsidRPr="00C45D5C">
                              <w:rPr>
                                <w:noProof/>
                              </w:rPr>
                              <w:drawing>
                                <wp:inline distT="0" distB="0" distL="0" distR="0" wp14:anchorId="7C5213AE" wp14:editId="3185F922">
                                  <wp:extent cx="5971540" cy="1937207"/>
                                  <wp:effectExtent l="0" t="0" r="0" b="6350"/>
                                  <wp:docPr id="1244168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rotWithShape="1">
                                          <a:blip r:embed="rId39"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C8476A" id="_x0000_s1056" type="#_x0000_t202" style="position:absolute;margin-left:-8.45pt;margin-top:.05pt;width:486.05pt;height:2in;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eYl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jE+TbKGeo8DOjhw7y1ftNjE&#13;&#10;kvnwyhySjTOhgMMLLlIBFoOjRUkD7tff7mM8coBeSjoUT0X9zy1zghL13SA798VoFNWWDqPx3RAP&#13;&#10;7tqzvvaYrX4E1GeBX8XyZMb4oE6mdKDfUefzWBVdzHCsXdFwMh/DQdL4T7iYz1MQ6suysDQry2Pq&#13;&#10;CGuE+K1/Z84eeQhI4TOcZMbKD3QcYuNLb+fbgKQkriLQB1SP+KM2E4XHfxTFf31OUZffPvsN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BgceYlHQIAADUEAAAOAAAAAAAAAAAAAAAAAC4CAABkcnMvZTJvRG9jLnhtbFBL&#13;&#10;AQItABQABgAIAAAAIQAjoYFH4AAAAA0BAAAPAAAAAAAAAAAAAAAAAHcEAABkcnMvZG93bnJldi54&#13;&#10;bWxQSwUGAAAAAAQABADzAAAAhAUAAAAA&#13;&#10;" filled="f" stroked="f" strokeweight=".5pt">
                <v:textbox style="mso-fit-shape-to-text:t">
                  <w:txbxContent>
                    <w:p w14:paraId="06837695" w14:textId="77777777" w:rsidR="00485152" w:rsidRPr="00485152" w:rsidRDefault="00485152" w:rsidP="00485152">
                      <w:pPr>
                        <w:pStyle w:val="Style2"/>
                      </w:pPr>
                      <w:bookmarkStart w:id="114" w:name="_Toc159439829"/>
                      <w:r w:rsidRPr="00485152">
                        <w:rPr>
                          <w:b/>
                          <w:bCs/>
                        </w:rPr>
                        <w:t>Table S6.</w:t>
                      </w:r>
                      <w:r w:rsidRPr="00485152">
                        <w:t xml:space="preserve"> Abundance of fish species in the 15 sampled lakes caught by seine nets.</w:t>
                      </w:r>
                      <w:bookmarkEnd w:id="114"/>
                    </w:p>
                    <w:p w14:paraId="5F76BA64" w14:textId="4452F1DC" w:rsidR="00485152" w:rsidRPr="008178FF" w:rsidRDefault="00485152">
                      <w:r w:rsidRPr="00C45D5C">
                        <w:rPr>
                          <w:noProof/>
                        </w:rPr>
                        <w:drawing>
                          <wp:inline distT="0" distB="0" distL="0" distR="0" wp14:anchorId="7C5213AE" wp14:editId="3185F922">
                            <wp:extent cx="5971540" cy="1937207"/>
                            <wp:effectExtent l="0" t="0" r="0" b="6350"/>
                            <wp:docPr id="1244168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463" name="Image 537039463"/>
                                    <pic:cNvPicPr/>
                                  </pic:nvPicPr>
                                  <pic:blipFill rotWithShape="1">
                                    <a:blip r:embed="rId40" cstate="print">
                                      <a:extLst>
                                        <a:ext uri="{28A0092B-C50C-407E-A947-70E740481C1C}">
                                          <a14:useLocalDpi xmlns:a14="http://schemas.microsoft.com/office/drawing/2010/main" val="0"/>
                                        </a:ext>
                                      </a:extLst>
                                    </a:blip>
                                    <a:srcRect t="5021"/>
                                    <a:stretch/>
                                  </pic:blipFill>
                                  <pic:spPr bwMode="auto">
                                    <a:xfrm>
                                      <a:off x="0" y="0"/>
                                      <a:ext cx="5971540" cy="193720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E46EE7E" w14:textId="72381EBA" w:rsidR="00485152" w:rsidRDefault="00485152">
      <w:pPr>
        <w:rPr>
          <w:rFonts w:cstheme="majorHAnsi"/>
          <w:lang w:val="en-US"/>
        </w:rPr>
      </w:pPr>
      <w:r>
        <w:br w:type="page"/>
      </w:r>
    </w:p>
    <w:p w14:paraId="0CFDEC91" w14:textId="7BB3568E" w:rsidR="009C4200" w:rsidRDefault="008A0CF4" w:rsidP="009C4200">
      <w:pPr>
        <w:rPr>
          <w:rFonts w:cstheme="majorHAnsi"/>
          <w:lang w:val="en-US"/>
        </w:rPr>
      </w:pPr>
      <w:r>
        <w:rPr>
          <w:noProof/>
        </w:rPr>
        <w:lastRenderedPageBreak/>
        <mc:AlternateContent>
          <mc:Choice Requires="wps">
            <w:drawing>
              <wp:anchor distT="0" distB="0" distL="114300" distR="114300" simplePos="0" relativeHeight="251683840" behindDoc="0" locked="0" layoutInCell="1" allowOverlap="1" wp14:anchorId="1CCB8787" wp14:editId="5D1387D6">
                <wp:simplePos x="0" y="0"/>
                <wp:positionH relativeFrom="column">
                  <wp:posOffset>-114910</wp:posOffset>
                </wp:positionH>
                <wp:positionV relativeFrom="paragraph">
                  <wp:posOffset>14631</wp:posOffset>
                </wp:positionV>
                <wp:extent cx="6287135" cy="1828800"/>
                <wp:effectExtent l="0" t="0" r="0" b="0"/>
                <wp:wrapSquare wrapText="bothSides"/>
                <wp:docPr id="1247571994" name="Zone de texte 1"/>
                <wp:cNvGraphicFramePr/>
                <a:graphic xmlns:a="http://schemas.openxmlformats.org/drawingml/2006/main">
                  <a:graphicData uri="http://schemas.microsoft.com/office/word/2010/wordprocessingShape">
                    <wps:wsp>
                      <wps:cNvSpPr txBox="1"/>
                      <wps:spPr>
                        <a:xfrm>
                          <a:off x="0" y="0"/>
                          <a:ext cx="6287135" cy="1828800"/>
                        </a:xfrm>
                        <a:prstGeom prst="rect">
                          <a:avLst/>
                        </a:prstGeom>
                        <a:noFill/>
                        <a:ln w="6350">
                          <a:noFill/>
                        </a:ln>
                      </wps:spPr>
                      <wps:txbx>
                        <w:txbxContent>
                          <w:p w14:paraId="4CE7C47C" w14:textId="77777777" w:rsidR="008A0CF4" w:rsidRDefault="008A0CF4" w:rsidP="00C45D5C">
                            <w:pPr>
                              <w:pStyle w:val="Style2"/>
                            </w:pPr>
                            <w:bookmarkStart w:id="136" w:name="_Toc159439830"/>
                            <w:r w:rsidRPr="008A0CF4">
                              <w:rPr>
                                <w:b/>
                                <w:bCs/>
                              </w:rPr>
                              <w:t>Tables S7</w:t>
                            </w:r>
                            <w:r>
                              <w:t>. Abundance of fish species in the 15 sampled lakes observed in snorkeling transects.</w:t>
                            </w:r>
                            <w:bookmarkEnd w:id="136"/>
                          </w:p>
                          <w:p w14:paraId="7269BA09" w14:textId="77777777" w:rsidR="008A0CF4" w:rsidRPr="006F5188" w:rsidRDefault="008A0CF4">
                            <w:pPr>
                              <w:rPr>
                                <w:noProof/>
                              </w:rPr>
                            </w:pPr>
                            <w:r>
                              <w:rPr>
                                <w:noProof/>
                              </w:rPr>
                              <w:drawing>
                                <wp:inline distT="0" distB="0" distL="0" distR="0" wp14:anchorId="3961D865" wp14:editId="3CDFA390">
                                  <wp:extent cx="5971540" cy="1937208"/>
                                  <wp:effectExtent l="0" t="0" r="0" b="6350"/>
                                  <wp:docPr id="13112375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rotWithShape="1">
                                          <a:blip r:embed="rId41" cstate="print">
                                            <a:extLst>
                                              <a:ext uri="{28A0092B-C50C-407E-A947-70E740481C1C}">
                                                <a14:useLocalDpi xmlns:a14="http://schemas.microsoft.com/office/drawing/2010/main" val="0"/>
                                              </a:ext>
                                            </a:extLst>
                                          </a:blip>
                                          <a:srcRect t="5021"/>
                                          <a:stretch/>
                                        </pic:blipFill>
                                        <pic:spPr bwMode="auto">
                                          <a:xfrm>
                                            <a:off x="0" y="0"/>
                                            <a:ext cx="5971540" cy="19372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CB8787" id="_x0000_s1057" type="#_x0000_t202" style="position:absolute;margin-left:-9.05pt;margin-top:1.15pt;width:495.05pt;height:2in;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" filled="f" stroked="f" strokeweight=".5pt">
                <v:textbox style="mso-fit-shape-to-text:t">
                  <w:txbxContent>
                    <w:p w14:paraId="4CE7C47C" w14:textId="77777777" w:rsidR="008A0CF4" w:rsidRDefault="008A0CF4" w:rsidP="00C45D5C">
                      <w:pPr>
                        <w:pStyle w:val="Style2"/>
                      </w:pPr>
                      <w:bookmarkStart w:id="116" w:name="_Toc159439830"/>
                      <w:r w:rsidRPr="008A0CF4">
                        <w:rPr>
                          <w:b/>
                          <w:bCs/>
                        </w:rPr>
                        <w:t>Tables S7</w:t>
                      </w:r>
                      <w:r>
                        <w:t>. Abundance of fish species in the 15 sampled lakes observed in snorkeling transects.</w:t>
                      </w:r>
                      <w:bookmarkEnd w:id="116"/>
                    </w:p>
                    <w:p w14:paraId="7269BA09" w14:textId="77777777" w:rsidR="008A0CF4" w:rsidRPr="006F5188" w:rsidRDefault="008A0CF4">
                      <w:pPr>
                        <w:rPr>
                          <w:noProof/>
                        </w:rPr>
                      </w:pPr>
                      <w:r>
                        <w:rPr>
                          <w:noProof/>
                        </w:rPr>
                        <w:drawing>
                          <wp:inline distT="0" distB="0" distL="0" distR="0" wp14:anchorId="3961D865" wp14:editId="3CDFA390">
                            <wp:extent cx="5971540" cy="1937208"/>
                            <wp:effectExtent l="0" t="0" r="0" b="6350"/>
                            <wp:docPr id="13112375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437" name="Image 201163437"/>
                                    <pic:cNvPicPr/>
                                  </pic:nvPicPr>
                                  <pic:blipFill rotWithShape="1">
                                    <a:blip r:embed="rId42" cstate="print">
                                      <a:extLst>
                                        <a:ext uri="{28A0092B-C50C-407E-A947-70E740481C1C}">
                                          <a14:useLocalDpi xmlns:a14="http://schemas.microsoft.com/office/drawing/2010/main" val="0"/>
                                        </a:ext>
                                      </a:extLst>
                                    </a:blip>
                                    <a:srcRect t="5021"/>
                                    <a:stretch/>
                                  </pic:blipFill>
                                  <pic:spPr bwMode="auto">
                                    <a:xfrm>
                                      <a:off x="0" y="0"/>
                                      <a:ext cx="5971540" cy="193720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681FA8A" w14:textId="476C9B11" w:rsidR="008A0CF4" w:rsidRDefault="008A0CF4">
      <w:pPr>
        <w:rPr>
          <w:rFonts w:cstheme="majorHAnsi"/>
          <w:lang w:val="en-US"/>
        </w:rPr>
      </w:pPr>
      <w:r>
        <w:br w:type="page"/>
      </w:r>
    </w:p>
    <w:p w14:paraId="484FCDC1" w14:textId="268CF134" w:rsidR="00A4757A" w:rsidRDefault="00A4757A" w:rsidP="008A0CF4">
      <w:r>
        <w:rPr>
          <w:noProof/>
        </w:rPr>
        <w:lastRenderedPageBreak/>
        <mc:AlternateContent>
          <mc:Choice Requires="wps">
            <w:drawing>
              <wp:anchor distT="0" distB="0" distL="114300" distR="114300" simplePos="0" relativeHeight="251685888" behindDoc="0" locked="0" layoutInCell="1" allowOverlap="1" wp14:anchorId="4ABDA4EA" wp14:editId="696F0B58">
                <wp:simplePos x="0" y="0"/>
                <wp:positionH relativeFrom="column">
                  <wp:posOffset>-107315</wp:posOffset>
                </wp:positionH>
                <wp:positionV relativeFrom="paragraph">
                  <wp:posOffset>330</wp:posOffset>
                </wp:positionV>
                <wp:extent cx="6172835" cy="1828800"/>
                <wp:effectExtent l="0" t="0" r="0" b="0"/>
                <wp:wrapSquare wrapText="bothSides"/>
                <wp:docPr id="1120631654"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108BD3A9" w14:textId="77777777" w:rsidR="008A0CF4" w:rsidRDefault="008A0CF4" w:rsidP="008A0CF4">
                            <w:pPr>
                              <w:pStyle w:val="Style2"/>
                              <w:ind w:left="12" w:hanging="12"/>
                            </w:pPr>
                            <w:bookmarkStart w:id="137" w:name="_Toc159439831"/>
                            <w:r w:rsidRPr="008A0CF4">
                              <w:rPr>
                                <w:b/>
                                <w:bCs/>
                              </w:rPr>
                              <w:t>Table S8.</w:t>
                            </w:r>
                            <w:r>
                              <w:t xml:space="preserve"> Mean fish length for the 15 sampled lakes. The fishes were caught with minnow traps and seine nets.</w:t>
                            </w:r>
                            <w:bookmarkEnd w:id="137"/>
                          </w:p>
                          <w:p w14:paraId="46128BE9" w14:textId="5CB75ABD" w:rsidR="008A0CF4" w:rsidRPr="008A0CF4" w:rsidRDefault="008A0CF4">
                            <w:r>
                              <w:rPr>
                                <w:noProof/>
                              </w:rPr>
                              <w:drawing>
                                <wp:inline distT="0" distB="0" distL="0" distR="0" wp14:anchorId="7E6C0A72" wp14:editId="11D9B6F2">
                                  <wp:extent cx="5971540" cy="3872789"/>
                                  <wp:effectExtent l="0" t="0" r="0" b="1270"/>
                                  <wp:docPr id="3916658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rotWithShape="1">
                                          <a:blip r:embed="rId43" cstate="print">
                                            <a:extLst>
                                              <a:ext uri="{28A0092B-C50C-407E-A947-70E740481C1C}">
                                                <a14:useLocalDpi xmlns:a14="http://schemas.microsoft.com/office/drawing/2010/main" val="0"/>
                                              </a:ext>
                                            </a:extLst>
                                          </a:blip>
                                          <a:srcRect t="5532"/>
                                          <a:stretch/>
                                        </pic:blipFill>
                                        <pic:spPr bwMode="auto">
                                          <a:xfrm>
                                            <a:off x="0" y="0"/>
                                            <a:ext cx="5971540" cy="38727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BDA4EA" id="_x0000_s1058" type="#_x0000_t202" style="position:absolute;margin-left:-8.45pt;margin-top:.05pt;width:486.05pt;height:2in;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whU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Q1tnF3mmQN9R4HdHDg3lu+aLGJ&#13;&#10;JfPhlTkkG2dCAYcXXKQCLAZHi5IG3K+/3cd45AC9lHQonor6n1vmBCXqu0F27ovRKKotHUbjuyEe&#13;&#10;3LVnfe0xW/0IqM8Cv4rlyYzxQZ1M6UC/o87nsSq6mOFYu6LhZD6Gg6Txn3Axn6cg1JdlYWlWlsfU&#13;&#10;EdYI8Vv/zpw98hCQwmc4yYyVH+g4xMaX3s63AUlJXEWgD6ge8UdtJgqP/yiK//qcoi6/ffYb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DfEwhUHQIAADUEAAAOAAAAAAAAAAAAAAAAAC4CAABkcnMvZTJvRG9jLnhtbFBL&#13;&#10;AQItABQABgAIAAAAIQAjoYFH4AAAAA0BAAAPAAAAAAAAAAAAAAAAAHcEAABkcnMvZG93bnJldi54&#13;&#10;bWxQSwUGAAAAAAQABADzAAAAhAUAAAAA&#13;&#10;" filled="f" stroked="f" strokeweight=".5pt">
                <v:textbox style="mso-fit-shape-to-text:t">
                  <w:txbxContent>
                    <w:p w14:paraId="108BD3A9" w14:textId="77777777" w:rsidR="008A0CF4" w:rsidRDefault="008A0CF4" w:rsidP="008A0CF4">
                      <w:pPr>
                        <w:pStyle w:val="Style2"/>
                        <w:ind w:left="12" w:hanging="12"/>
                      </w:pPr>
                      <w:bookmarkStart w:id="118" w:name="_Toc159439831"/>
                      <w:r w:rsidRPr="008A0CF4">
                        <w:rPr>
                          <w:b/>
                          <w:bCs/>
                        </w:rPr>
                        <w:t>Table S8.</w:t>
                      </w:r>
                      <w:r>
                        <w:t xml:space="preserve"> Mean fish length for the 15 sampled lakes. The fishes were caught with minnow traps and seine nets.</w:t>
                      </w:r>
                      <w:bookmarkEnd w:id="118"/>
                    </w:p>
                    <w:p w14:paraId="46128BE9" w14:textId="5CB75ABD" w:rsidR="008A0CF4" w:rsidRPr="008A0CF4" w:rsidRDefault="008A0CF4">
                      <w:r>
                        <w:rPr>
                          <w:noProof/>
                        </w:rPr>
                        <w:drawing>
                          <wp:inline distT="0" distB="0" distL="0" distR="0" wp14:anchorId="7E6C0A72" wp14:editId="11D9B6F2">
                            <wp:extent cx="5971540" cy="3872789"/>
                            <wp:effectExtent l="0" t="0" r="0" b="1270"/>
                            <wp:docPr id="3916658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2806" name="Image 350732806"/>
                                    <pic:cNvPicPr/>
                                  </pic:nvPicPr>
                                  <pic:blipFill rotWithShape="1">
                                    <a:blip r:embed="rId44" cstate="print">
                                      <a:extLst>
                                        <a:ext uri="{28A0092B-C50C-407E-A947-70E740481C1C}">
                                          <a14:useLocalDpi xmlns:a14="http://schemas.microsoft.com/office/drawing/2010/main" val="0"/>
                                        </a:ext>
                                      </a:extLst>
                                    </a:blip>
                                    <a:srcRect t="5532"/>
                                    <a:stretch/>
                                  </pic:blipFill>
                                  <pic:spPr bwMode="auto">
                                    <a:xfrm>
                                      <a:off x="0" y="0"/>
                                      <a:ext cx="5971540" cy="387278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1DED9D4" w14:textId="77777777" w:rsidR="00A4757A" w:rsidRDefault="00A4757A" w:rsidP="008A0CF4"/>
    <w:p w14:paraId="32A35A6A" w14:textId="080E2F8F" w:rsidR="00A4757A" w:rsidRDefault="00A4757A">
      <w:r>
        <w:br w:type="page"/>
      </w:r>
    </w:p>
    <w:p w14:paraId="2343485C" w14:textId="39B3E659" w:rsidR="009C4200" w:rsidRDefault="00A4757A" w:rsidP="008A0CF4">
      <w:r>
        <w:rPr>
          <w:noProof/>
        </w:rPr>
        <w:lastRenderedPageBreak/>
        <mc:AlternateContent>
          <mc:Choice Requires="wps">
            <w:drawing>
              <wp:anchor distT="0" distB="0" distL="114300" distR="114300" simplePos="0" relativeHeight="251687936" behindDoc="0" locked="0" layoutInCell="1" allowOverlap="1" wp14:anchorId="626D6781" wp14:editId="550DB296">
                <wp:simplePos x="0" y="0"/>
                <wp:positionH relativeFrom="column">
                  <wp:posOffset>-107315</wp:posOffset>
                </wp:positionH>
                <wp:positionV relativeFrom="paragraph">
                  <wp:posOffset>330</wp:posOffset>
                </wp:positionV>
                <wp:extent cx="6172835" cy="1828800"/>
                <wp:effectExtent l="0" t="0" r="0" b="0"/>
                <wp:wrapSquare wrapText="bothSides"/>
                <wp:docPr id="57950015" name="Zone de texte 1"/>
                <wp:cNvGraphicFramePr/>
                <a:graphic xmlns:a="http://schemas.openxmlformats.org/drawingml/2006/main">
                  <a:graphicData uri="http://schemas.microsoft.com/office/word/2010/wordprocessingShape">
                    <wps:wsp>
                      <wps:cNvSpPr txBox="1"/>
                      <wps:spPr>
                        <a:xfrm>
                          <a:off x="0" y="0"/>
                          <a:ext cx="6172835" cy="1828800"/>
                        </a:xfrm>
                        <a:prstGeom prst="rect">
                          <a:avLst/>
                        </a:prstGeom>
                        <a:noFill/>
                        <a:ln w="6350">
                          <a:noFill/>
                        </a:ln>
                      </wps:spPr>
                      <wps:txbx>
                        <w:txbxContent>
                          <w:p w14:paraId="406EB1E6" w14:textId="77777777" w:rsidR="008A0CF4" w:rsidRPr="008A0CF4" w:rsidRDefault="008A0CF4" w:rsidP="008A0CF4">
                            <w:pPr>
                              <w:pStyle w:val="Style2"/>
                            </w:pPr>
                            <w:bookmarkStart w:id="138" w:name="_Toc159439832"/>
                            <w:r w:rsidRPr="008A0CF4">
                              <w:rPr>
                                <w:b/>
                                <w:bCs/>
                              </w:rPr>
                              <w:t>Table S9.</w:t>
                            </w:r>
                            <w:r w:rsidRPr="008A0CF4">
                              <w:t xml:space="preserve"> Mean fish species length. The fishes were caught with minnow traps and seine nets.</w:t>
                            </w:r>
                            <w:bookmarkEnd w:id="138"/>
                          </w:p>
                          <w:p w14:paraId="71AB9BFE" w14:textId="77777777" w:rsidR="008A0CF4" w:rsidRPr="000E2F74" w:rsidRDefault="008A0CF4">
                            <w:pPr>
                              <w:rPr>
                                <w:noProof/>
                              </w:rPr>
                            </w:pPr>
                            <w:r>
                              <w:rPr>
                                <w:noProof/>
                              </w:rPr>
                              <w:drawing>
                                <wp:inline distT="0" distB="0" distL="0" distR="0" wp14:anchorId="27123EAD" wp14:editId="01FB3517">
                                  <wp:extent cx="5971540" cy="5113172"/>
                                  <wp:effectExtent l="0" t="0" r="0" b="5080"/>
                                  <wp:docPr id="18469194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rotWithShape="1">
                                          <a:blip r:embed="rId45" cstate="print">
                                            <a:extLst>
                                              <a:ext uri="{28A0092B-C50C-407E-A947-70E740481C1C}">
                                                <a14:useLocalDpi xmlns:a14="http://schemas.microsoft.com/office/drawing/2010/main" val="0"/>
                                              </a:ext>
                                            </a:extLst>
                                          </a:blip>
                                          <a:srcRect t="5156"/>
                                          <a:stretch/>
                                        </pic:blipFill>
                                        <pic:spPr bwMode="auto">
                                          <a:xfrm>
                                            <a:off x="0" y="0"/>
                                            <a:ext cx="5971540" cy="511317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D6781" id="_x0000_s1059" type="#_x0000_t202" style="position:absolute;margin-left:-8.45pt;margin-top:.05pt;width:486.05pt;height:2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" filled="f" stroked="f" strokeweight=".5pt">
                <v:textbox style="mso-fit-shape-to-text:t">
                  <w:txbxContent>
                    <w:p w14:paraId="406EB1E6" w14:textId="77777777" w:rsidR="008A0CF4" w:rsidRPr="008A0CF4" w:rsidRDefault="008A0CF4" w:rsidP="008A0CF4">
                      <w:pPr>
                        <w:pStyle w:val="Style2"/>
                      </w:pPr>
                      <w:bookmarkStart w:id="120" w:name="_Toc159439832"/>
                      <w:r w:rsidRPr="008A0CF4">
                        <w:rPr>
                          <w:b/>
                          <w:bCs/>
                        </w:rPr>
                        <w:t>Table S9.</w:t>
                      </w:r>
                      <w:r w:rsidRPr="008A0CF4">
                        <w:t xml:space="preserve"> Mean fish species length. The fishes were caught with minnow traps and seine nets.</w:t>
                      </w:r>
                      <w:bookmarkEnd w:id="120"/>
                    </w:p>
                    <w:p w14:paraId="71AB9BFE" w14:textId="77777777" w:rsidR="008A0CF4" w:rsidRPr="000E2F74" w:rsidRDefault="008A0CF4">
                      <w:pPr>
                        <w:rPr>
                          <w:noProof/>
                        </w:rPr>
                      </w:pPr>
                      <w:r>
                        <w:rPr>
                          <w:noProof/>
                        </w:rPr>
                        <w:drawing>
                          <wp:inline distT="0" distB="0" distL="0" distR="0" wp14:anchorId="27123EAD" wp14:editId="01FB3517">
                            <wp:extent cx="5971540" cy="5113172"/>
                            <wp:effectExtent l="0" t="0" r="0" b="5080"/>
                            <wp:docPr id="18469194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545" name="Image 872160545"/>
                                    <pic:cNvPicPr/>
                                  </pic:nvPicPr>
                                  <pic:blipFill rotWithShape="1">
                                    <a:blip r:embed="rId46" cstate="print">
                                      <a:extLst>
                                        <a:ext uri="{28A0092B-C50C-407E-A947-70E740481C1C}">
                                          <a14:useLocalDpi xmlns:a14="http://schemas.microsoft.com/office/drawing/2010/main" val="0"/>
                                        </a:ext>
                                      </a:extLst>
                                    </a:blip>
                                    <a:srcRect t="5156"/>
                                    <a:stretch/>
                                  </pic:blipFill>
                                  <pic:spPr bwMode="auto">
                                    <a:xfrm>
                                      <a:off x="0" y="0"/>
                                      <a:ext cx="5971540" cy="511317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07B8CAA" w14:textId="49817D23" w:rsidR="008A0CF4" w:rsidRPr="00A4757A" w:rsidRDefault="00A4757A" w:rsidP="00A4757A">
      <w:r>
        <w:rPr>
          <w:noProof/>
        </w:rPr>
        <w:lastRenderedPageBreak/>
        <mc:AlternateContent>
          <mc:Choice Requires="wps">
            <w:drawing>
              <wp:anchor distT="0" distB="0" distL="114300" distR="114300" simplePos="0" relativeHeight="251689984" behindDoc="0" locked="0" layoutInCell="1" allowOverlap="1" wp14:anchorId="64A7E806" wp14:editId="459E4370">
                <wp:simplePos x="0" y="0"/>
                <wp:positionH relativeFrom="column">
                  <wp:posOffset>6350</wp:posOffset>
                </wp:positionH>
                <wp:positionV relativeFrom="paragraph">
                  <wp:posOffset>0</wp:posOffset>
                </wp:positionV>
                <wp:extent cx="3650615" cy="8682990"/>
                <wp:effectExtent l="0" t="0" r="0" b="0"/>
                <wp:wrapSquare wrapText="bothSides"/>
                <wp:docPr id="1499358284" name="Zone de texte 1"/>
                <wp:cNvGraphicFramePr/>
                <a:graphic xmlns:a="http://schemas.openxmlformats.org/drawingml/2006/main">
                  <a:graphicData uri="http://schemas.microsoft.com/office/word/2010/wordprocessingShape">
                    <wps:wsp>
                      <wps:cNvSpPr txBox="1"/>
                      <wps:spPr>
                        <a:xfrm>
                          <a:off x="0" y="0"/>
                          <a:ext cx="3650615" cy="8682990"/>
                        </a:xfrm>
                        <a:prstGeom prst="rect">
                          <a:avLst/>
                        </a:prstGeom>
                        <a:noFill/>
                        <a:ln w="6350">
                          <a:noFill/>
                        </a:ln>
                      </wps:spPr>
                      <wps:txbx>
                        <w:txbxContent>
                          <w:p w14:paraId="1F4281CD" w14:textId="013F8EAC" w:rsidR="00A4757A" w:rsidRDefault="00A4757A" w:rsidP="00A4757A">
                            <w:pPr>
                              <w:pStyle w:val="Style2"/>
                              <w:ind w:left="12" w:hanging="12"/>
                            </w:pPr>
                            <w:bookmarkStart w:id="139" w:name="_Toc159439833"/>
                            <w:r w:rsidRPr="00A4757A">
                              <w:rPr>
                                <w:b/>
                                <w:bCs/>
                              </w:rPr>
                              <w:t>Table S10.</w:t>
                            </w:r>
                            <w:r w:rsidRPr="00A4757A">
                              <w:t xml:space="preserve"> Mean species length within each </w:t>
                            </w:r>
                            <w:r>
                              <w:t>lake sampled. The fishes were caught by minnow traps and seine nets.</w:t>
                            </w:r>
                            <w:bookmarkEnd w:id="139"/>
                          </w:p>
                          <w:p w14:paraId="557A6B57" w14:textId="77777777" w:rsidR="00A4757A" w:rsidRPr="0011402A" w:rsidRDefault="00A4757A">
                            <w:pPr>
                              <w:rPr>
                                <w:noProof/>
                              </w:rPr>
                            </w:pPr>
                            <w:r>
                              <w:rPr>
                                <w:noProof/>
                              </w:rPr>
                              <w:drawing>
                                <wp:inline distT="0" distB="0" distL="0" distR="0" wp14:anchorId="1F40167C" wp14:editId="66186AEC">
                                  <wp:extent cx="3446780" cy="8093710"/>
                                  <wp:effectExtent l="0" t="0" r="0" b="0"/>
                                  <wp:docPr id="19738669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rotWithShape="1">
                                          <a:blip r:embed="rId47" cstate="print">
                                            <a:extLst>
                                              <a:ext uri="{28A0092B-C50C-407E-A947-70E740481C1C}">
                                                <a14:useLocalDpi xmlns:a14="http://schemas.microsoft.com/office/drawing/2010/main" val="0"/>
                                              </a:ext>
                                            </a:extLst>
                                          </a:blip>
                                          <a:srcRect t="1596"/>
                                          <a:stretch/>
                                        </pic:blipFill>
                                        <pic:spPr bwMode="auto">
                                          <a:xfrm>
                                            <a:off x="0" y="0"/>
                                            <a:ext cx="3460033" cy="81248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7E806" id="_x0000_s1060" type="#_x0000_t202" style="position:absolute;margin-left:.5pt;margin-top:0;width:287.45pt;height:683.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" filled="f" stroked="f" strokeweight=".5pt">
                <v:textbox>
                  <w:txbxContent>
                    <w:p w14:paraId="1F4281CD" w14:textId="013F8EAC" w:rsidR="00A4757A" w:rsidRDefault="00A4757A" w:rsidP="00A4757A">
                      <w:pPr>
                        <w:pStyle w:val="Style2"/>
                        <w:ind w:left="12" w:hanging="12"/>
                      </w:pPr>
                      <w:bookmarkStart w:id="122" w:name="_Toc159439833"/>
                      <w:r w:rsidRPr="00A4757A">
                        <w:rPr>
                          <w:b/>
                          <w:bCs/>
                        </w:rPr>
                        <w:t>Table S10.</w:t>
                      </w:r>
                      <w:r w:rsidRPr="00A4757A">
                        <w:t xml:space="preserve"> Mean species length within each </w:t>
                      </w:r>
                      <w:r>
                        <w:t>lake sampled. The fishes were caught by minnow traps and seine nets.</w:t>
                      </w:r>
                      <w:bookmarkEnd w:id="122"/>
                    </w:p>
                    <w:p w14:paraId="557A6B57" w14:textId="77777777" w:rsidR="00A4757A" w:rsidRPr="0011402A" w:rsidRDefault="00A4757A">
                      <w:pPr>
                        <w:rPr>
                          <w:noProof/>
                        </w:rPr>
                      </w:pPr>
                      <w:r>
                        <w:rPr>
                          <w:noProof/>
                        </w:rPr>
                        <w:drawing>
                          <wp:inline distT="0" distB="0" distL="0" distR="0" wp14:anchorId="1F40167C" wp14:editId="66186AEC">
                            <wp:extent cx="3446780" cy="8093710"/>
                            <wp:effectExtent l="0" t="0" r="0" b="0"/>
                            <wp:docPr id="19738669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6144" name="Image 339986144"/>
                                    <pic:cNvPicPr/>
                                  </pic:nvPicPr>
                                  <pic:blipFill rotWithShape="1">
                                    <a:blip r:embed="rId48" cstate="print">
                                      <a:extLst>
                                        <a:ext uri="{28A0092B-C50C-407E-A947-70E740481C1C}">
                                          <a14:useLocalDpi xmlns:a14="http://schemas.microsoft.com/office/drawing/2010/main" val="0"/>
                                        </a:ext>
                                      </a:extLst>
                                    </a:blip>
                                    <a:srcRect t="1596"/>
                                    <a:stretch/>
                                  </pic:blipFill>
                                  <pic:spPr bwMode="auto">
                                    <a:xfrm>
                                      <a:off x="0" y="0"/>
                                      <a:ext cx="3460033" cy="81248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51568A0" w14:textId="5C02D371" w:rsidR="00002146" w:rsidRDefault="00002146" w:rsidP="009C4200">
      <w:pPr>
        <w:rPr>
          <w:rFonts w:cstheme="majorHAnsi"/>
          <w:lang w:val="en-US"/>
        </w:rPr>
      </w:pPr>
      <w:r>
        <w:rPr>
          <w:noProof/>
        </w:rPr>
        <w:lastRenderedPageBreak/>
        <mc:AlternateContent>
          <mc:Choice Requires="wps">
            <w:drawing>
              <wp:anchor distT="0" distB="0" distL="114300" distR="114300" simplePos="0" relativeHeight="251692032" behindDoc="0" locked="0" layoutInCell="1" allowOverlap="1" wp14:anchorId="3F3F5B6D" wp14:editId="41598E07">
                <wp:simplePos x="0" y="0"/>
                <wp:positionH relativeFrom="column">
                  <wp:posOffset>-93980</wp:posOffset>
                </wp:positionH>
                <wp:positionV relativeFrom="paragraph">
                  <wp:posOffset>492</wp:posOffset>
                </wp:positionV>
                <wp:extent cx="6167755" cy="1828800"/>
                <wp:effectExtent l="0" t="0" r="0" b="0"/>
                <wp:wrapSquare wrapText="bothSides"/>
                <wp:docPr id="849263362" name="Zone de texte 1"/>
                <wp:cNvGraphicFramePr/>
                <a:graphic xmlns:a="http://schemas.openxmlformats.org/drawingml/2006/main">
                  <a:graphicData uri="http://schemas.microsoft.com/office/word/2010/wordprocessingShape">
                    <wps:wsp>
                      <wps:cNvSpPr txBox="1"/>
                      <wps:spPr>
                        <a:xfrm>
                          <a:off x="0" y="0"/>
                          <a:ext cx="6167755" cy="1828800"/>
                        </a:xfrm>
                        <a:prstGeom prst="rect">
                          <a:avLst/>
                        </a:prstGeom>
                        <a:noFill/>
                        <a:ln w="6350">
                          <a:noFill/>
                        </a:ln>
                      </wps:spPr>
                      <wps:txbx>
                        <w:txbxContent>
                          <w:p w14:paraId="65BAB6E8" w14:textId="77777777" w:rsidR="00002146" w:rsidRDefault="00002146" w:rsidP="00A4757A">
                            <w:pPr>
                              <w:pStyle w:val="Style2"/>
                              <w:ind w:left="12" w:hanging="12"/>
                            </w:pPr>
                            <w:bookmarkStart w:id="140" w:name="_Toc159439834"/>
                            <w:r w:rsidRPr="00002146">
                              <w:rPr>
                                <w:b/>
                                <w:bCs/>
                              </w:rPr>
                              <w:t>Table S11.</w:t>
                            </w:r>
                            <w:r>
                              <w:t xml:space="preserve"> References of the black spot disease occurrence in the fish species sampled in our study system. Ameiurus nebulosus </w:t>
                            </w:r>
                            <w:proofErr w:type="spellStart"/>
                            <w:r>
                              <w:t>ans</w:t>
                            </w:r>
                            <w:proofErr w:type="spellEnd"/>
                            <w:r>
                              <w:t xml:space="preserve"> Esox masquinongy have no mention of black spot disease infection. This table is not an exhaustive review.</w:t>
                            </w:r>
                            <w:bookmarkEnd w:id="140"/>
                            <w:r>
                              <w:t xml:space="preserve"> </w:t>
                            </w:r>
                          </w:p>
                          <w:p w14:paraId="4707C928" w14:textId="77777777" w:rsidR="00002146" w:rsidRPr="00C631A9" w:rsidRDefault="00002146">
                            <w:r w:rsidRPr="00C45D5C">
                              <w:rPr>
                                <w:noProof/>
                              </w:rPr>
                              <w:drawing>
                                <wp:inline distT="0" distB="0" distL="0" distR="0" wp14:anchorId="3AC71D31" wp14:editId="03B7A37E">
                                  <wp:extent cx="5971540" cy="6090019"/>
                                  <wp:effectExtent l="0" t="0" r="0" b="6350"/>
                                  <wp:docPr id="135098488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rotWithShape="1">
                                          <a:blip r:embed="rId49" cstate="print">
                                            <a:extLst>
                                              <a:ext uri="{28A0092B-C50C-407E-A947-70E740481C1C}">
                                                <a14:useLocalDpi xmlns:a14="http://schemas.microsoft.com/office/drawing/2010/main" val="0"/>
                                              </a:ext>
                                            </a:extLst>
                                          </a:blip>
                                          <a:srcRect t="5493"/>
                                          <a:stretch/>
                                        </pic:blipFill>
                                        <pic:spPr bwMode="auto">
                                          <a:xfrm>
                                            <a:off x="0" y="0"/>
                                            <a:ext cx="5971540" cy="60900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F5B6D" id="_x0000_s1061" type="#_x0000_t202" style="position:absolute;margin-left:-7.4pt;margin-top:.05pt;width:485.65pt;height:2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" filled="f" stroked="f" strokeweight=".5pt">
                <v:textbox style="mso-fit-shape-to-text:t">
                  <w:txbxContent>
                    <w:p w14:paraId="65BAB6E8" w14:textId="77777777" w:rsidR="00002146" w:rsidRDefault="00002146" w:rsidP="00A4757A">
                      <w:pPr>
                        <w:pStyle w:val="Style2"/>
                        <w:ind w:left="12" w:hanging="12"/>
                      </w:pPr>
                      <w:bookmarkStart w:id="124" w:name="_Toc159439834"/>
                      <w:r w:rsidRPr="00002146">
                        <w:rPr>
                          <w:b/>
                          <w:bCs/>
                        </w:rPr>
                        <w:t>Table S11.</w:t>
                      </w:r>
                      <w:r>
                        <w:t xml:space="preserve"> References of the black spot disease occurrence in the fish species sampled in our study system. Ameiurus nebulosus </w:t>
                      </w:r>
                      <w:proofErr w:type="spellStart"/>
                      <w:r>
                        <w:t>ans</w:t>
                      </w:r>
                      <w:proofErr w:type="spellEnd"/>
                      <w:r>
                        <w:t xml:space="preserve"> Esox masquinongy have no mention of black spot disease infection. This table is not an exhaustive review.</w:t>
                      </w:r>
                      <w:bookmarkEnd w:id="124"/>
                      <w:r>
                        <w:t xml:space="preserve"> </w:t>
                      </w:r>
                    </w:p>
                    <w:p w14:paraId="4707C928" w14:textId="77777777" w:rsidR="00002146" w:rsidRPr="00C631A9" w:rsidRDefault="00002146">
                      <w:r w:rsidRPr="00C45D5C">
                        <w:rPr>
                          <w:noProof/>
                        </w:rPr>
                        <w:drawing>
                          <wp:inline distT="0" distB="0" distL="0" distR="0" wp14:anchorId="3AC71D31" wp14:editId="03B7A37E">
                            <wp:extent cx="5971540" cy="6090019"/>
                            <wp:effectExtent l="0" t="0" r="0" b="6350"/>
                            <wp:docPr id="135098488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873" name="Image 2072744873"/>
                                    <pic:cNvPicPr/>
                                  </pic:nvPicPr>
                                  <pic:blipFill rotWithShape="1">
                                    <a:blip r:embed="rId50" cstate="print">
                                      <a:extLst>
                                        <a:ext uri="{28A0092B-C50C-407E-A947-70E740481C1C}">
                                          <a14:useLocalDpi xmlns:a14="http://schemas.microsoft.com/office/drawing/2010/main" val="0"/>
                                        </a:ext>
                                      </a:extLst>
                                    </a:blip>
                                    <a:srcRect t="5493"/>
                                    <a:stretch/>
                                  </pic:blipFill>
                                  <pic:spPr bwMode="auto">
                                    <a:xfrm>
                                      <a:off x="0" y="0"/>
                                      <a:ext cx="5971540" cy="609001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EC50538" w14:textId="23AA7484" w:rsidR="00002146" w:rsidRDefault="00002146">
      <w:pPr>
        <w:rPr>
          <w:rFonts w:cstheme="majorHAnsi"/>
          <w:lang w:val="en-US"/>
        </w:rPr>
      </w:pPr>
      <w:r>
        <w:rPr>
          <w:rFonts w:cstheme="majorHAnsi"/>
          <w:lang w:val="en-US"/>
        </w:rPr>
        <w:br w:type="page"/>
      </w:r>
    </w:p>
    <w:p w14:paraId="45CAD7F4" w14:textId="62219B76" w:rsidR="00002146" w:rsidRDefault="00002146" w:rsidP="009C4200">
      <w:pPr>
        <w:rPr>
          <w:rFonts w:cstheme="majorHAnsi"/>
          <w:lang w:val="en-US"/>
        </w:rPr>
      </w:pPr>
      <w:r>
        <w:rPr>
          <w:noProof/>
        </w:rPr>
        <w:lastRenderedPageBreak/>
        <mc:AlternateContent>
          <mc:Choice Requires="wps">
            <w:drawing>
              <wp:anchor distT="0" distB="0" distL="114300" distR="114300" simplePos="0" relativeHeight="251694080" behindDoc="0" locked="0" layoutInCell="1" allowOverlap="1" wp14:anchorId="5C3204D9" wp14:editId="52749E00">
                <wp:simplePos x="0" y="0"/>
                <wp:positionH relativeFrom="column">
                  <wp:posOffset>0</wp:posOffset>
                </wp:positionH>
                <wp:positionV relativeFrom="paragraph">
                  <wp:posOffset>492</wp:posOffset>
                </wp:positionV>
                <wp:extent cx="1828800" cy="1828800"/>
                <wp:effectExtent l="0" t="0" r="0" b="0"/>
                <wp:wrapSquare wrapText="bothSides"/>
                <wp:docPr id="784449853"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E370297" w14:textId="77777777" w:rsidR="00002146" w:rsidRDefault="00002146" w:rsidP="00002146">
                            <w:pPr>
                              <w:pStyle w:val="Style2"/>
                            </w:pPr>
                            <w:bookmarkStart w:id="141" w:name="_Toc159439835"/>
                            <w:r w:rsidRPr="00002146">
                              <w:rPr>
                                <w:b/>
                                <w:bCs/>
                              </w:rPr>
                              <w:t>Table S12.</w:t>
                            </w:r>
                            <w:r>
                              <w:t xml:space="preserve"> Observed landscape prevalence estimated by each method. All values are given in percentage.</w:t>
                            </w:r>
                            <w:bookmarkEnd w:id="141"/>
                            <w:r>
                              <w:t xml:space="preserve"> </w:t>
                            </w:r>
                          </w:p>
                          <w:p w14:paraId="5F6B263B" w14:textId="77777777" w:rsidR="00002146" w:rsidRPr="00510918" w:rsidRDefault="00002146">
                            <w:r w:rsidRPr="00C45D5C">
                              <w:rPr>
                                <w:noProof/>
                              </w:rPr>
                              <w:drawing>
                                <wp:inline distT="0" distB="0" distL="0" distR="0" wp14:anchorId="0EA081BD" wp14:editId="3E9DDBF1">
                                  <wp:extent cx="5971540" cy="1144167"/>
                                  <wp:effectExtent l="0" t="0" r="0" b="0"/>
                                  <wp:docPr id="48024139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rotWithShape="1">
                                          <a:blip r:embed="rId51" cstate="print">
                                            <a:extLst>
                                              <a:ext uri="{28A0092B-C50C-407E-A947-70E740481C1C}">
                                                <a14:useLocalDpi xmlns:a14="http://schemas.microsoft.com/office/drawing/2010/main" val="0"/>
                                              </a:ext>
                                            </a:extLst>
                                          </a:blip>
                                          <a:srcRect t="15287"/>
                                          <a:stretch/>
                                        </pic:blipFill>
                                        <pic:spPr bwMode="auto">
                                          <a:xfrm>
                                            <a:off x="0" y="0"/>
                                            <a:ext cx="5971540" cy="11441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204D9" id="_x0000_s1062" type="#_x0000_t202" style="position:absolute;margin-left:0;margin-top:.05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" filled="f" stroked="f" strokeweight=".5pt">
                <v:textbox style="mso-fit-shape-to-text:t">
                  <w:txbxContent>
                    <w:p w14:paraId="3E370297" w14:textId="77777777" w:rsidR="00002146" w:rsidRDefault="00002146" w:rsidP="00002146">
                      <w:pPr>
                        <w:pStyle w:val="Style2"/>
                      </w:pPr>
                      <w:bookmarkStart w:id="126" w:name="_Toc159439835"/>
                      <w:r w:rsidRPr="00002146">
                        <w:rPr>
                          <w:b/>
                          <w:bCs/>
                        </w:rPr>
                        <w:t>Table S12.</w:t>
                      </w:r>
                      <w:r>
                        <w:t xml:space="preserve"> Observed landscape prevalence estimated by each method. All values are given in percentage.</w:t>
                      </w:r>
                      <w:bookmarkEnd w:id="126"/>
                      <w:r>
                        <w:t xml:space="preserve"> </w:t>
                      </w:r>
                    </w:p>
                    <w:p w14:paraId="5F6B263B" w14:textId="77777777" w:rsidR="00002146" w:rsidRPr="00510918" w:rsidRDefault="00002146">
                      <w:r w:rsidRPr="00C45D5C">
                        <w:rPr>
                          <w:noProof/>
                        </w:rPr>
                        <w:drawing>
                          <wp:inline distT="0" distB="0" distL="0" distR="0" wp14:anchorId="0EA081BD" wp14:editId="3E9DDBF1">
                            <wp:extent cx="5971540" cy="1144167"/>
                            <wp:effectExtent l="0" t="0" r="0" b="0"/>
                            <wp:docPr id="48024139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2293" name="Image 2063142293"/>
                                    <pic:cNvPicPr/>
                                  </pic:nvPicPr>
                                  <pic:blipFill rotWithShape="1">
                                    <a:blip r:embed="rId52" cstate="print">
                                      <a:extLst>
                                        <a:ext uri="{28A0092B-C50C-407E-A947-70E740481C1C}">
                                          <a14:useLocalDpi xmlns:a14="http://schemas.microsoft.com/office/drawing/2010/main" val="0"/>
                                        </a:ext>
                                      </a:extLst>
                                    </a:blip>
                                    <a:srcRect t="15287"/>
                                    <a:stretch/>
                                  </pic:blipFill>
                                  <pic:spPr bwMode="auto">
                                    <a:xfrm>
                                      <a:off x="0" y="0"/>
                                      <a:ext cx="5971540" cy="11441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0C056FC" w14:textId="0B3E6B1B" w:rsidR="00002146" w:rsidRDefault="00002146">
      <w:pPr>
        <w:rPr>
          <w:rFonts w:cstheme="majorHAnsi"/>
          <w:lang w:val="en-US"/>
        </w:rPr>
      </w:pPr>
      <w:r>
        <w:rPr>
          <w:rFonts w:cstheme="majorHAnsi"/>
          <w:lang w:val="en-US"/>
        </w:rPr>
        <w:br w:type="page"/>
      </w:r>
    </w:p>
    <w:p w14:paraId="7B04470D" w14:textId="7D75A93F" w:rsidR="00002146" w:rsidRDefault="00002146">
      <w:pPr>
        <w:rPr>
          <w:rFonts w:cstheme="majorHAnsi"/>
          <w:lang w:val="en-US"/>
        </w:rPr>
      </w:pPr>
      <w:r>
        <w:rPr>
          <w:noProof/>
        </w:rPr>
        <w:lastRenderedPageBreak/>
        <mc:AlternateContent>
          <mc:Choice Requires="wps">
            <w:drawing>
              <wp:anchor distT="0" distB="0" distL="114300" distR="114300" simplePos="0" relativeHeight="251696128" behindDoc="0" locked="0" layoutInCell="1" allowOverlap="1" wp14:anchorId="5357E228" wp14:editId="3A0AD4D2">
                <wp:simplePos x="0" y="0"/>
                <wp:positionH relativeFrom="column">
                  <wp:posOffset>-40368</wp:posOffset>
                </wp:positionH>
                <wp:positionV relativeFrom="paragraph">
                  <wp:posOffset>0</wp:posOffset>
                </wp:positionV>
                <wp:extent cx="6167755" cy="1828800"/>
                <wp:effectExtent l="0" t="0" r="0" b="0"/>
                <wp:wrapSquare wrapText="bothSides"/>
                <wp:docPr id="953589980" name="Zone de texte 1"/>
                <wp:cNvGraphicFramePr/>
                <a:graphic xmlns:a="http://schemas.openxmlformats.org/drawingml/2006/main">
                  <a:graphicData uri="http://schemas.microsoft.com/office/word/2010/wordprocessingShape">
                    <wps:wsp>
                      <wps:cNvSpPr txBox="1"/>
                      <wps:spPr>
                        <a:xfrm>
                          <a:off x="0" y="0"/>
                          <a:ext cx="6167755" cy="1828800"/>
                        </a:xfrm>
                        <a:prstGeom prst="rect">
                          <a:avLst/>
                        </a:prstGeom>
                        <a:noFill/>
                        <a:ln w="6350">
                          <a:noFill/>
                        </a:ln>
                      </wps:spPr>
                      <wps:txbx>
                        <w:txbxContent>
                          <w:p w14:paraId="7E9B6F37" w14:textId="77777777" w:rsidR="00002146" w:rsidRDefault="00002146" w:rsidP="00002146">
                            <w:pPr>
                              <w:pStyle w:val="Style2"/>
                              <w:ind w:left="12" w:hanging="12"/>
                            </w:pPr>
                            <w:bookmarkStart w:id="142" w:name="_Toc159439836"/>
                            <w:r w:rsidRPr="00002146">
                              <w:rPr>
                                <w:b/>
                                <w:bCs/>
                              </w:rPr>
                              <w:t>Table S13.</w:t>
                            </w:r>
                            <w:r>
                              <w:t xml:space="preserve"> Observed lake prevalence estimated by each method. All values are given in percentage. Lake Tracy was not included because only one fish was caught through all methods. NAs mean that the lake was not sampled with the corresponding method.</w:t>
                            </w:r>
                            <w:bookmarkEnd w:id="142"/>
                          </w:p>
                          <w:p w14:paraId="10AC6477" w14:textId="585E4516" w:rsidR="00002146" w:rsidRPr="00002146" w:rsidRDefault="00002146">
                            <w:r>
                              <w:rPr>
                                <w:noProof/>
                              </w:rPr>
                              <w:drawing>
                                <wp:inline distT="0" distB="0" distL="0" distR="0" wp14:anchorId="4096E82C" wp14:editId="7855A9A3">
                                  <wp:extent cx="5971540" cy="1569925"/>
                                  <wp:effectExtent l="0" t="0" r="0" b="5080"/>
                                  <wp:docPr id="3983665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rotWithShape="1">
                                          <a:blip r:embed="rId53" cstate="print">
                                            <a:extLst>
                                              <a:ext uri="{28A0092B-C50C-407E-A947-70E740481C1C}">
                                                <a14:useLocalDpi xmlns:a14="http://schemas.microsoft.com/office/drawing/2010/main" val="0"/>
                                              </a:ext>
                                            </a:extLst>
                                          </a:blip>
                                          <a:srcRect t="24208"/>
                                          <a:stretch/>
                                        </pic:blipFill>
                                        <pic:spPr bwMode="auto">
                                          <a:xfrm>
                                            <a:off x="0" y="0"/>
                                            <a:ext cx="5971540" cy="15699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7E228" id="_x0000_s1063" type="#_x0000_t202" style="position:absolute;margin-left:-3.2pt;margin-top:0;width:485.65pt;height:2in;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" filled="f" stroked="f" strokeweight=".5pt">
                <v:textbox style="mso-fit-shape-to-text:t">
                  <w:txbxContent>
                    <w:p w14:paraId="7E9B6F37" w14:textId="77777777" w:rsidR="00002146" w:rsidRDefault="00002146" w:rsidP="00002146">
                      <w:pPr>
                        <w:pStyle w:val="Style2"/>
                        <w:ind w:left="12" w:hanging="12"/>
                      </w:pPr>
                      <w:bookmarkStart w:id="128" w:name="_Toc159439836"/>
                      <w:r w:rsidRPr="00002146">
                        <w:rPr>
                          <w:b/>
                          <w:bCs/>
                        </w:rPr>
                        <w:t>Table S13.</w:t>
                      </w:r>
                      <w:r>
                        <w:t xml:space="preserve"> Observed lake prevalence estimated by each method. All values are given in percentage. Lake Tracy was not included because only one fish was caught through all methods. NAs mean that the lake was not sampled with the corresponding method.</w:t>
                      </w:r>
                      <w:bookmarkEnd w:id="128"/>
                    </w:p>
                    <w:p w14:paraId="10AC6477" w14:textId="585E4516" w:rsidR="00002146" w:rsidRPr="00002146" w:rsidRDefault="00002146">
                      <w:r>
                        <w:rPr>
                          <w:noProof/>
                        </w:rPr>
                        <w:drawing>
                          <wp:inline distT="0" distB="0" distL="0" distR="0" wp14:anchorId="4096E82C" wp14:editId="7855A9A3">
                            <wp:extent cx="5971540" cy="1569925"/>
                            <wp:effectExtent l="0" t="0" r="0" b="5080"/>
                            <wp:docPr id="39836659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4428" name="Image 791494428"/>
                                    <pic:cNvPicPr/>
                                  </pic:nvPicPr>
                                  <pic:blipFill rotWithShape="1">
                                    <a:blip r:embed="rId54" cstate="print">
                                      <a:extLst>
                                        <a:ext uri="{28A0092B-C50C-407E-A947-70E740481C1C}">
                                          <a14:useLocalDpi xmlns:a14="http://schemas.microsoft.com/office/drawing/2010/main" val="0"/>
                                        </a:ext>
                                      </a:extLst>
                                    </a:blip>
                                    <a:srcRect t="24208"/>
                                    <a:stretch/>
                                  </pic:blipFill>
                                  <pic:spPr bwMode="auto">
                                    <a:xfrm>
                                      <a:off x="0" y="0"/>
                                      <a:ext cx="5971540" cy="156992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CF839CC" w14:textId="25EACBE7" w:rsidR="00002146" w:rsidRDefault="00002146">
      <w:pPr>
        <w:rPr>
          <w:rFonts w:cstheme="majorHAnsi"/>
          <w:lang w:val="en-US"/>
        </w:rPr>
      </w:pPr>
      <w:r>
        <w:rPr>
          <w:rFonts w:cstheme="majorHAnsi"/>
          <w:lang w:val="en-US"/>
        </w:rPr>
        <w:br w:type="page"/>
      </w:r>
    </w:p>
    <w:p w14:paraId="4016FE0E" w14:textId="52847416" w:rsidR="00002146" w:rsidRDefault="00002146" w:rsidP="00002146">
      <w:pPr>
        <w:pStyle w:val="Style2"/>
        <w:ind w:left="12" w:hanging="12"/>
      </w:pPr>
      <w:bookmarkStart w:id="143" w:name="_Toc159439837"/>
      <w:r w:rsidRPr="00002146">
        <w:rPr>
          <w:b/>
          <w:bCs/>
        </w:rPr>
        <w:lastRenderedPageBreak/>
        <w:t>Table S1</w:t>
      </w:r>
      <w:r>
        <w:rPr>
          <w:b/>
          <w:bCs/>
        </w:rPr>
        <w:t>4</w:t>
      </w:r>
      <w:r w:rsidRPr="00002146">
        <w:rPr>
          <w:b/>
          <w:bCs/>
        </w:rPr>
        <w:t>.</w:t>
      </w:r>
      <w:r>
        <w:t xml:space="preserve"> Observed site prevalence estimated by each method. All values are given in percentage. Lake Tracy was not included because only one fish was caught through all methods. NAs mean that the lake was not sampled with the corresponding method.</w:t>
      </w:r>
      <w:bookmarkEnd w:id="143"/>
    </w:p>
    <w:p w14:paraId="6B08A485" w14:textId="76179FD5" w:rsidR="00002146" w:rsidRDefault="00002146" w:rsidP="00002146">
      <w:r>
        <w:rPr>
          <w:noProof/>
        </w:rPr>
        <w:drawing>
          <wp:inline distT="0" distB="0" distL="0" distR="0" wp14:anchorId="035B9BEE" wp14:editId="7587374D">
            <wp:extent cx="839589" cy="7298423"/>
            <wp:effectExtent l="0" t="0" r="3810" b="0"/>
            <wp:docPr id="9324340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4013" name="Image 932434013"/>
                    <pic:cNvPicPr/>
                  </pic:nvPicPr>
                  <pic:blipFill rotWithShape="1">
                    <a:blip r:embed="rId55" cstate="print">
                      <a:extLst>
                        <a:ext uri="{28A0092B-C50C-407E-A947-70E740481C1C}">
                          <a14:useLocalDpi xmlns:a14="http://schemas.microsoft.com/office/drawing/2010/main" val="0"/>
                        </a:ext>
                      </a:extLst>
                    </a:blip>
                    <a:srcRect t="932"/>
                    <a:stretch/>
                  </pic:blipFill>
                  <pic:spPr bwMode="auto">
                    <a:xfrm>
                      <a:off x="0" y="0"/>
                      <a:ext cx="839589" cy="7298423"/>
                    </a:xfrm>
                    <a:prstGeom prst="rect">
                      <a:avLst/>
                    </a:prstGeom>
                    <a:ln>
                      <a:noFill/>
                    </a:ln>
                    <a:extLst>
                      <a:ext uri="{53640926-AAD7-44D8-BBD7-CCE9431645EC}">
                        <a14:shadowObscured xmlns:a14="http://schemas.microsoft.com/office/drawing/2010/main"/>
                      </a:ext>
                    </a:extLst>
                  </pic:spPr>
                </pic:pic>
              </a:graphicData>
            </a:graphic>
          </wp:inline>
        </w:drawing>
      </w:r>
    </w:p>
    <w:p w14:paraId="37326CAD" w14:textId="77777777" w:rsidR="005C4A52" w:rsidRDefault="005C4A52" w:rsidP="005C4A52"/>
    <w:p w14:paraId="5AE04F0B" w14:textId="30C92A95" w:rsidR="005C4A52" w:rsidRDefault="005C4A52" w:rsidP="005C4A52">
      <w:r>
        <w:rPr>
          <w:noProof/>
        </w:rPr>
        <w:lastRenderedPageBreak/>
        <mc:AlternateContent>
          <mc:Choice Requires="wps">
            <w:drawing>
              <wp:anchor distT="0" distB="0" distL="114300" distR="114300" simplePos="0" relativeHeight="251698176" behindDoc="0" locked="0" layoutInCell="1" allowOverlap="1" wp14:anchorId="5B678BE0" wp14:editId="57DA8BEB">
                <wp:simplePos x="0" y="0"/>
                <wp:positionH relativeFrom="column">
                  <wp:posOffset>-100330</wp:posOffset>
                </wp:positionH>
                <wp:positionV relativeFrom="paragraph">
                  <wp:posOffset>599</wp:posOffset>
                </wp:positionV>
                <wp:extent cx="6168390" cy="1828800"/>
                <wp:effectExtent l="0" t="0" r="0" b="0"/>
                <wp:wrapSquare wrapText="bothSides"/>
                <wp:docPr id="493384746" name="Zone de texte 1"/>
                <wp:cNvGraphicFramePr/>
                <a:graphic xmlns:a="http://schemas.openxmlformats.org/drawingml/2006/main">
                  <a:graphicData uri="http://schemas.microsoft.com/office/word/2010/wordprocessingShape">
                    <wps:wsp>
                      <wps:cNvSpPr txBox="1"/>
                      <wps:spPr>
                        <a:xfrm>
                          <a:off x="0" y="0"/>
                          <a:ext cx="6168390" cy="1828800"/>
                        </a:xfrm>
                        <a:prstGeom prst="rect">
                          <a:avLst/>
                        </a:prstGeom>
                        <a:noFill/>
                        <a:ln w="6350">
                          <a:noFill/>
                        </a:ln>
                      </wps:spPr>
                      <wps:txbx>
                        <w:txbxContent>
                          <w:p w14:paraId="30B00B9E" w14:textId="77777777" w:rsidR="005C4A52" w:rsidRPr="005C4A52" w:rsidRDefault="005C4A52" w:rsidP="005C4A52">
                            <w:pPr>
                              <w:pStyle w:val="Style2"/>
                              <w:ind w:left="12" w:hanging="12"/>
                            </w:pPr>
                            <w:bookmarkStart w:id="144" w:name="_Toc159439838"/>
                            <w:r w:rsidRPr="005C4A52">
                              <w:rPr>
                                <w:b/>
                                <w:bCs/>
                              </w:rPr>
                              <w:t>Table S15.</w:t>
                            </w:r>
                            <w:r>
                              <w:t xml:space="preserve"> Landscape observed and resampled prevalence estimated by each sampling method. All values are given in percentage.</w:t>
                            </w:r>
                            <w:bookmarkEnd w:id="144"/>
                          </w:p>
                          <w:p w14:paraId="6CBA7454" w14:textId="77777777" w:rsidR="005C4A52" w:rsidRPr="00CA2587" w:rsidRDefault="005C4A52">
                            <w:r w:rsidRPr="00C45D5C">
                              <w:rPr>
                                <w:noProof/>
                              </w:rPr>
                              <w:drawing>
                                <wp:inline distT="0" distB="0" distL="0" distR="0" wp14:anchorId="4FE25C03" wp14:editId="39F0B09D">
                                  <wp:extent cx="5971540" cy="1164519"/>
                                  <wp:effectExtent l="0" t="0" r="0" b="4445"/>
                                  <wp:docPr id="103278509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rotWithShape="1">
                                          <a:blip r:embed="rId56" cstate="print">
                                            <a:extLst>
                                              <a:ext uri="{28A0092B-C50C-407E-A947-70E740481C1C}">
                                                <a14:useLocalDpi xmlns:a14="http://schemas.microsoft.com/office/drawing/2010/main" val="0"/>
                                              </a:ext>
                                            </a:extLst>
                                          </a:blip>
                                          <a:srcRect t="23075"/>
                                          <a:stretch/>
                                        </pic:blipFill>
                                        <pic:spPr bwMode="auto">
                                          <a:xfrm>
                                            <a:off x="0" y="0"/>
                                            <a:ext cx="5971540" cy="11645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78BE0" id="_x0000_s1064" type="#_x0000_t202" style="position:absolute;margin-left:-7.9pt;margin-top:.05pt;width:485.7pt;height:2in;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" filled="f" stroked="f" strokeweight=".5pt">
                <v:textbox style="mso-fit-shape-to-text:t">
                  <w:txbxContent>
                    <w:p w14:paraId="30B00B9E" w14:textId="77777777" w:rsidR="005C4A52" w:rsidRPr="005C4A52" w:rsidRDefault="005C4A52" w:rsidP="005C4A52">
                      <w:pPr>
                        <w:pStyle w:val="Style2"/>
                        <w:ind w:left="12" w:hanging="12"/>
                      </w:pPr>
                      <w:bookmarkStart w:id="131" w:name="_Toc159439838"/>
                      <w:r w:rsidRPr="005C4A52">
                        <w:rPr>
                          <w:b/>
                          <w:bCs/>
                        </w:rPr>
                        <w:t>Table S15.</w:t>
                      </w:r>
                      <w:r>
                        <w:t xml:space="preserve"> Landscape observed and resampled prevalence estimated by each sampling method. All values are given in percentage.</w:t>
                      </w:r>
                      <w:bookmarkEnd w:id="131"/>
                    </w:p>
                    <w:p w14:paraId="6CBA7454" w14:textId="77777777" w:rsidR="005C4A52" w:rsidRPr="00CA2587" w:rsidRDefault="005C4A52">
                      <w:r w:rsidRPr="00C45D5C">
                        <w:rPr>
                          <w:noProof/>
                        </w:rPr>
                        <w:drawing>
                          <wp:inline distT="0" distB="0" distL="0" distR="0" wp14:anchorId="4FE25C03" wp14:editId="39F0B09D">
                            <wp:extent cx="5971540" cy="1164519"/>
                            <wp:effectExtent l="0" t="0" r="0" b="4445"/>
                            <wp:docPr id="103278509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0" name="Image 1147836600"/>
                                    <pic:cNvPicPr/>
                                  </pic:nvPicPr>
                                  <pic:blipFill rotWithShape="1">
                                    <a:blip r:embed="rId57" cstate="print">
                                      <a:extLst>
                                        <a:ext uri="{28A0092B-C50C-407E-A947-70E740481C1C}">
                                          <a14:useLocalDpi xmlns:a14="http://schemas.microsoft.com/office/drawing/2010/main" val="0"/>
                                        </a:ext>
                                      </a:extLst>
                                    </a:blip>
                                    <a:srcRect t="23075"/>
                                    <a:stretch/>
                                  </pic:blipFill>
                                  <pic:spPr bwMode="auto">
                                    <a:xfrm>
                                      <a:off x="0" y="0"/>
                                      <a:ext cx="5971540" cy="116451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14F9E28" w14:textId="2171E2AE" w:rsidR="005C4A52" w:rsidRDefault="00F80BF2" w:rsidP="005C4A52">
      <w:r>
        <w:rPr>
          <w:noProof/>
        </w:rPr>
        <w:lastRenderedPageBreak/>
        <mc:AlternateContent>
          <mc:Choice Requires="wps">
            <w:drawing>
              <wp:anchor distT="0" distB="0" distL="114300" distR="114300" simplePos="0" relativeHeight="251700224" behindDoc="0" locked="0" layoutInCell="1" allowOverlap="1" wp14:anchorId="18C9FD0B" wp14:editId="647764AA">
                <wp:simplePos x="0" y="0"/>
                <wp:positionH relativeFrom="column">
                  <wp:posOffset>-62230</wp:posOffset>
                </wp:positionH>
                <wp:positionV relativeFrom="paragraph">
                  <wp:posOffset>181</wp:posOffset>
                </wp:positionV>
                <wp:extent cx="1828800" cy="1828800"/>
                <wp:effectExtent l="0" t="0" r="0" b="0"/>
                <wp:wrapSquare wrapText="bothSides"/>
                <wp:docPr id="179017709"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0B9443A" w14:textId="77777777" w:rsidR="005C4A52" w:rsidRPr="005C4A52" w:rsidRDefault="005C4A52" w:rsidP="005C4A52">
                            <w:pPr>
                              <w:pStyle w:val="Style2"/>
                              <w:ind w:left="12" w:hanging="12"/>
                            </w:pPr>
                            <w:bookmarkStart w:id="145" w:name="_Toc159439839"/>
                            <w:r w:rsidRPr="005C4A52">
                              <w:t>Table S16. Estimated parametric coefficients and approximate significance of smooth terms of the site-scale community prevalence GAMMs. The deviance explained (D2) is given for every model as a measure of the model fit.</w:t>
                            </w:r>
                            <w:bookmarkEnd w:id="145"/>
                          </w:p>
                          <w:p w14:paraId="0E7B47C1" w14:textId="77777777" w:rsidR="005C4A52" w:rsidRPr="00AD58F6" w:rsidRDefault="005C4A52">
                            <w:pPr>
                              <w:rPr>
                                <w:noProof/>
                              </w:rPr>
                            </w:pPr>
                            <w:r>
                              <w:rPr>
                                <w:noProof/>
                              </w:rPr>
                              <w:drawing>
                                <wp:inline distT="0" distB="0" distL="0" distR="0" wp14:anchorId="0359A5CA" wp14:editId="599226F9">
                                  <wp:extent cx="1989010" cy="7743586"/>
                                  <wp:effectExtent l="0" t="0" r="5080" b="3810"/>
                                  <wp:docPr id="1198651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8927" name="Image 248128927"/>
                                          <pic:cNvPicPr/>
                                        </pic:nvPicPr>
                                        <pic:blipFill rotWithShape="1">
                                          <a:blip r:embed="rId58" cstate="print">
                                            <a:extLst>
                                              <a:ext uri="{28A0092B-C50C-407E-A947-70E740481C1C}">
                                                <a14:useLocalDpi xmlns:a14="http://schemas.microsoft.com/office/drawing/2010/main" val="0"/>
                                              </a:ext>
                                            </a:extLst>
                                          </a:blip>
                                          <a:srcRect t="1563"/>
                                          <a:stretch/>
                                        </pic:blipFill>
                                        <pic:spPr bwMode="auto">
                                          <a:xfrm>
                                            <a:off x="0" y="0"/>
                                            <a:ext cx="2017058" cy="78527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8C9FD0B" id="_x0000_s1065" type="#_x0000_t202" style="position:absolute;margin-left:-4.9pt;margin-top:0;width:2in;height:2in;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9DZFw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" filled="f" stroked="f" strokeweight=".5pt">
                <v:textbox style="mso-fit-shape-to-text:t">
                  <w:txbxContent>
                    <w:p w14:paraId="70B9443A" w14:textId="77777777" w:rsidR="005C4A52" w:rsidRPr="005C4A52" w:rsidRDefault="005C4A52" w:rsidP="005C4A52">
                      <w:pPr>
                        <w:pStyle w:val="Style2"/>
                        <w:ind w:left="12" w:hanging="12"/>
                      </w:pPr>
                      <w:bookmarkStart w:id="133" w:name="_Toc159439839"/>
                      <w:r w:rsidRPr="005C4A52">
                        <w:t>Table S16. Estimated parametric coefficients and approximate significance of smooth terms of the site-scale community prevalence GAMMs. The deviance explained (D2) is given for every model as a measure of the model fit.</w:t>
                      </w:r>
                      <w:bookmarkEnd w:id="133"/>
                    </w:p>
                    <w:p w14:paraId="0E7B47C1" w14:textId="77777777" w:rsidR="005C4A52" w:rsidRPr="00AD58F6" w:rsidRDefault="005C4A52">
                      <w:pPr>
                        <w:rPr>
                          <w:noProof/>
                        </w:rPr>
                      </w:pPr>
                      <w:r>
                        <w:rPr>
                          <w:noProof/>
                        </w:rPr>
                        <w:drawing>
                          <wp:inline distT="0" distB="0" distL="0" distR="0" wp14:anchorId="0359A5CA" wp14:editId="599226F9">
                            <wp:extent cx="1989010" cy="7743586"/>
                            <wp:effectExtent l="0" t="0" r="5080" b="3810"/>
                            <wp:docPr id="1198651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8927" name="Image 248128927"/>
                                    <pic:cNvPicPr/>
                                  </pic:nvPicPr>
                                  <pic:blipFill rotWithShape="1">
                                    <a:blip r:embed="rId59" cstate="print">
                                      <a:extLst>
                                        <a:ext uri="{28A0092B-C50C-407E-A947-70E740481C1C}">
                                          <a14:useLocalDpi xmlns:a14="http://schemas.microsoft.com/office/drawing/2010/main" val="0"/>
                                        </a:ext>
                                      </a:extLst>
                                    </a:blip>
                                    <a:srcRect t="1563"/>
                                    <a:stretch/>
                                  </pic:blipFill>
                                  <pic:spPr bwMode="auto">
                                    <a:xfrm>
                                      <a:off x="0" y="0"/>
                                      <a:ext cx="2017058" cy="78527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C45D5C">
        <w:br w:type="page"/>
      </w:r>
    </w:p>
    <w:p w14:paraId="45AEFEFB" w14:textId="16EF0270" w:rsidR="00F80BF2" w:rsidRDefault="00F80BF2">
      <w:pPr>
        <w:rPr>
          <w:rFonts w:cstheme="majorHAnsi"/>
          <w:lang w:val="en-US"/>
        </w:rPr>
      </w:pPr>
      <w:r>
        <w:rPr>
          <w:noProof/>
        </w:rPr>
        <w:lastRenderedPageBreak/>
        <mc:AlternateContent>
          <mc:Choice Requires="wps">
            <w:drawing>
              <wp:anchor distT="0" distB="0" distL="114300" distR="114300" simplePos="0" relativeHeight="251702272" behindDoc="0" locked="0" layoutInCell="1" allowOverlap="1" wp14:anchorId="5B756040" wp14:editId="6A3D34BD">
                <wp:simplePos x="0" y="0"/>
                <wp:positionH relativeFrom="column">
                  <wp:posOffset>106408</wp:posOffset>
                </wp:positionH>
                <wp:positionV relativeFrom="paragraph">
                  <wp:posOffset>91</wp:posOffset>
                </wp:positionV>
                <wp:extent cx="1828800" cy="1828800"/>
                <wp:effectExtent l="0" t="0" r="0" b="0"/>
                <wp:wrapSquare wrapText="bothSides"/>
                <wp:docPr id="21959156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028B923" w14:textId="77777777" w:rsidR="00F80BF2" w:rsidRDefault="00F80BF2" w:rsidP="00CD5469">
                            <w:pPr>
                              <w:pStyle w:val="Style2"/>
                            </w:pPr>
                            <w:bookmarkStart w:id="146" w:name="_Toc159439840"/>
                            <w:r w:rsidRPr="005C4A52">
                              <w:rPr>
                                <w:b/>
                                <w:bCs/>
                              </w:rPr>
                              <w:t xml:space="preserve">Table S17. </w:t>
                            </w:r>
                            <w:r>
                              <w:t>Transect sites water and habitat characteristics.</w:t>
                            </w:r>
                            <w:r w:rsidRPr="005C4A52">
                              <w:rPr>
                                <w:noProof/>
                              </w:rPr>
                              <w:t xml:space="preserve"> </w:t>
                            </w:r>
                            <w:r>
                              <w:t>The results are grouped by lakes.</w:t>
                            </w:r>
                            <w:bookmarkEnd w:id="146"/>
                            <w:r>
                              <w:t xml:space="preserve"> </w:t>
                            </w:r>
                          </w:p>
                          <w:p w14:paraId="65535E09" w14:textId="77777777" w:rsidR="00F80BF2" w:rsidRPr="007627E2" w:rsidRDefault="00F80BF2">
                            <w:pPr>
                              <w:rPr>
                                <w:noProof/>
                              </w:rPr>
                            </w:pPr>
                            <w:r>
                              <w:rPr>
                                <w:noProof/>
                              </w:rPr>
                              <w:drawing>
                                <wp:inline distT="0" distB="0" distL="0" distR="0" wp14:anchorId="4BF6272F" wp14:editId="3D4A05E0">
                                  <wp:extent cx="4270349" cy="7979147"/>
                                  <wp:effectExtent l="0" t="0" r="0" b="0"/>
                                  <wp:docPr id="9627558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rotWithShape="1">
                                          <a:blip r:embed="rId60" cstate="print">
                                            <a:extLst>
                                              <a:ext uri="{28A0092B-C50C-407E-A947-70E740481C1C}">
                                                <a14:useLocalDpi xmlns:a14="http://schemas.microsoft.com/office/drawing/2010/main" val="0"/>
                                              </a:ext>
                                            </a:extLst>
                                          </a:blip>
                                          <a:srcRect t="1805"/>
                                          <a:stretch/>
                                        </pic:blipFill>
                                        <pic:spPr bwMode="auto">
                                          <a:xfrm>
                                            <a:off x="0" y="0"/>
                                            <a:ext cx="4295662" cy="802644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756040" id="_x0000_s1066" type="#_x0000_t202" style="position:absolute;margin-left:8.4pt;margin-top:0;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" filled="f" stroked="f" strokeweight=".5pt">
                <v:textbox style="mso-fit-shape-to-text:t">
                  <w:txbxContent>
                    <w:p w14:paraId="7028B923" w14:textId="77777777" w:rsidR="00F80BF2" w:rsidRDefault="00F80BF2" w:rsidP="00CD5469">
                      <w:pPr>
                        <w:pStyle w:val="Style2"/>
                      </w:pPr>
                      <w:bookmarkStart w:id="135" w:name="_Toc159439840"/>
                      <w:r w:rsidRPr="005C4A52">
                        <w:rPr>
                          <w:b/>
                          <w:bCs/>
                        </w:rPr>
                        <w:t xml:space="preserve">Table S17. </w:t>
                      </w:r>
                      <w:r>
                        <w:t>Transect sites water and habitat characteristics.</w:t>
                      </w:r>
                      <w:r w:rsidRPr="005C4A52">
                        <w:rPr>
                          <w:noProof/>
                        </w:rPr>
                        <w:t xml:space="preserve"> </w:t>
                      </w:r>
                      <w:r>
                        <w:t>The results are grouped by lakes.</w:t>
                      </w:r>
                      <w:bookmarkEnd w:id="135"/>
                      <w:r>
                        <w:t xml:space="preserve"> </w:t>
                      </w:r>
                    </w:p>
                    <w:p w14:paraId="65535E09" w14:textId="77777777" w:rsidR="00F80BF2" w:rsidRPr="007627E2" w:rsidRDefault="00F80BF2">
                      <w:pPr>
                        <w:rPr>
                          <w:noProof/>
                        </w:rPr>
                      </w:pPr>
                      <w:r>
                        <w:rPr>
                          <w:noProof/>
                        </w:rPr>
                        <w:drawing>
                          <wp:inline distT="0" distB="0" distL="0" distR="0" wp14:anchorId="4BF6272F" wp14:editId="3D4A05E0">
                            <wp:extent cx="4270349" cy="7979147"/>
                            <wp:effectExtent l="0" t="0" r="0" b="0"/>
                            <wp:docPr id="9627558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557" name="Image 167227557"/>
                                    <pic:cNvPicPr/>
                                  </pic:nvPicPr>
                                  <pic:blipFill rotWithShape="1">
                                    <a:blip r:embed="rId61" cstate="print">
                                      <a:extLst>
                                        <a:ext uri="{28A0092B-C50C-407E-A947-70E740481C1C}">
                                          <a14:useLocalDpi xmlns:a14="http://schemas.microsoft.com/office/drawing/2010/main" val="0"/>
                                        </a:ext>
                                      </a:extLst>
                                    </a:blip>
                                    <a:srcRect t="1805"/>
                                    <a:stretch/>
                                  </pic:blipFill>
                                  <pic:spPr bwMode="auto">
                                    <a:xfrm>
                                      <a:off x="0" y="0"/>
                                      <a:ext cx="4295662" cy="802644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rFonts w:cstheme="majorHAnsi"/>
          <w:lang w:val="en-US"/>
        </w:rPr>
        <w:br w:type="page"/>
      </w:r>
    </w:p>
    <w:p w14:paraId="559CCA6C" w14:textId="1DDF9589" w:rsidR="00F80BF2" w:rsidRDefault="00F80BF2" w:rsidP="00F80BF2">
      <w:r>
        <w:rPr>
          <w:noProof/>
        </w:rPr>
        <w:lastRenderedPageBreak/>
        <mc:AlternateContent>
          <mc:Choice Requires="wps">
            <w:drawing>
              <wp:anchor distT="0" distB="0" distL="114300" distR="114300" simplePos="0" relativeHeight="251704320" behindDoc="0" locked="0" layoutInCell="1" allowOverlap="1" wp14:anchorId="25785D25" wp14:editId="549673E0">
                <wp:simplePos x="0" y="0"/>
                <wp:positionH relativeFrom="column">
                  <wp:posOffset>-84819</wp:posOffset>
                </wp:positionH>
                <wp:positionV relativeFrom="paragraph">
                  <wp:posOffset>610</wp:posOffset>
                </wp:positionV>
                <wp:extent cx="6176010" cy="1828800"/>
                <wp:effectExtent l="0" t="0" r="0" b="0"/>
                <wp:wrapSquare wrapText="bothSides"/>
                <wp:docPr id="2070773827" name="Zone de texte 1"/>
                <wp:cNvGraphicFramePr/>
                <a:graphic xmlns:a="http://schemas.openxmlformats.org/drawingml/2006/main">
                  <a:graphicData uri="http://schemas.microsoft.com/office/word/2010/wordprocessingShape">
                    <wps:wsp>
                      <wps:cNvSpPr txBox="1"/>
                      <wps:spPr>
                        <a:xfrm>
                          <a:off x="0" y="0"/>
                          <a:ext cx="6176010" cy="1828800"/>
                        </a:xfrm>
                        <a:prstGeom prst="rect">
                          <a:avLst/>
                        </a:prstGeom>
                        <a:noFill/>
                        <a:ln w="6350">
                          <a:noFill/>
                        </a:ln>
                      </wps:spPr>
                      <wps:txbx>
                        <w:txbxContent>
                          <w:p w14:paraId="324FFB9E" w14:textId="77777777" w:rsidR="00F80BF2" w:rsidRPr="00F80BF2" w:rsidRDefault="00F80BF2" w:rsidP="00F80BF2">
                            <w:pPr>
                              <w:pStyle w:val="Style2"/>
                              <w:ind w:left="12" w:hanging="12"/>
                            </w:pPr>
                            <w:bookmarkStart w:id="147" w:name="_Toc159439841"/>
                            <w:r w:rsidRPr="00F80BF2">
                              <w:rPr>
                                <w:b/>
                                <w:bCs/>
                              </w:rPr>
                              <w:t>Table S18.</w:t>
                            </w:r>
                            <w:r>
                              <w:t xml:space="preserve"> Host specificity of the black spot disease at landscape-scale according to the different sampling methods. </w:t>
                            </w:r>
                            <w:proofErr w:type="spellStart"/>
                            <w:r>
                              <w:t>NaN</w:t>
                            </w:r>
                            <w:proofErr w:type="spellEnd"/>
                            <w:r>
                              <w:t xml:space="preserve"> means that no fish were caught in the corresponding category.</w:t>
                            </w:r>
                            <w:bookmarkEnd w:id="147"/>
                          </w:p>
                          <w:p w14:paraId="4174BA82" w14:textId="77777777" w:rsidR="00F80BF2" w:rsidRPr="00A27503" w:rsidRDefault="00F80BF2">
                            <w:pPr>
                              <w:rPr>
                                <w:noProof/>
                              </w:rPr>
                            </w:pPr>
                            <w:r>
                              <w:rPr>
                                <w:noProof/>
                              </w:rPr>
                              <w:drawing>
                                <wp:inline distT="0" distB="0" distL="0" distR="0" wp14:anchorId="1B333F8A" wp14:editId="18194E5A">
                                  <wp:extent cx="5971540" cy="4213728"/>
                                  <wp:effectExtent l="0" t="0" r="0" b="3175"/>
                                  <wp:docPr id="10999313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6024" name="Image 2136556024"/>
                                          <pic:cNvPicPr/>
                                        </pic:nvPicPr>
                                        <pic:blipFill rotWithShape="1">
                                          <a:blip r:embed="rId62" cstate="print">
                                            <a:extLst>
                                              <a:ext uri="{28A0092B-C50C-407E-A947-70E740481C1C}">
                                                <a14:useLocalDpi xmlns:a14="http://schemas.microsoft.com/office/drawing/2010/main" val="0"/>
                                              </a:ext>
                                            </a:extLst>
                                          </a:blip>
                                          <a:srcRect t="7605"/>
                                          <a:stretch/>
                                        </pic:blipFill>
                                        <pic:spPr bwMode="auto">
                                          <a:xfrm>
                                            <a:off x="0" y="0"/>
                                            <a:ext cx="5971540" cy="421372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85D25" id="_x0000_s1067" type="#_x0000_t202" style="position:absolute;margin-left:-6.7pt;margin-top:.05pt;width:486.3pt;height:2in;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" filled="f" stroked="f" strokeweight=".5pt">
                <v:textbox style="mso-fit-shape-to-text:t">
                  <w:txbxContent>
                    <w:p w14:paraId="324FFB9E" w14:textId="77777777" w:rsidR="00F80BF2" w:rsidRPr="00F80BF2" w:rsidRDefault="00F80BF2" w:rsidP="00F80BF2">
                      <w:pPr>
                        <w:pStyle w:val="Style2"/>
                        <w:ind w:left="12" w:hanging="12"/>
                      </w:pPr>
                      <w:bookmarkStart w:id="137" w:name="_Toc159439841"/>
                      <w:r w:rsidRPr="00F80BF2">
                        <w:rPr>
                          <w:b/>
                          <w:bCs/>
                        </w:rPr>
                        <w:t>Table S18.</w:t>
                      </w:r>
                      <w:r>
                        <w:t xml:space="preserve"> Host specificity of the black spot disease at landscape-scale according to the different sampling methods. </w:t>
                      </w:r>
                      <w:proofErr w:type="spellStart"/>
                      <w:r>
                        <w:t>NaN</w:t>
                      </w:r>
                      <w:proofErr w:type="spellEnd"/>
                      <w:r>
                        <w:t xml:space="preserve"> means that no fish were caught in the corresponding category.</w:t>
                      </w:r>
                      <w:bookmarkEnd w:id="137"/>
                    </w:p>
                    <w:p w14:paraId="4174BA82" w14:textId="77777777" w:rsidR="00F80BF2" w:rsidRPr="00A27503" w:rsidRDefault="00F80BF2">
                      <w:pPr>
                        <w:rPr>
                          <w:noProof/>
                        </w:rPr>
                      </w:pPr>
                      <w:r>
                        <w:rPr>
                          <w:noProof/>
                        </w:rPr>
                        <w:drawing>
                          <wp:inline distT="0" distB="0" distL="0" distR="0" wp14:anchorId="1B333F8A" wp14:editId="18194E5A">
                            <wp:extent cx="5971540" cy="4213728"/>
                            <wp:effectExtent l="0" t="0" r="0" b="3175"/>
                            <wp:docPr id="10999313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6024" name="Image 2136556024"/>
                                    <pic:cNvPicPr/>
                                  </pic:nvPicPr>
                                  <pic:blipFill rotWithShape="1">
                                    <a:blip r:embed="rId63" cstate="print">
                                      <a:extLst>
                                        <a:ext uri="{28A0092B-C50C-407E-A947-70E740481C1C}">
                                          <a14:useLocalDpi xmlns:a14="http://schemas.microsoft.com/office/drawing/2010/main" val="0"/>
                                        </a:ext>
                                      </a:extLst>
                                    </a:blip>
                                    <a:srcRect t="7605"/>
                                    <a:stretch/>
                                  </pic:blipFill>
                                  <pic:spPr bwMode="auto">
                                    <a:xfrm>
                                      <a:off x="0" y="0"/>
                                      <a:ext cx="5971540" cy="421372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8B412E8" w14:textId="799EA13E" w:rsidR="009C4200" w:rsidRDefault="009C4200" w:rsidP="00F80BF2">
      <w:r>
        <w:br w:type="page"/>
      </w:r>
    </w:p>
    <w:bookmarkStart w:id="148" w:name="_Toc159360086"/>
    <w:bookmarkStart w:id="149" w:name="_Toc159407080"/>
    <w:bookmarkStart w:id="150" w:name="_Toc159491691"/>
    <w:p w14:paraId="0BAF2475" w14:textId="70F3C710" w:rsidR="009C4200" w:rsidRDefault="00387127" w:rsidP="009C4200">
      <w:pPr>
        <w:pStyle w:val="Titre2"/>
      </w:pPr>
      <w:r>
        <w:rPr>
          <w:noProof/>
        </w:rPr>
        <w:lastRenderedPageBreak/>
        <mc:AlternateContent>
          <mc:Choice Requires="wps">
            <w:drawing>
              <wp:anchor distT="0" distB="0" distL="114300" distR="114300" simplePos="0" relativeHeight="251706368" behindDoc="0" locked="0" layoutInCell="1" allowOverlap="1" wp14:anchorId="56625787" wp14:editId="0001632C">
                <wp:simplePos x="0" y="0"/>
                <wp:positionH relativeFrom="column">
                  <wp:posOffset>-58024</wp:posOffset>
                </wp:positionH>
                <wp:positionV relativeFrom="paragraph">
                  <wp:posOffset>303530</wp:posOffset>
                </wp:positionV>
                <wp:extent cx="6176010" cy="1828800"/>
                <wp:effectExtent l="0" t="0" r="0" b="0"/>
                <wp:wrapSquare wrapText="bothSides"/>
                <wp:docPr id="1706131581" name="Zone de texte 1"/>
                <wp:cNvGraphicFramePr/>
                <a:graphic xmlns:a="http://schemas.openxmlformats.org/drawingml/2006/main">
                  <a:graphicData uri="http://schemas.microsoft.com/office/word/2010/wordprocessingShape">
                    <wps:wsp>
                      <wps:cNvSpPr txBox="1"/>
                      <wps:spPr>
                        <a:xfrm>
                          <a:off x="0" y="0"/>
                          <a:ext cx="6176010" cy="1828800"/>
                        </a:xfrm>
                        <a:prstGeom prst="rect">
                          <a:avLst/>
                        </a:prstGeom>
                        <a:noFill/>
                        <a:ln w="6350">
                          <a:noFill/>
                        </a:ln>
                      </wps:spPr>
                      <wps:txbx>
                        <w:txbxContent>
                          <w:p w14:paraId="1E660540" w14:textId="4137EEB6" w:rsidR="00387127" w:rsidRPr="00387127" w:rsidRDefault="00387127" w:rsidP="00387127">
                            <w:pPr>
                              <w:pStyle w:val="Style2"/>
                              <w:ind w:left="12" w:hanging="12"/>
                              <w:rPr>
                                <w:lang w:val="fr-CA"/>
                              </w:rPr>
                            </w:pPr>
                            <w:bookmarkStart w:id="151" w:name="_Toc159439842"/>
                            <w:r w:rsidRPr="00387127">
                              <w:rPr>
                                <w:b/>
                                <w:bCs/>
                                <w:lang w:val="fr-CA"/>
                              </w:rPr>
                              <w:t>Table</w:t>
                            </w:r>
                            <w:r w:rsidR="00F13F43">
                              <w:rPr>
                                <w:b/>
                                <w:bCs/>
                                <w:lang w:val="fr-CA"/>
                              </w:rPr>
                              <w:t>au</w:t>
                            </w:r>
                            <w:r w:rsidRPr="00387127">
                              <w:rPr>
                                <w:b/>
                                <w:bCs/>
                                <w:lang w:val="fr-CA"/>
                              </w:rPr>
                              <w:t xml:space="preserve"> A1.</w:t>
                            </w:r>
                            <w:r w:rsidRPr="00387127">
                              <w:rPr>
                                <w:lang w:val="fr-CA"/>
                              </w:rPr>
                              <w:t xml:space="preserve"> P</w:t>
                            </w:r>
                            <w:r>
                              <w:rPr>
                                <w:lang w:val="fr-CA"/>
                              </w:rPr>
                              <w:t>révalence d’infection pour chaque espèce de poisson dans les lacs échantillonnés NaN indique qu’aucun individu n’a été observé pour la catégorie correspondante. Les valeurs de prévalence sont présentées en pourcentage.</w:t>
                            </w:r>
                            <w:bookmarkEnd w:id="151"/>
                          </w:p>
                          <w:p w14:paraId="4AE42EAF" w14:textId="77777777" w:rsidR="00387127" w:rsidRPr="00417133" w:rsidRDefault="00387127">
                            <w:pPr>
                              <w:rPr>
                                <w:noProof/>
                              </w:rPr>
                            </w:pPr>
                            <w:r>
                              <w:rPr>
                                <w:noProof/>
                              </w:rPr>
                              <w:drawing>
                                <wp:inline distT="0" distB="0" distL="0" distR="0" wp14:anchorId="58C34A40" wp14:editId="57045988">
                                  <wp:extent cx="5971540" cy="2139221"/>
                                  <wp:effectExtent l="0" t="0" r="0" b="0"/>
                                  <wp:docPr id="2771592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rotWithShape="1">
                                          <a:blip r:embed="rId64" cstate="print">
                                            <a:extLst>
                                              <a:ext uri="{28A0092B-C50C-407E-A947-70E740481C1C}">
                                                <a14:useLocalDpi xmlns:a14="http://schemas.microsoft.com/office/drawing/2010/main" val="0"/>
                                              </a:ext>
                                            </a:extLst>
                                          </a:blip>
                                          <a:srcRect t="7804"/>
                                          <a:stretch/>
                                        </pic:blipFill>
                                        <pic:spPr bwMode="auto">
                                          <a:xfrm>
                                            <a:off x="0" y="0"/>
                                            <a:ext cx="5971540" cy="213922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25787" id="_x0000_s1068" type="#_x0000_t202" style="position:absolute;margin-left:-4.55pt;margin-top:23.9pt;width:486.3pt;height:2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" filled="f" stroked="f" strokeweight=".5pt">
                <v:textbox style="mso-fit-shape-to-text:t">
                  <w:txbxContent>
                    <w:p w14:paraId="1E660540" w14:textId="4137EEB6" w:rsidR="00387127" w:rsidRPr="00387127" w:rsidRDefault="00387127" w:rsidP="00387127">
                      <w:pPr>
                        <w:pStyle w:val="Style2"/>
                        <w:ind w:left="12" w:hanging="12"/>
                        <w:rPr>
                          <w:lang w:val="fr-CA"/>
                        </w:rPr>
                      </w:pPr>
                      <w:bookmarkStart w:id="142" w:name="_Toc159439842"/>
                      <w:r w:rsidRPr="00387127">
                        <w:rPr>
                          <w:b/>
                          <w:bCs/>
                          <w:lang w:val="fr-CA"/>
                        </w:rPr>
                        <w:t>Table</w:t>
                      </w:r>
                      <w:r w:rsidR="00F13F43">
                        <w:rPr>
                          <w:b/>
                          <w:bCs/>
                          <w:lang w:val="fr-CA"/>
                        </w:rPr>
                        <w:t>au</w:t>
                      </w:r>
                      <w:r w:rsidRPr="00387127">
                        <w:rPr>
                          <w:b/>
                          <w:bCs/>
                          <w:lang w:val="fr-CA"/>
                        </w:rPr>
                        <w:t xml:space="preserve"> A1.</w:t>
                      </w:r>
                      <w:r w:rsidRPr="00387127">
                        <w:rPr>
                          <w:lang w:val="fr-CA"/>
                        </w:rPr>
                        <w:t xml:space="preserve"> P</w:t>
                      </w:r>
                      <w:r>
                        <w:rPr>
                          <w:lang w:val="fr-CA"/>
                        </w:rPr>
                        <w:t>révalence d’infection pour chaque espèce de poisson dans les lacs échantillonnés NaN indique qu’aucun individu n’a été observé pour la catégorie correspondante. Les valeurs de prévalence sont présentées en pourcentage.</w:t>
                      </w:r>
                      <w:bookmarkEnd w:id="142"/>
                    </w:p>
                    <w:p w14:paraId="4AE42EAF" w14:textId="77777777" w:rsidR="00387127" w:rsidRPr="00417133" w:rsidRDefault="00387127">
                      <w:pPr>
                        <w:rPr>
                          <w:noProof/>
                        </w:rPr>
                      </w:pPr>
                      <w:r>
                        <w:rPr>
                          <w:noProof/>
                        </w:rPr>
                        <w:drawing>
                          <wp:inline distT="0" distB="0" distL="0" distR="0" wp14:anchorId="58C34A40" wp14:editId="57045988">
                            <wp:extent cx="5971540" cy="2139221"/>
                            <wp:effectExtent l="0" t="0" r="0" b="0"/>
                            <wp:docPr id="2771592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032" name="Image 219213032"/>
                                    <pic:cNvPicPr/>
                                  </pic:nvPicPr>
                                  <pic:blipFill rotWithShape="1">
                                    <a:blip r:embed="rId65" cstate="print">
                                      <a:extLst>
                                        <a:ext uri="{28A0092B-C50C-407E-A947-70E740481C1C}">
                                          <a14:useLocalDpi xmlns:a14="http://schemas.microsoft.com/office/drawing/2010/main" val="0"/>
                                        </a:ext>
                                      </a:extLst>
                                    </a:blip>
                                    <a:srcRect t="7804"/>
                                    <a:stretch/>
                                  </pic:blipFill>
                                  <pic:spPr bwMode="auto">
                                    <a:xfrm>
                                      <a:off x="0" y="0"/>
                                      <a:ext cx="5971540" cy="213922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652A6A">
        <w:t xml:space="preserve">Annexe A – </w:t>
      </w:r>
      <w:r w:rsidR="009C4200">
        <w:t>Matériel</w:t>
      </w:r>
      <w:r w:rsidR="009C4200" w:rsidRPr="00E819AF">
        <w:t xml:space="preserve"> additionnel</w:t>
      </w:r>
      <w:bookmarkEnd w:id="148"/>
      <w:bookmarkEnd w:id="149"/>
      <w:bookmarkEnd w:id="150"/>
    </w:p>
    <w:p w14:paraId="42CB4E3F" w14:textId="62A7641C" w:rsidR="009C4200" w:rsidRDefault="009C4200" w:rsidP="009C4200">
      <w:pPr>
        <w:jc w:val="both"/>
        <w:rPr>
          <w:rFonts w:cstheme="majorHAnsi"/>
        </w:rPr>
      </w:pPr>
    </w:p>
    <w:p w14:paraId="0789C169" w14:textId="5046363F" w:rsidR="009C4200" w:rsidRPr="00387127" w:rsidRDefault="009C4200" w:rsidP="00387127">
      <w:pPr>
        <w:jc w:val="both"/>
        <w:rPr>
          <w:rFonts w:cstheme="majorHAnsi"/>
        </w:rPr>
      </w:pPr>
      <w:r>
        <w:rPr>
          <w:noProof/>
        </w:rPr>
        <w:lastRenderedPageBreak/>
        <mc:AlternateContent>
          <mc:Choice Requires="wps">
            <w:drawing>
              <wp:anchor distT="0" distB="0" distL="114300" distR="114300" simplePos="0" relativeHeight="251668480" behindDoc="0" locked="0" layoutInCell="1" allowOverlap="1" wp14:anchorId="33E56FF9" wp14:editId="04057549">
                <wp:simplePos x="0" y="0"/>
                <wp:positionH relativeFrom="column">
                  <wp:posOffset>0</wp:posOffset>
                </wp:positionH>
                <wp:positionV relativeFrom="paragraph">
                  <wp:posOffset>4157980</wp:posOffset>
                </wp:positionV>
                <wp:extent cx="1828800" cy="1828800"/>
                <wp:effectExtent l="0" t="0" r="0" b="0"/>
                <wp:wrapSquare wrapText="bothSides"/>
                <wp:docPr id="216086900"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CD3C58E" w14:textId="77777777" w:rsidR="009C4200" w:rsidRPr="00792A22" w:rsidRDefault="009C4200" w:rsidP="00CD5469">
                            <w:pPr>
                              <w:pStyle w:val="Style1"/>
                              <w:ind w:left="12" w:hanging="12"/>
                              <w:rPr>
                                <w:b w:val="0"/>
                                <w:bCs w:val="0"/>
                                <w:lang w:val="fr-CA"/>
                              </w:rPr>
                            </w:pPr>
                            <w:bookmarkStart w:id="152" w:name="_Toc159488137"/>
                            <w:r w:rsidRPr="00792A22">
                              <w:rPr>
                                <w:lang w:val="fr-CA"/>
                              </w:rPr>
                              <w:t xml:space="preserve">Figure A1. </w:t>
                            </w:r>
                            <w:r w:rsidRPr="00792A22">
                              <w:rPr>
                                <w:b w:val="0"/>
                                <w:bCs w:val="0"/>
                                <w:lang w:val="fr-CA"/>
                              </w:rPr>
                              <w:t>Relations entre la longueur et les paramètres d’infection chez le crapet-soleil (</w:t>
                            </w:r>
                            <w:proofErr w:type="spellStart"/>
                            <w:r w:rsidRPr="00792A22">
                              <w:rPr>
                                <w:b w:val="0"/>
                                <w:bCs w:val="0"/>
                                <w:i/>
                                <w:iCs/>
                                <w:lang w:val="fr-CA"/>
                              </w:rPr>
                              <w:t>Lepomis</w:t>
                            </w:r>
                            <w:proofErr w:type="spellEnd"/>
                            <w:r w:rsidRPr="00792A22">
                              <w:rPr>
                                <w:b w:val="0"/>
                                <w:bCs w:val="0"/>
                                <w:i/>
                                <w:iCs/>
                                <w:lang w:val="fr-CA"/>
                              </w:rPr>
                              <w:t xml:space="preserve"> </w:t>
                            </w:r>
                            <w:proofErr w:type="spellStart"/>
                            <w:r w:rsidRPr="00792A22">
                              <w:rPr>
                                <w:b w:val="0"/>
                                <w:bCs w:val="0"/>
                                <w:i/>
                                <w:iCs/>
                                <w:lang w:val="fr-CA"/>
                              </w:rPr>
                              <w:t>gibbosus</w:t>
                            </w:r>
                            <w:proofErr w:type="spellEnd"/>
                            <w:r w:rsidRPr="00792A22">
                              <w:rPr>
                                <w:b w:val="0"/>
                                <w:bCs w:val="0"/>
                                <w:lang w:val="fr-CA"/>
                              </w:rPr>
                              <w:t>) et la perchaude (</w:t>
                            </w:r>
                            <w:proofErr w:type="spellStart"/>
                            <w:r w:rsidRPr="00792A22">
                              <w:rPr>
                                <w:b w:val="0"/>
                                <w:bCs w:val="0"/>
                                <w:i/>
                                <w:iCs/>
                                <w:lang w:val="fr-CA"/>
                              </w:rPr>
                              <w:t>Perca</w:t>
                            </w:r>
                            <w:proofErr w:type="spellEnd"/>
                            <w:r w:rsidRPr="00792A22">
                              <w:rPr>
                                <w:b w:val="0"/>
                                <w:bCs w:val="0"/>
                                <w:i/>
                                <w:iCs/>
                                <w:lang w:val="fr-CA"/>
                              </w:rPr>
                              <w:t xml:space="preserve"> </w:t>
                            </w:r>
                            <w:proofErr w:type="spellStart"/>
                            <w:r w:rsidRPr="00792A22">
                              <w:rPr>
                                <w:b w:val="0"/>
                                <w:bCs w:val="0"/>
                                <w:i/>
                                <w:iCs/>
                                <w:lang w:val="fr-CA"/>
                              </w:rPr>
                              <w:t>flavescens</w:t>
                            </w:r>
                            <w:proofErr w:type="spellEnd"/>
                            <w:r w:rsidRPr="00792A22">
                              <w:rPr>
                                <w:b w:val="0"/>
                                <w:bCs w:val="0"/>
                                <w:lang w:val="fr-CA"/>
                              </w:rPr>
                              <w:t>).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w:t>
                            </w:r>
                            <w:bookmarkEnd w:id="152"/>
                            <w:r w:rsidRPr="00792A22">
                              <w:rPr>
                                <w:b w:val="0"/>
                                <w:bCs w:val="0"/>
                                <w:lang w:val="fr-CA"/>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E56FF9" id="_x0000_s1069" type="#_x0000_t202" style="position:absolute;left:0;text-align:left;margin-left:0;margin-top:327.4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" filled="f" stroked="f" strokeweight=".5pt">
                <v:textbox style="mso-fit-shape-to-text:t">
                  <w:txbxContent>
                    <w:p w14:paraId="7CD3C58E" w14:textId="77777777" w:rsidR="009C4200" w:rsidRPr="00792A22" w:rsidRDefault="009C4200" w:rsidP="00CD5469">
                      <w:pPr>
                        <w:pStyle w:val="Style1"/>
                        <w:ind w:left="12" w:hanging="12"/>
                        <w:rPr>
                          <w:b w:val="0"/>
                          <w:bCs w:val="0"/>
                          <w:lang w:val="fr-CA"/>
                        </w:rPr>
                      </w:pPr>
                      <w:bookmarkStart w:id="144" w:name="_Toc159488137"/>
                      <w:r w:rsidRPr="00792A22">
                        <w:rPr>
                          <w:lang w:val="fr-CA"/>
                        </w:rPr>
                        <w:t xml:space="preserve">Figure A1. </w:t>
                      </w:r>
                      <w:r w:rsidRPr="00792A22">
                        <w:rPr>
                          <w:b w:val="0"/>
                          <w:bCs w:val="0"/>
                          <w:lang w:val="fr-CA"/>
                        </w:rPr>
                        <w:t>Relations entre la longueur et les paramètres d’infection chez le crapet-soleil (</w:t>
                      </w:r>
                      <w:proofErr w:type="spellStart"/>
                      <w:r w:rsidRPr="00792A22">
                        <w:rPr>
                          <w:b w:val="0"/>
                          <w:bCs w:val="0"/>
                          <w:i/>
                          <w:iCs/>
                          <w:lang w:val="fr-CA"/>
                        </w:rPr>
                        <w:t>Lepomis</w:t>
                      </w:r>
                      <w:proofErr w:type="spellEnd"/>
                      <w:r w:rsidRPr="00792A22">
                        <w:rPr>
                          <w:b w:val="0"/>
                          <w:bCs w:val="0"/>
                          <w:i/>
                          <w:iCs/>
                          <w:lang w:val="fr-CA"/>
                        </w:rPr>
                        <w:t xml:space="preserve"> </w:t>
                      </w:r>
                      <w:proofErr w:type="spellStart"/>
                      <w:r w:rsidRPr="00792A22">
                        <w:rPr>
                          <w:b w:val="0"/>
                          <w:bCs w:val="0"/>
                          <w:i/>
                          <w:iCs/>
                          <w:lang w:val="fr-CA"/>
                        </w:rPr>
                        <w:t>gibbosus</w:t>
                      </w:r>
                      <w:proofErr w:type="spellEnd"/>
                      <w:r w:rsidRPr="00792A22">
                        <w:rPr>
                          <w:b w:val="0"/>
                          <w:bCs w:val="0"/>
                          <w:lang w:val="fr-CA"/>
                        </w:rPr>
                        <w:t>) et la perchaude (</w:t>
                      </w:r>
                      <w:proofErr w:type="spellStart"/>
                      <w:r w:rsidRPr="00792A22">
                        <w:rPr>
                          <w:b w:val="0"/>
                          <w:bCs w:val="0"/>
                          <w:i/>
                          <w:iCs/>
                          <w:lang w:val="fr-CA"/>
                        </w:rPr>
                        <w:t>Perca</w:t>
                      </w:r>
                      <w:proofErr w:type="spellEnd"/>
                      <w:r w:rsidRPr="00792A22">
                        <w:rPr>
                          <w:b w:val="0"/>
                          <w:bCs w:val="0"/>
                          <w:i/>
                          <w:iCs/>
                          <w:lang w:val="fr-CA"/>
                        </w:rPr>
                        <w:t xml:space="preserve"> </w:t>
                      </w:r>
                      <w:proofErr w:type="spellStart"/>
                      <w:r w:rsidRPr="00792A22">
                        <w:rPr>
                          <w:b w:val="0"/>
                          <w:bCs w:val="0"/>
                          <w:i/>
                          <w:iCs/>
                          <w:lang w:val="fr-CA"/>
                        </w:rPr>
                        <w:t>flavescens</w:t>
                      </w:r>
                      <w:proofErr w:type="spellEnd"/>
                      <w:r w:rsidRPr="00792A22">
                        <w:rPr>
                          <w:b w:val="0"/>
                          <w:bCs w:val="0"/>
                          <w:lang w:val="fr-CA"/>
                        </w:rPr>
                        <w:t>). Les graphiques colorés en bleu représentent A) la relation entre la longueur et la classe d’intensité d’infection et B) la relation entre la prévalence et la longueur des crapets-soleil. Les graphiques colorés en pourpre représentent C) la relation entre la longueur et la classe d’intensité d’infection et D) la relation entre la prévalence et la longueur des perchaudes. Les données comprennent l’ensemble des individus capturés dans le paysage par méthode de pêche (nasse et senne).</w:t>
                      </w:r>
                      <w:bookmarkEnd w:id="144"/>
                      <w:r w:rsidRPr="00792A22">
                        <w:rPr>
                          <w:b w:val="0"/>
                          <w:bCs w:val="0"/>
                          <w:lang w:val="fr-CA"/>
                        </w:rPr>
                        <w:t xml:space="preserve">  </w:t>
                      </w:r>
                    </w:p>
                  </w:txbxContent>
                </v:textbox>
                <w10:wrap type="square"/>
              </v:shape>
            </w:pict>
          </mc:Fallback>
        </mc:AlternateContent>
      </w:r>
      <w:r>
        <w:rPr>
          <w:rFonts w:cstheme="majorHAnsi"/>
          <w:noProof/>
        </w:rPr>
        <w:drawing>
          <wp:inline distT="0" distB="0" distL="0" distR="0" wp14:anchorId="6071179E" wp14:editId="6DA40364">
            <wp:extent cx="5971540" cy="3980815"/>
            <wp:effectExtent l="0" t="0" r="0" b="0"/>
            <wp:docPr id="1154671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1061" name="Image 11546710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1540" cy="3980815"/>
                    </a:xfrm>
                    <a:prstGeom prst="rect">
                      <a:avLst/>
                    </a:prstGeom>
                  </pic:spPr>
                </pic:pic>
              </a:graphicData>
            </a:graphic>
          </wp:inline>
        </w:drawing>
      </w:r>
    </w:p>
    <w:sectPr w:rsidR="009C4200" w:rsidRPr="00387127" w:rsidSect="00CD49F0">
      <w:type w:val="continuous"/>
      <w:pgSz w:w="12240" w:h="15840"/>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4" w:author="Juliane Vigneault" w:date="2024-03-13T13:05:00Z" w:initials="JV">
    <w:p w14:paraId="2F5CCACD" w14:textId="77777777" w:rsidR="00F17B8A" w:rsidRDefault="00F17B8A" w:rsidP="00F17B8A">
      <w:r>
        <w:rPr>
          <w:rStyle w:val="Marquedecommentaire"/>
        </w:rPr>
        <w:annotationRef/>
      </w:r>
      <w:r>
        <w:rPr>
          <w:sz w:val="20"/>
          <w:szCs w:val="20"/>
        </w:rPr>
        <w:t>dunno where to put this. Or should I delete?</w:t>
      </w:r>
    </w:p>
  </w:comment>
  <w:comment w:id="65" w:author="Éric Harvey" w:date="2024-04-02T14:06:00Z" w:initials="ÉH">
    <w:p w14:paraId="2BF5DE8C" w14:textId="77777777" w:rsidR="005032F1" w:rsidRDefault="005032F1" w:rsidP="005032F1">
      <w:r>
        <w:rPr>
          <w:rStyle w:val="Marquedecommentaire"/>
        </w:rPr>
        <w:annotationRef/>
      </w:r>
      <w:r>
        <w:rPr>
          <w:color w:val="000000"/>
          <w:sz w:val="20"/>
          <w:szCs w:val="20"/>
        </w:rPr>
        <w:t>I would delete</w:t>
      </w:r>
    </w:p>
  </w:comment>
  <w:comment w:id="67" w:author="Éric Harvey" w:date="2024-04-02T14:08:00Z" w:initials="ÉH">
    <w:p w14:paraId="21DBF0D6" w14:textId="77777777" w:rsidR="005032F1" w:rsidRDefault="005032F1" w:rsidP="005032F1">
      <w:r>
        <w:rPr>
          <w:rStyle w:val="Marquedecommentaire"/>
        </w:rPr>
        <w:annotationRef/>
      </w:r>
      <w:r>
        <w:rPr>
          <w:color w:val="000000"/>
          <w:sz w:val="20"/>
          <w:szCs w:val="20"/>
        </w:rPr>
        <w:t>An “effort” is not a measurement unit ;-) …I find this confusing</w:t>
      </w:r>
    </w:p>
  </w:comment>
  <w:comment w:id="68" w:author="Juliane Vigneault" w:date="2024-03-26T23:53:00Z" w:initials="JV">
    <w:p w14:paraId="4F55C4E6" w14:textId="31E61E19" w:rsidR="00F17B8A" w:rsidRDefault="00F17B8A" w:rsidP="00F17B8A">
      <w:r>
        <w:rPr>
          <w:rStyle w:val="Marquedecommentaire"/>
        </w:rPr>
        <w:annotationRef/>
      </w:r>
      <w:r>
        <w:rPr>
          <w:color w:val="000000"/>
          <w:sz w:val="20"/>
          <w:szCs w:val="20"/>
        </w:rPr>
        <w:t xml:space="preserve">Sandra : </w:t>
      </w:r>
      <w:r>
        <w:rPr>
          <w:sz w:val="20"/>
          <w:szCs w:val="20"/>
        </w:rPr>
        <w:t>A reviewer might want to see whether this somehow biased the results</w:t>
      </w:r>
    </w:p>
  </w:comment>
  <w:comment w:id="69" w:author="Juliane Vigneault" w:date="2024-03-26T23:53:00Z" w:initials="JV">
    <w:p w14:paraId="286F88FF" w14:textId="77777777" w:rsidR="00F17B8A" w:rsidRDefault="00F17B8A" w:rsidP="00F17B8A">
      <w:r>
        <w:rPr>
          <w:rStyle w:val="Marquedecommentaire"/>
        </w:rPr>
        <w:annotationRef/>
      </w:r>
      <w:r>
        <w:rPr>
          <w:color w:val="000000"/>
          <w:sz w:val="20"/>
          <w:szCs w:val="20"/>
        </w:rPr>
        <w:t xml:space="preserve">How should I verify? </w:t>
      </w:r>
    </w:p>
  </w:comment>
  <w:comment w:id="70" w:author="Éric Harvey" w:date="2024-04-02T14:10:00Z" w:initials="ÉH">
    <w:p w14:paraId="0C3DE7BB" w14:textId="77777777" w:rsidR="005032F1" w:rsidRDefault="005032F1" w:rsidP="005032F1">
      <w:r>
        <w:rPr>
          <w:rStyle w:val="Marquedecommentaire"/>
        </w:rPr>
        <w:annotationRef/>
      </w:r>
      <w:r>
        <w:rPr>
          <w:color w:val="000000"/>
          <w:sz w:val="20"/>
          <w:szCs w:val="20"/>
        </w:rPr>
        <w:t xml:space="preserve">Do you have a way to compare the total area sampled per lake between the different methods ?  </w:t>
      </w:r>
    </w:p>
  </w:comment>
  <w:comment w:id="71" w:author="Juliane Vigneault" w:date="2024-04-05T17:02:00Z" w:initials="JV">
    <w:p w14:paraId="05484ECE" w14:textId="77777777" w:rsidR="00332822" w:rsidRDefault="00332822" w:rsidP="00332822">
      <w:r>
        <w:rPr>
          <w:rStyle w:val="Marquedecommentaire"/>
        </w:rPr>
        <w:annotationRef/>
      </w:r>
      <w:r>
        <w:rPr>
          <w:color w:val="000000"/>
          <w:sz w:val="20"/>
          <w:szCs w:val="20"/>
        </w:rPr>
        <w:t xml:space="preserve">Difficult to measure an area sampled for the minnow traps because it is a « passive » fishing gear, selecting more on behaviour than area sampled. </w:t>
      </w:r>
    </w:p>
  </w:comment>
  <w:comment w:id="74" w:author="Éric Harvey" w:date="2024-04-02T14:12:00Z" w:initials="ÉH">
    <w:p w14:paraId="06092527" w14:textId="77777777" w:rsidR="005032F1" w:rsidRDefault="005032F1" w:rsidP="005032F1">
      <w:r>
        <w:rPr>
          <w:rStyle w:val="Marquedecommentaire"/>
        </w:rPr>
        <w:annotationRef/>
      </w:r>
      <w:r>
        <w:rPr>
          <w:color w:val="000000"/>
          <w:sz w:val="20"/>
          <w:szCs w:val="20"/>
        </w:rPr>
        <w:t>Do you mean you did “random sampling without replacement” if so, just say that and remove this bit from the parenthesis</w:t>
      </w:r>
    </w:p>
  </w:comment>
  <w:comment w:id="75" w:author="Éric Harvey" w:date="2024-04-02T14:15:00Z" w:initials="ÉH">
    <w:p w14:paraId="5DC9FD03" w14:textId="77777777" w:rsidR="005032F1" w:rsidRDefault="005032F1" w:rsidP="005032F1">
      <w:r>
        <w:rPr>
          <w:rStyle w:val="Marquedecommentaire"/>
        </w:rPr>
        <w:annotationRef/>
      </w:r>
      <w:r>
        <w:rPr>
          <w:color w:val="000000"/>
          <w:sz w:val="20"/>
          <w:szCs w:val="20"/>
        </w:rPr>
        <w:t xml:space="preserve">Do you mean we stopped at N=35 because for Seine sampling we had a maximum of 39 samples. </w:t>
      </w:r>
    </w:p>
  </w:comment>
  <w:comment w:id="76" w:author="Juliane Vigneault" w:date="2024-03-21T18:26:00Z" w:initials="JV">
    <w:p w14:paraId="2FECBA91" w14:textId="44CED495" w:rsidR="00F17B8A" w:rsidRDefault="00F17B8A" w:rsidP="00F17B8A">
      <w:r>
        <w:rPr>
          <w:rStyle w:val="Marquedecommentaire"/>
        </w:rPr>
        <w:annotationRef/>
      </w:r>
      <w:r>
        <w:rPr>
          <w:sz w:val="20"/>
          <w:szCs w:val="20"/>
        </w:rPr>
        <w:t>Sandra : Is there a more objective way to assess sampling effort needed to achieve maximum accuracy and precision.</w:t>
      </w:r>
    </w:p>
  </w:comment>
  <w:comment w:id="77" w:author="Juliane Vigneault" w:date="2024-03-21T22:07:00Z" w:initials="JV">
    <w:p w14:paraId="45656240" w14:textId="77777777" w:rsidR="00F17B8A" w:rsidRDefault="00F17B8A" w:rsidP="00F17B8A">
      <w:r>
        <w:rPr>
          <w:rStyle w:val="Marquedecommentaire"/>
        </w:rPr>
        <w:annotationRef/>
      </w:r>
      <w:r>
        <w:rPr>
          <w:sz w:val="20"/>
          <w:szCs w:val="20"/>
        </w:rPr>
        <w:t>Sandra : At what interval?</w:t>
      </w:r>
    </w:p>
  </w:comment>
  <w:comment w:id="78" w:author="Éric Harvey" w:date="2024-04-02T14:17:00Z" w:initials="ÉH">
    <w:p w14:paraId="63FEA205" w14:textId="77777777" w:rsidR="001B0601" w:rsidRDefault="001B0601" w:rsidP="001B0601">
      <w:r>
        <w:rPr>
          <w:rStyle w:val="Marquedecommentaire"/>
        </w:rPr>
        <w:annotationRef/>
      </w:r>
      <w:r>
        <w:rPr>
          <w:color w:val="000000"/>
          <w:sz w:val="20"/>
          <w:szCs w:val="20"/>
        </w:rPr>
        <w:t>Not sure that info is needed because it should be clear on the figure (and you did not choose any specific intervals for any specific reasons - you just tried to avoid gaphs</w:t>
      </w:r>
    </w:p>
  </w:comment>
  <w:comment w:id="79" w:author="Juliane Vigneault" w:date="2024-03-21T22:09:00Z" w:initials="JV">
    <w:p w14:paraId="5D7707F1" w14:textId="55C6CAC7" w:rsidR="00F17B8A" w:rsidRDefault="00F17B8A" w:rsidP="00F17B8A">
      <w:r>
        <w:rPr>
          <w:rStyle w:val="Marquedecommentaire"/>
        </w:rPr>
        <w:annotationRef/>
      </w:r>
      <w:r>
        <w:rPr>
          <w:sz w:val="20"/>
          <w:szCs w:val="20"/>
        </w:rPr>
        <w:t>Sandra : FFor the figure caption, add species names in latin and the genera or family of snails that can be hosts</w:t>
      </w:r>
    </w:p>
  </w:comment>
  <w:comment w:id="80" w:author="Juliane Vigneault" w:date="2024-03-27T00:15:00Z" w:initials="JV">
    <w:p w14:paraId="3A788876" w14:textId="77777777" w:rsidR="00F17B8A" w:rsidRDefault="00F17B8A" w:rsidP="00F17B8A">
      <w:r>
        <w:rPr>
          <w:rStyle w:val="Marquedecommentaire"/>
        </w:rPr>
        <w:annotationRef/>
      </w:r>
      <w:r>
        <w:rPr>
          <w:color w:val="000000"/>
          <w:sz w:val="20"/>
          <w:szCs w:val="20"/>
        </w:rPr>
        <w:t>There is at least three families of snails know to host black spot causing trematodes… Is it really worth specifying ?</w:t>
      </w:r>
    </w:p>
  </w:comment>
  <w:comment w:id="83" w:author="Juliane Vigneault" w:date="2024-03-30T23:27:00Z" w:initials="JV">
    <w:p w14:paraId="511A5EC8" w14:textId="77777777" w:rsidR="00D8069D" w:rsidRDefault="00D8069D" w:rsidP="00D8069D">
      <w:r>
        <w:rPr>
          <w:rStyle w:val="Marquedecommentaire"/>
        </w:rPr>
        <w:annotationRef/>
      </w:r>
      <w:r>
        <w:rPr>
          <w:color w:val="000000"/>
          <w:sz w:val="20"/>
          <w:szCs w:val="20"/>
        </w:rPr>
        <w:t>I extracted p-values from dunn testbed don’t know if it’s necessary. I could also just do the kruskal-wallis</w:t>
      </w:r>
    </w:p>
  </w:comment>
  <w:comment w:id="84" w:author="Éric Harvey" w:date="2024-04-02T14:26:00Z" w:initials="ÉH">
    <w:p w14:paraId="745C89A7" w14:textId="77777777" w:rsidR="001B0601" w:rsidRDefault="001B0601" w:rsidP="001B0601">
      <w:r>
        <w:rPr>
          <w:rStyle w:val="Marquedecommentaire"/>
        </w:rPr>
        <w:annotationRef/>
      </w:r>
      <w:r>
        <w:rPr>
          <w:color w:val="000000"/>
          <w:sz w:val="20"/>
          <w:szCs w:val="20"/>
        </w:rPr>
        <w:t xml:space="preserve">My understanding is it does not SUGGEST it. You have the real estimate so you KNOW it’s an underestimate - but then it’s not surprising since 35 is only a fraction of the total number of samples for minnow trap </w:t>
      </w:r>
    </w:p>
  </w:comment>
  <w:comment w:id="95" w:author="Juliane Vigneault" w:date="2024-03-22T12:56:00Z" w:initials="JV">
    <w:p w14:paraId="205B63B7" w14:textId="08ADC8A7" w:rsidR="00D8069D" w:rsidRDefault="00D8069D" w:rsidP="00D8069D">
      <w:r>
        <w:rPr>
          <w:rStyle w:val="Marquedecommentaire"/>
        </w:rPr>
        <w:annotationRef/>
      </w:r>
      <w:r>
        <w:rPr>
          <w:color w:val="000000"/>
          <w:sz w:val="20"/>
          <w:szCs w:val="20"/>
        </w:rPr>
        <w:t>I could not find a reference for this, but it follows Marques &amp; Cabral (2007) thinking.</w:t>
      </w:r>
    </w:p>
  </w:comment>
  <w:comment w:id="96" w:author="Éric Harvey" w:date="2024-04-02T14:22:00Z" w:initials="ÉH">
    <w:p w14:paraId="03F6B6CC" w14:textId="77777777" w:rsidR="001B0601" w:rsidRDefault="001B0601" w:rsidP="001B0601">
      <w:r>
        <w:rPr>
          <w:rStyle w:val="Marquedecommentaire"/>
        </w:rPr>
        <w:annotationRef/>
      </w:r>
      <w:r>
        <w:rPr>
          <w:color w:val="000000"/>
          <w:sz w:val="20"/>
          <w:szCs w:val="20"/>
        </w:rPr>
        <w:t xml:space="preserve">Don’t know that reverence - but not sure you need one here since what you are saying is just pure statistical logics. </w:t>
      </w:r>
    </w:p>
  </w:comment>
  <w:comment w:id="97" w:author="Juliane Vigneault" w:date="2024-03-22T13:07:00Z" w:initials="JV">
    <w:p w14:paraId="6D0D14DB" w14:textId="7F04930B" w:rsidR="00D8069D" w:rsidRDefault="00D8069D" w:rsidP="00D8069D">
      <w:r>
        <w:rPr>
          <w:rStyle w:val="Marquedecommentaire"/>
        </w:rPr>
        <w:annotationRef/>
      </w:r>
      <w:r>
        <w:rPr>
          <w:color w:val="000000"/>
          <w:sz w:val="20"/>
          <w:szCs w:val="20"/>
        </w:rPr>
        <w:t>Follows Jovani &amp; Tella (2006) thinking</w:t>
      </w:r>
    </w:p>
  </w:comment>
  <w:comment w:id="98" w:author="Éric Harvey" w:date="2024-04-02T14:22:00Z" w:initials="ÉH">
    <w:p w14:paraId="66D1901F" w14:textId="77777777" w:rsidR="001B0601" w:rsidRDefault="001B0601" w:rsidP="001B0601">
      <w:r>
        <w:rPr>
          <w:rStyle w:val="Marquedecommentaire"/>
        </w:rPr>
        <w:annotationRef/>
      </w:r>
      <w:r>
        <w:rPr>
          <w:color w:val="000000"/>
          <w:sz w:val="20"/>
          <w:szCs w:val="20"/>
        </w:rPr>
        <w:t>Ditto has above</w:t>
      </w:r>
    </w:p>
  </w:comment>
  <w:comment w:id="92" w:author="Juliane Vigneault" w:date="2024-03-27T19:46:00Z" w:initials="JV">
    <w:p w14:paraId="29E60A4C" w14:textId="3760A45F" w:rsidR="00D8069D" w:rsidRDefault="00D8069D" w:rsidP="00D8069D">
      <w:r>
        <w:rPr>
          <w:rStyle w:val="Marquedecommentaire"/>
        </w:rPr>
        <w:annotationRef/>
      </w:r>
      <w:r>
        <w:rPr>
          <w:color w:val="000000"/>
          <w:sz w:val="20"/>
          <w:szCs w:val="20"/>
        </w:rPr>
        <w:t>Clear?</w:t>
      </w:r>
    </w:p>
  </w:comment>
  <w:comment w:id="93" w:author="Éric Harvey" w:date="2024-04-02T14:21:00Z" w:initials="ÉH">
    <w:p w14:paraId="4EDB288D" w14:textId="77777777" w:rsidR="001B0601" w:rsidRDefault="001B0601" w:rsidP="001B0601">
      <w:r>
        <w:rPr>
          <w:rStyle w:val="Marquedecommentaire"/>
        </w:rPr>
        <w:annotationRef/>
      </w:r>
      <w:r>
        <w:rPr>
          <w:color w:val="000000"/>
          <w:sz w:val="20"/>
          <w:szCs w:val="20"/>
        </w:rPr>
        <w:t>yup</w:t>
      </w:r>
    </w:p>
  </w:comment>
  <w:comment w:id="99" w:author="Juliane Vigneault" w:date="2024-03-27T19:49:00Z" w:initials="JV">
    <w:p w14:paraId="7925DF4C" w14:textId="407D65C1" w:rsidR="00D8069D" w:rsidRDefault="00D8069D" w:rsidP="00D8069D">
      <w:r>
        <w:rPr>
          <w:rStyle w:val="Marquedecommentaire"/>
        </w:rPr>
        <w:annotationRef/>
      </w:r>
      <w:r>
        <w:rPr>
          <w:color w:val="000000"/>
          <w:sz w:val="20"/>
          <w:szCs w:val="20"/>
        </w:rPr>
        <w:t xml:space="preserve">Sandra : </w:t>
      </w:r>
      <w:r>
        <w:rPr>
          <w:sz w:val="20"/>
          <w:szCs w:val="20"/>
        </w:rPr>
        <w:t>This is really a novelty of your study and I think this point should be made earlier.</w:t>
      </w:r>
    </w:p>
  </w:comment>
  <w:comment w:id="100" w:author="Juliane Vigneault" w:date="2024-03-24T18:14:00Z" w:initials="JV">
    <w:p w14:paraId="3CF450B5" w14:textId="77777777" w:rsidR="00D8069D" w:rsidRDefault="00D8069D" w:rsidP="00D8069D">
      <w:r>
        <w:rPr>
          <w:rStyle w:val="Marquedecommentaire"/>
        </w:rPr>
        <w:annotationRef/>
      </w:r>
      <w:r>
        <w:rPr>
          <w:color w:val="000000"/>
          <w:sz w:val="20"/>
          <w:szCs w:val="20"/>
        </w:rPr>
        <w:t>Sandra : How did you determined this</w:t>
      </w:r>
    </w:p>
  </w:comment>
  <w:comment w:id="101" w:author="Éric Harvey" w:date="2024-04-02T14:24:00Z" w:initials="ÉH">
    <w:p w14:paraId="6DE32260" w14:textId="77777777" w:rsidR="001B0601" w:rsidRDefault="001B0601" w:rsidP="001B0601">
      <w:r>
        <w:rPr>
          <w:rStyle w:val="Marquedecommentaire"/>
        </w:rPr>
        <w:annotationRef/>
      </w:r>
      <w:r>
        <w:rPr>
          <w:color w:val="000000"/>
          <w:sz w:val="20"/>
          <w:szCs w:val="20"/>
        </w:rPr>
        <w:t xml:space="preserve">I think this question from Sandra means that this bit is not clear above. Do you mention somewhere in the “methods” how many samples in total you have per methods ? That would probably help then to make the link with the fact that 35 is not the maximum we can go. One way to make this even clearer would be to clarify directly in the results perhaps ? </w:t>
      </w:r>
    </w:p>
  </w:comment>
  <w:comment w:id="102" w:author="Éric Harvey" w:date="2024-04-02T14:29:00Z" w:initials="ÉH">
    <w:p w14:paraId="27C388D3" w14:textId="77777777" w:rsidR="001120D8" w:rsidRDefault="001120D8" w:rsidP="001120D8">
      <w:r>
        <w:rPr>
          <w:rStyle w:val="Marquedecommentaire"/>
        </w:rPr>
        <w:annotationRef/>
      </w:r>
      <w:r>
        <w:rPr>
          <w:color w:val="000000"/>
          <w:sz w:val="20"/>
          <w:szCs w:val="20"/>
        </w:rPr>
        <w:t>I tried something in the results</w:t>
      </w:r>
    </w:p>
  </w:comment>
  <w:comment w:id="104" w:author="Éric Harvey" w:date="2024-04-02T14:30:00Z" w:initials="ÉH">
    <w:p w14:paraId="4D20697A" w14:textId="77777777" w:rsidR="001120D8" w:rsidRDefault="001120D8" w:rsidP="001120D8">
      <w:r>
        <w:rPr>
          <w:rStyle w:val="Marquedecommentaire"/>
        </w:rPr>
        <w:annotationRef/>
      </w:r>
      <w:r>
        <w:rPr>
          <w:color w:val="000000"/>
          <w:sz w:val="20"/>
          <w:szCs w:val="20"/>
        </w:rPr>
        <w:t xml:space="preserve">Not clear what exemple you are referring to : Pin Rouge or Lake Croche - Seine or transect ? </w:t>
      </w:r>
    </w:p>
  </w:comment>
  <w:comment w:id="103" w:author="Juliane Vigneault" w:date="2024-03-27T20:14:00Z" w:initials="JV">
    <w:p w14:paraId="49F29EF4" w14:textId="35FA993E" w:rsidR="00D8069D" w:rsidRDefault="00D8069D" w:rsidP="00D8069D">
      <w:r>
        <w:rPr>
          <w:rStyle w:val="Marquedecommentaire"/>
        </w:rPr>
        <w:annotationRef/>
      </w:r>
      <w:r>
        <w:rPr>
          <w:color w:val="000000"/>
          <w:sz w:val="20"/>
          <w:szCs w:val="20"/>
        </w:rPr>
        <w:t>Clear?</w:t>
      </w:r>
    </w:p>
  </w:comment>
  <w:comment w:id="106" w:author="Juliane Vigneault" w:date="2024-03-27T20:11:00Z" w:initials="JV">
    <w:p w14:paraId="0F7C3F00" w14:textId="77777777" w:rsidR="00D8069D" w:rsidRDefault="00D8069D" w:rsidP="00D8069D">
      <w:r>
        <w:rPr>
          <w:rStyle w:val="Marquedecommentaire"/>
        </w:rPr>
        <w:annotationRef/>
      </w:r>
      <w:r>
        <w:rPr>
          <w:sz w:val="20"/>
          <w:szCs w:val="20"/>
        </w:rPr>
        <w:t>Sandra : Tell us specifically what is a good predoctir. High turbidity, etc…</w:t>
      </w:r>
    </w:p>
  </w:comment>
  <w:comment w:id="107" w:author="Juliane Vigneault" w:date="2024-03-27T20:12:00Z" w:initials="JV">
    <w:p w14:paraId="2C8998BA" w14:textId="77777777" w:rsidR="00D8069D" w:rsidRDefault="00D8069D" w:rsidP="00D8069D">
      <w:r>
        <w:rPr>
          <w:rStyle w:val="Marquedecommentaire"/>
        </w:rPr>
        <w:annotationRef/>
      </w:r>
      <w:r>
        <w:rPr>
          <w:color w:val="000000"/>
          <w:sz w:val="20"/>
          <w:szCs w:val="20"/>
        </w:rPr>
        <w:t>Not sure I get what you mean</w:t>
      </w:r>
    </w:p>
  </w:comment>
  <w:comment w:id="108" w:author="Éric Harvey" w:date="2024-04-02T14:34:00Z" w:initials="ÉH">
    <w:p w14:paraId="20DC97EC" w14:textId="77777777" w:rsidR="001120D8" w:rsidRDefault="001120D8" w:rsidP="001120D8">
      <w:r>
        <w:rPr>
          <w:rStyle w:val="Marquedecommentaire"/>
        </w:rPr>
        <w:annotationRef/>
      </w:r>
      <w:r>
        <w:rPr>
          <w:color w:val="000000"/>
          <w:sz w:val="20"/>
          <w:szCs w:val="20"/>
        </w:rPr>
        <w:t>Not sure I understand the comment but It made me think that it would be great to put words to what you mean by “’good predictors” (linear, easy to measure…others?)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5CCACD" w15:done="1"/>
  <w15:commentEx w15:paraId="2BF5DE8C" w15:paraIdParent="2F5CCACD" w15:done="1"/>
  <w15:commentEx w15:paraId="21DBF0D6" w15:done="1"/>
  <w15:commentEx w15:paraId="4F55C4E6" w15:done="0"/>
  <w15:commentEx w15:paraId="286F88FF" w15:paraIdParent="4F55C4E6" w15:done="0"/>
  <w15:commentEx w15:paraId="0C3DE7BB" w15:paraIdParent="4F55C4E6" w15:done="0"/>
  <w15:commentEx w15:paraId="05484ECE" w15:paraIdParent="4F55C4E6" w15:done="0"/>
  <w15:commentEx w15:paraId="06092527" w15:done="1"/>
  <w15:commentEx w15:paraId="5DC9FD03" w15:done="1"/>
  <w15:commentEx w15:paraId="2FECBA91" w15:done="0"/>
  <w15:commentEx w15:paraId="45656240" w15:done="1"/>
  <w15:commentEx w15:paraId="63FEA205" w15:paraIdParent="45656240" w15:done="1"/>
  <w15:commentEx w15:paraId="5D7707F1" w15:done="1"/>
  <w15:commentEx w15:paraId="3A788876" w15:paraIdParent="5D7707F1" w15:done="1"/>
  <w15:commentEx w15:paraId="511A5EC8" w15:done="1"/>
  <w15:commentEx w15:paraId="745C89A7" w15:done="1"/>
  <w15:commentEx w15:paraId="205B63B7" w15:done="1"/>
  <w15:commentEx w15:paraId="03F6B6CC" w15:paraIdParent="205B63B7" w15:done="1"/>
  <w15:commentEx w15:paraId="6D0D14DB" w15:done="1"/>
  <w15:commentEx w15:paraId="66D1901F" w15:paraIdParent="6D0D14DB" w15:done="1"/>
  <w15:commentEx w15:paraId="29E60A4C" w15:done="1"/>
  <w15:commentEx w15:paraId="4EDB288D" w15:paraIdParent="29E60A4C" w15:done="1"/>
  <w15:commentEx w15:paraId="7925DF4C" w15:done="1"/>
  <w15:commentEx w15:paraId="3CF450B5" w15:done="1"/>
  <w15:commentEx w15:paraId="6DE32260" w15:paraIdParent="3CF450B5" w15:done="1"/>
  <w15:commentEx w15:paraId="27C388D3" w15:paraIdParent="3CF450B5" w15:done="1"/>
  <w15:commentEx w15:paraId="4D20697A" w15:done="1"/>
  <w15:commentEx w15:paraId="49F29EF4" w15:done="1"/>
  <w15:commentEx w15:paraId="0F7C3F00" w15:done="1"/>
  <w15:commentEx w15:paraId="2C8998BA" w15:paraIdParent="0F7C3F00" w15:done="1"/>
  <w15:commentEx w15:paraId="20DC97EC" w15:paraIdParent="0F7C3F0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28D3615" w16cex:dateUtc="2024-03-13T17:05:00Z"/>
  <w16cex:commentExtensible w16cex:durableId="330D0EFB" w16cex:dateUtc="2024-04-02T18:06:00Z"/>
  <w16cex:commentExtensible w16cex:durableId="229800E9" w16cex:dateUtc="2024-04-02T18:08:00Z"/>
  <w16cex:commentExtensible w16cex:durableId="030A2580" w16cex:dateUtc="2024-03-27T03:53:00Z"/>
  <w16cex:commentExtensible w16cex:durableId="12AC467D" w16cex:dateUtc="2024-03-27T03:53:00Z"/>
  <w16cex:commentExtensible w16cex:durableId="1FABFF61" w16cex:dateUtc="2024-04-02T18:10:00Z"/>
  <w16cex:commentExtensible w16cex:durableId="658D3543" w16cex:dateUtc="2024-04-05T21:02:00Z"/>
  <w16cex:commentExtensible w16cex:durableId="7C84E09E" w16cex:dateUtc="2024-04-02T18:12:00Z"/>
  <w16cex:commentExtensible w16cex:durableId="19121771" w16cex:dateUtc="2024-04-02T18:15:00Z"/>
  <w16cex:commentExtensible w16cex:durableId="2162F6B7" w16cex:dateUtc="2024-03-21T22:26:00Z"/>
  <w16cex:commentExtensible w16cex:durableId="585E942B" w16cex:dateUtc="2024-03-22T02:07:00Z"/>
  <w16cex:commentExtensible w16cex:durableId="5ACAC543" w16cex:dateUtc="2024-04-02T18:17:00Z"/>
  <w16cex:commentExtensible w16cex:durableId="57F93B6B" w16cex:dateUtc="2024-03-22T02:09:00Z"/>
  <w16cex:commentExtensible w16cex:durableId="12AA2595" w16cex:dateUtc="2024-03-27T04:15:00Z"/>
  <w16cex:commentExtensible w16cex:durableId="4D1F7865" w16cex:dateUtc="2024-03-31T03:27:00Z"/>
  <w16cex:commentExtensible w16cex:durableId="4411A6BA" w16cex:dateUtc="2024-04-02T18:26:00Z"/>
  <w16cex:commentExtensible w16cex:durableId="6DB8EB19" w16cex:dateUtc="2024-03-22T16:56:00Z"/>
  <w16cex:commentExtensible w16cex:durableId="7F3721A3" w16cex:dateUtc="2024-04-02T18:22:00Z"/>
  <w16cex:commentExtensible w16cex:durableId="2579FF6A" w16cex:dateUtc="2024-03-22T17:07:00Z"/>
  <w16cex:commentExtensible w16cex:durableId="665F8064" w16cex:dateUtc="2024-04-02T18:22:00Z"/>
  <w16cex:commentExtensible w16cex:durableId="66E942F9" w16cex:dateUtc="2024-03-27T23:46:00Z"/>
  <w16cex:commentExtensible w16cex:durableId="47F65C58" w16cex:dateUtc="2024-04-02T18:21:00Z"/>
  <w16cex:commentExtensible w16cex:durableId="7E0AD6D2" w16cex:dateUtc="2024-03-27T23:49:00Z"/>
  <w16cex:commentExtensible w16cex:durableId="40E09FC6" w16cex:dateUtc="2024-03-24T22:14:00Z"/>
  <w16cex:commentExtensible w16cex:durableId="70B3656A" w16cex:dateUtc="2024-04-02T18:24:00Z"/>
  <w16cex:commentExtensible w16cex:durableId="24D1C582" w16cex:dateUtc="2024-04-02T18:29:00Z"/>
  <w16cex:commentExtensible w16cex:durableId="268A5310" w16cex:dateUtc="2024-04-02T18:30:00Z"/>
  <w16cex:commentExtensible w16cex:durableId="64377409" w16cex:dateUtc="2024-03-28T00:14:00Z"/>
  <w16cex:commentExtensible w16cex:durableId="12B9D1C7" w16cex:dateUtc="2024-03-28T00:11:00Z"/>
  <w16cex:commentExtensible w16cex:durableId="46907B41" w16cex:dateUtc="2024-03-28T00:12:00Z"/>
  <w16cex:commentExtensible w16cex:durableId="6B0E4798" w16cex:dateUtc="2024-04-02T1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5CCACD" w16cid:durableId="328D3615"/>
  <w16cid:commentId w16cid:paraId="2BF5DE8C" w16cid:durableId="330D0EFB"/>
  <w16cid:commentId w16cid:paraId="21DBF0D6" w16cid:durableId="229800E9"/>
  <w16cid:commentId w16cid:paraId="4F55C4E6" w16cid:durableId="030A2580"/>
  <w16cid:commentId w16cid:paraId="286F88FF" w16cid:durableId="12AC467D"/>
  <w16cid:commentId w16cid:paraId="0C3DE7BB" w16cid:durableId="1FABFF61"/>
  <w16cid:commentId w16cid:paraId="05484ECE" w16cid:durableId="658D3543"/>
  <w16cid:commentId w16cid:paraId="06092527" w16cid:durableId="7C84E09E"/>
  <w16cid:commentId w16cid:paraId="5DC9FD03" w16cid:durableId="19121771"/>
  <w16cid:commentId w16cid:paraId="2FECBA91" w16cid:durableId="2162F6B7"/>
  <w16cid:commentId w16cid:paraId="45656240" w16cid:durableId="585E942B"/>
  <w16cid:commentId w16cid:paraId="63FEA205" w16cid:durableId="5ACAC543"/>
  <w16cid:commentId w16cid:paraId="5D7707F1" w16cid:durableId="57F93B6B"/>
  <w16cid:commentId w16cid:paraId="3A788876" w16cid:durableId="12AA2595"/>
  <w16cid:commentId w16cid:paraId="511A5EC8" w16cid:durableId="4D1F7865"/>
  <w16cid:commentId w16cid:paraId="745C89A7" w16cid:durableId="4411A6BA"/>
  <w16cid:commentId w16cid:paraId="205B63B7" w16cid:durableId="6DB8EB19"/>
  <w16cid:commentId w16cid:paraId="03F6B6CC" w16cid:durableId="7F3721A3"/>
  <w16cid:commentId w16cid:paraId="6D0D14DB" w16cid:durableId="2579FF6A"/>
  <w16cid:commentId w16cid:paraId="66D1901F" w16cid:durableId="665F8064"/>
  <w16cid:commentId w16cid:paraId="29E60A4C" w16cid:durableId="66E942F9"/>
  <w16cid:commentId w16cid:paraId="4EDB288D" w16cid:durableId="47F65C58"/>
  <w16cid:commentId w16cid:paraId="7925DF4C" w16cid:durableId="7E0AD6D2"/>
  <w16cid:commentId w16cid:paraId="3CF450B5" w16cid:durableId="40E09FC6"/>
  <w16cid:commentId w16cid:paraId="6DE32260" w16cid:durableId="70B3656A"/>
  <w16cid:commentId w16cid:paraId="27C388D3" w16cid:durableId="24D1C582"/>
  <w16cid:commentId w16cid:paraId="4D20697A" w16cid:durableId="268A5310"/>
  <w16cid:commentId w16cid:paraId="49F29EF4" w16cid:durableId="64377409"/>
  <w16cid:commentId w16cid:paraId="0F7C3F00" w16cid:durableId="12B9D1C7"/>
  <w16cid:commentId w16cid:paraId="2C8998BA" w16cid:durableId="46907B41"/>
  <w16cid:commentId w16cid:paraId="20DC97EC" w16cid:durableId="6B0E47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243B8" w14:textId="77777777" w:rsidR="00CD49F0" w:rsidRDefault="00CD49F0" w:rsidP="003520AA">
      <w:r>
        <w:separator/>
      </w:r>
    </w:p>
  </w:endnote>
  <w:endnote w:type="continuationSeparator" w:id="0">
    <w:p w14:paraId="7797BCFF" w14:textId="77777777" w:rsidR="00CD49F0" w:rsidRDefault="00CD49F0" w:rsidP="00352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Corps CS)">
    <w:altName w:val="Times New Roman"/>
    <w:panose1 w:val="020B0604020202020204"/>
    <w:charset w:val="00"/>
    <w:family w:val="roman"/>
    <w:pitch w:val="default"/>
  </w:font>
  <w:font w:name="Garamond">
    <w:panose1 w:val="02020404030301010803"/>
    <w:charset w:val="00"/>
    <w:family w:val="roman"/>
    <w:pitch w:val="variable"/>
    <w:sig w:usb0="00000287" w:usb1="00000002" w:usb2="00000000" w:usb3="00000000" w:csb0="0000009F" w:csb1="00000000"/>
  </w:font>
  <w:font w:name="Calibri (Corps)">
    <w:altName w:val="Calibri"/>
    <w:panose1 w:val="020B0604020202020204"/>
    <w:charset w:val="00"/>
    <w:family w:val="roman"/>
    <w:pitch w:val="default"/>
  </w:font>
  <w:font w:name="Calibri Light (Titres)">
    <w:altName w:val="Calibri Light"/>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089CE" w14:textId="77777777" w:rsidR="00CD49F0" w:rsidRDefault="00CD49F0" w:rsidP="003520AA">
      <w:r>
        <w:separator/>
      </w:r>
    </w:p>
  </w:footnote>
  <w:footnote w:type="continuationSeparator" w:id="0">
    <w:p w14:paraId="773CCA3B" w14:textId="77777777" w:rsidR="00CD49F0" w:rsidRDefault="00CD49F0" w:rsidP="003520AA">
      <w:r>
        <w:continuationSeparator/>
      </w:r>
    </w:p>
  </w:footnote>
  <w:footnote w:id="1">
    <w:p w14:paraId="796D0B1D" w14:textId="2924C637" w:rsidR="003520AA" w:rsidRPr="0045042D"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Pathogène : Organisme qui cause une maladie</w:t>
      </w:r>
      <w:r>
        <w:rPr>
          <w:rFonts w:cstheme="majorHAnsi"/>
        </w:rPr>
        <w:t xml:space="preserve"> à son hôte </w:t>
      </w:r>
      <w:r>
        <w:rPr>
          <w:rFonts w:cstheme="majorHAnsi"/>
        </w:rPr>
        <w:fldChar w:fldCharType="begin"/>
      </w:r>
      <w:r w:rsidR="009A26C7">
        <w:rPr>
          <w:rFonts w:cstheme="majorHAnsi"/>
        </w:rPr>
        <w:instrText xml:space="preserve"> ADDIN ZOTERO_ITEM CSL_CITATION {"citationID":"vjj63TsJ","properties":{"formattedCitation":"(Balloux &amp; van Dorp, 2017)","plainCitation":"(Balloux &amp; van Dorp, 2017)","noteIndex":1},"citationItems":[{"id":10786,"uris":["http://zotero.org/groups/2585270/items/X35BIALJ"],"itemData":{"id":10786,"type":"article-journal","abstract":"Microbes are found on us, within us and around us. They inhabit virtually every environment on the planet and the bacteria carried by an average human, mostly in their gut, outnumber human cells. The vast majority of microbes are harmless to us, and many play essential roles in plant, animal and human health. Others, however, are either obligate or facultative pathogens exerting a spectrum of deleterious effects on their hosts. Infectious diseases have historically represented the most common cause of death in humans until recently, exceeding by far the toll taken by wars or famines. From the dawn of humanity and throughout history, infectious diseases have shaped human evolution, demography, migrations and history.","container-title":"BMC Biology","DOI":"10.1186/s12915-017-0433-z","ISSN":"1741-7007","journalAbbreviation":"BMC Biol","note":"PMID: 29052511\nPMCID: PMC5648414","page":"91","source":"PubMed Central","title":"Q&amp;A: What are pathogens, and what have they done to and for us?","title-short":"Q&amp;A","volume":"15","author":[{"family":"Balloux","given":"Francois"},{"family":"Dorp","given":"Lucy","non-dropping-particle":"van"}],"issued":{"date-parts":[["2017",10,19]]}}}],"schema":"https://github.com/citation-style-language/schema/raw/master/csl-citation.json"} </w:instrText>
      </w:r>
      <w:r>
        <w:rPr>
          <w:rFonts w:cstheme="majorHAnsi"/>
        </w:rPr>
        <w:fldChar w:fldCharType="separate"/>
      </w:r>
      <w:r w:rsidR="009A26C7">
        <w:rPr>
          <w:rFonts w:ascii="Calibri Light" w:cs="Calibri Light"/>
          <w:kern w:val="0"/>
        </w:rPr>
        <w:t>(Balloux &amp; van Dorp, 2017)</w:t>
      </w:r>
      <w:r>
        <w:rPr>
          <w:rFonts w:cstheme="majorHAnsi"/>
        </w:rPr>
        <w:fldChar w:fldCharType="end"/>
      </w:r>
      <w:r w:rsidRPr="0045042D">
        <w:rPr>
          <w:rFonts w:cstheme="majorHAnsi"/>
        </w:rPr>
        <w:t>.</w:t>
      </w:r>
    </w:p>
  </w:footnote>
  <w:footnote w:id="2">
    <w:p w14:paraId="67505650" w14:textId="77777777" w:rsidR="003520AA"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w:t>
      </w:r>
      <w:r w:rsidRPr="00BC0723">
        <w:rPr>
          <w:rFonts w:cstheme="majorHAnsi"/>
        </w:rPr>
        <w:t>Spécialiste/Généraliste</w:t>
      </w:r>
      <w:r w:rsidRPr="0045042D">
        <w:rPr>
          <w:rFonts w:cstheme="majorHAnsi"/>
        </w:rPr>
        <w:t xml:space="preserve"> : </w:t>
      </w:r>
      <w:r>
        <w:rPr>
          <w:rFonts w:cstheme="majorHAnsi"/>
        </w:rPr>
        <w:t>Une espèce de parasite est dit spécialiste lorsqu’elle exploite un haut fitness d’une ou quelques espèces-hôte, alors qu’elle est dite généraliste lorsqu’elle peut exploiter une large variété d’espèces-hôte</w:t>
      </w:r>
      <w:r>
        <w:rPr>
          <w:rFonts w:cstheme="majorHAnsi"/>
        </w:rPr>
        <w:fldChar w:fldCharType="begin"/>
      </w:r>
      <w:r>
        <w:rPr>
          <w:rFonts w:cstheme="majorHAnsi"/>
        </w:rPr>
        <w:instrText xml:space="preserve"> ADDIN ZOTERO_ITEM CSL_CITATION {"citationID":"PhYd1Uqa","properties":{"formattedCitation":"(Park, 2019)","plainCitation":"(Park, 2019)","noteIndex":2},"citationItems":[{"id":10771,"uris":["http://zotero.org/groups/2585270/items/S5R7VT8G"],"itemData":{"id":10771,"type":"article-journal","abstract":"Complex life cycle parasites, including helminths, use intermediate hosts for development and definitive hosts for reproduction, with interactions between the two host types governed by food web structure. I study how a parasite's intermediate host range is controlled by the diet breadth of definitive host species and the cost of parasite generalism, a putative fitness cost that assumes host range trades off against fitness derived from a host species. In spite of such costs, a benefit to generalism may occur when the definitive host exhibits a large diet breadth, enhancing transmission of generalist parasites via consumption of a broad array of infected intermediate hosts. I develop a simple theoretical model to demonstrate how different host range infection strategies are differentially selected for across a gradient of definitive host diet breadth according to the cost of generalism. I then use a parasitic helminth–host database in conjunction with a food web database to show that diet breadth of definitive hosts promotes generalist infection strategies at the intermediate host level, indicating relatively low costs of parasite generalism among helminths.","container-title":"Proceedings of the Royal Society B: Biological Sciences","DOI":"10.1098/rspb.2019.1277","issue":"1908","note":"publisher: Royal Society","page":"20191277","source":"royalsocietypublishing.org (Atypon)","title":"Food web structure selects for parasite host range","volume":"286","author":[{"family":"Park","given":"A. W."}],"issued":{"date-parts":[["2019",8,14]]}}}],"schema":"https://github.com/citation-style-language/schema/raw/master/csl-citation.json"} </w:instrText>
      </w:r>
      <w:r>
        <w:rPr>
          <w:rFonts w:cstheme="majorHAnsi"/>
        </w:rPr>
        <w:fldChar w:fldCharType="separate"/>
      </w:r>
      <w:r>
        <w:rPr>
          <w:rFonts w:cstheme="majorHAnsi"/>
          <w:noProof/>
        </w:rPr>
        <w:t>(Park, 2019)</w:t>
      </w:r>
      <w:r>
        <w:rPr>
          <w:rFonts w:cstheme="majorHAnsi"/>
        </w:rPr>
        <w:fldChar w:fldCharType="end"/>
      </w:r>
      <w:r>
        <w:rPr>
          <w:rFonts w:cstheme="majorHAnsi"/>
        </w:rPr>
        <w:t xml:space="preserve">. </w:t>
      </w:r>
    </w:p>
    <w:p w14:paraId="100C21CB" w14:textId="77777777" w:rsidR="003520AA" w:rsidRPr="0045042D" w:rsidRDefault="003520AA" w:rsidP="003520AA">
      <w:pPr>
        <w:pStyle w:val="Notedebasdepage"/>
        <w:rPr>
          <w:rFonts w:cstheme="majorHAnsi"/>
        </w:rPr>
      </w:pPr>
    </w:p>
  </w:footnote>
  <w:footnote w:id="3">
    <w:p w14:paraId="3C791D59" w14:textId="77777777" w:rsidR="003520AA" w:rsidRPr="00E1590D" w:rsidRDefault="003520AA" w:rsidP="003520AA">
      <w:pPr>
        <w:pStyle w:val="Notedebasdepage"/>
        <w:rPr>
          <w:rFonts w:cstheme="majorHAnsi"/>
        </w:rPr>
      </w:pPr>
      <w:r w:rsidRPr="0045042D">
        <w:rPr>
          <w:rStyle w:val="Appelnotedebasdep"/>
          <w:rFonts w:cstheme="majorHAnsi"/>
        </w:rPr>
        <w:footnoteRef/>
      </w:r>
      <w:r w:rsidRPr="00E1590D">
        <w:rPr>
          <w:rFonts w:cstheme="majorHAnsi"/>
        </w:rPr>
        <w:t xml:space="preserve"> Point chaud d’infection : Endroit à haute </w:t>
      </w:r>
      <w:r>
        <w:rPr>
          <w:rFonts w:cstheme="majorHAnsi"/>
        </w:rPr>
        <w:t>incidence ou prévalence</w:t>
      </w:r>
      <w:r w:rsidRPr="00E1590D">
        <w:rPr>
          <w:rFonts w:cstheme="majorHAnsi"/>
        </w:rPr>
        <w:t xml:space="preserve"> de mala</w:t>
      </w:r>
      <w:r>
        <w:rPr>
          <w:rFonts w:cstheme="majorHAnsi"/>
        </w:rPr>
        <w:t xml:space="preserve">die due à un pathogène </w:t>
      </w:r>
      <w:r>
        <w:rPr>
          <w:rFonts w:cstheme="majorHAnsi"/>
        </w:rPr>
        <w:fldChar w:fldCharType="begin"/>
      </w:r>
      <w:r>
        <w:rPr>
          <w:rFonts w:cstheme="majorHAnsi"/>
        </w:rPr>
        <w:instrText xml:space="preserve"> ADDIN ZOTERO_ITEM CSL_CITATION {"citationID":"droFrwgL","properties":{"formattedCitation":"(Lessler et al., 2017)","plainCitation":"(Lessler et al., 2017)","noteIndex":3},"citationItems":[{"id":10783,"uris":["http://zotero.org/groups/2585270/items/S2ML22RF"],"itemData":{"id":10783,"type":"article-journal","abstract":"AbstractThe importance of spatial clusters, or \"hotspots,\" in infectious disease epidemiology has been increasingly recognized, and targeting hotspots is often seen as an important component of disease-control strategies. However, the precise meaning of \"hotspot\" varies widely in current research and policy documents. Hotspots have been variously described as areas of elevated incidence or prevalence, higher transmission efficiency or risk, or higher probability of disease emergence. This ambiguity has led to confusion and may result in mistaken inferences regarding the best way to target interventions. We surveyed the literature on epidemiologic hotspots, examining the multitude of ways in which the term is used; and highlight the difference in the geographic scale of hotspots and the properties they are supposed to have. In response to the diversity in the term's usage, we advocate the use of more precise terms, such as \"burden hotspot,\" \"transmission hotspot,\" and \"emergence hotspot,\" as well as explicit specification of the spatiotemporal scale of interest. Increased precision in terminology is needed to ensure clear and effective policies for disease control.","container-title":"The American Journal of Tropical Medicine and Hygiene","DOI":"10.4269/ajtmh.16-0427","ISSN":"1476-1645","issue":"6","journalAbbreviation":"Am J Trop Med Hyg","language":"eng","note":"PMID: 28719289\nPMCID: PMC5462559","page":"1270-1273","source":"PubMed","title":"What is a Hotspot Anyway?","volume":"96","author":[{"family":"Lessler","given":"Justin"},{"family":"Azman","given":"Andrew S."},{"family":"McKay","given":"Heather S."},{"family":"Moore","given":"Sean M."}],"issued":{"date-parts":[["2017",6]]}}}],"schema":"https://github.com/citation-style-language/schema/raw/master/csl-citation.json"} </w:instrText>
      </w:r>
      <w:r>
        <w:rPr>
          <w:rFonts w:cstheme="majorHAnsi"/>
        </w:rPr>
        <w:fldChar w:fldCharType="separate"/>
      </w:r>
      <w:r>
        <w:rPr>
          <w:rFonts w:cstheme="majorHAnsi"/>
          <w:noProof/>
        </w:rPr>
        <w:t>(Lessler et al., 2017)</w:t>
      </w:r>
      <w:r>
        <w:rPr>
          <w:rFonts w:cstheme="majorHAnsi"/>
        </w:rPr>
        <w:fldChar w:fldCharType="end"/>
      </w:r>
      <w:r>
        <w:rPr>
          <w:rFonts w:cstheme="majorHAnsi"/>
        </w:rPr>
        <w:t>.</w:t>
      </w:r>
    </w:p>
  </w:footnote>
  <w:footnote w:id="4">
    <w:p w14:paraId="0D67A671" w14:textId="77777777" w:rsidR="003520AA" w:rsidRPr="0045042D" w:rsidRDefault="003520AA" w:rsidP="003520AA">
      <w:pPr>
        <w:pStyle w:val="Notedebasdepage"/>
        <w:rPr>
          <w:rFonts w:cstheme="majorHAnsi"/>
        </w:rPr>
      </w:pPr>
      <w:r w:rsidRPr="0045042D">
        <w:rPr>
          <w:rStyle w:val="Appelnotedebasdep"/>
          <w:rFonts w:cstheme="majorHAnsi"/>
        </w:rPr>
        <w:footnoteRef/>
      </w:r>
      <w:r w:rsidRPr="0045042D">
        <w:rPr>
          <w:rFonts w:cstheme="majorHAnsi"/>
        </w:rPr>
        <w:t xml:space="preserve"> </w:t>
      </w:r>
      <w:r w:rsidRPr="00752FF0">
        <w:rPr>
          <w:rFonts w:cstheme="majorHAnsi"/>
        </w:rPr>
        <w:t>Endoparasite</w:t>
      </w:r>
      <w:r>
        <w:rPr>
          <w:rFonts w:cstheme="majorHAnsi"/>
        </w:rPr>
        <w:t> : Parasite qui vit à l’intérieur de son hôte.</w:t>
      </w:r>
    </w:p>
  </w:footnote>
  <w:footnote w:id="5">
    <w:p w14:paraId="5C68FEFC" w14:textId="77777777" w:rsidR="003520AA" w:rsidRPr="002E1929" w:rsidRDefault="003520AA" w:rsidP="003520AA">
      <w:pPr>
        <w:pStyle w:val="Notedebasdepage"/>
        <w:rPr>
          <w:rFonts w:cstheme="majorHAnsi"/>
        </w:rPr>
      </w:pPr>
      <w:r w:rsidRPr="0059703B">
        <w:rPr>
          <w:rStyle w:val="Appelnotedebasdep"/>
          <w:rFonts w:cstheme="majorHAnsi"/>
        </w:rPr>
        <w:footnoteRef/>
      </w:r>
      <w:r w:rsidRPr="0059703B">
        <w:rPr>
          <w:rFonts w:cstheme="majorHAnsi"/>
        </w:rPr>
        <w:t xml:space="preserve"> Ingénieur écosystémique : Espèce qui occasionne un changement physique du matéri</w:t>
      </w:r>
      <w:r>
        <w:rPr>
          <w:rFonts w:cstheme="majorHAnsi"/>
        </w:rPr>
        <w:t xml:space="preserve">el biotique ou abiotique, contrôlant ainsi de manière directe ou indirecte, la disponibilité des ressources aux autres organismes </w:t>
      </w:r>
      <w:r>
        <w:rPr>
          <w:rFonts w:cstheme="majorHAnsi"/>
        </w:rPr>
        <w:fldChar w:fldCharType="begin"/>
      </w:r>
      <w:r>
        <w:rPr>
          <w:rFonts w:cstheme="majorHAnsi"/>
        </w:rPr>
        <w:instrText xml:space="preserve"> ADDIN ZOTERO_ITEM CSL_CITATION {"citationID":"yegpV6BT","properties":{"formattedCitation":"(Jones et al., 1997)","plainCitation":"(Jones et al., 1997)","noteIndex":5},"citationItems":[{"id":10789,"uris":["http://zotero.org/groups/2585270/items/S4Z2T2Y5"],"itemData":{"id":10789,"type":"article-journal","abstract":"Physical ecosystem engineers are organisms that directly or indirectly control the availability of resources to other organisms by causing physical state changes in biotic or abiotic materials. Physical ecosystem engineering by organisms is the physical modification, maintenance, or creation of habitats. Ecological effects of engineers on many other species occur in virtually all ecosystems because the physical state changes directly create nonfood resources such as living space, directly control abiotic resources, and indirectly modulate abiotic forces that, in turn, affect resource use by other organisms. Trophic interactions and resource competition do not constitute engineering. Engineering can have significant or trivial effects on other species, may involve the physical structure of an organism (like a tree) or structures made by an organism (like a beaver dam), and can, but does not invariably, have feedback effects on the engineer. We argue that engineering has both negative and positive effects on species richness and abundances at small scales, but the net effects are probably positive at larger scales encompassing engineered and nonengineered environments in ecological and evolutionary space and time. Models of the population dynamics of engineers suggest that the engineer/habitat equilibrium is often, but not alway</w:instrText>
      </w:r>
      <w:r w:rsidRPr="002E1929">
        <w:rPr>
          <w:rFonts w:cstheme="majorHAnsi"/>
        </w:rPr>
        <w:instrText xml:space="preserve">s, locally stable and may show long-term cycles, with potential ramifications for community and ecosystem stability. As yet, data adequate to parameterize such a model do not exist for any engineer species. Because engineers control flows of energy and materials but do not have to participate in these flows, energy, mass, and stoichiometry do not appear to be useful in predicting which engineers will have big effects. Empirical observations suggest some potential generalizations about which species will be important engineers in which ecosystems. We point out some of the obvious, and not so obvious, ways in which engineering and trophic relations interact, and we call for greater research on physical ecosystem engineers, their impacts, and their interface with trophic relations.","container-title":"Ecology","DOI":"10.1890/0012-9658(1997)078[1946:PANEOO]2.0.CO;2","ISSN":"1939-9170","issue":"7","language":"en","license":"© 1997 by the Ecological Society of America","note":"_eprint: https://onlinelibrary.wiley.com/doi/pdf/10.1890/0012-9658%281997%29078%5B1946%3APANEOO%5D2.0.CO%3B2","page":"1946-1957","source":"Wiley Online Library","title":"Positive and Negative Effects of Organisms as Physical Ecosystem Engineers","volume":"78","author":[{"family":"Jones","given":"Clive G."},{"family":"Lawton","given":"John H."},{"family":"Shachak","given":"Moshe"}],"issued":{"date-parts":[["1997"]]}}}],"schema":"https://github.com/citation-style-language/schema/raw/master/csl-citation.json"} </w:instrText>
      </w:r>
      <w:r>
        <w:rPr>
          <w:rFonts w:cstheme="majorHAnsi"/>
        </w:rPr>
        <w:fldChar w:fldCharType="separate"/>
      </w:r>
      <w:r w:rsidRPr="002E1929">
        <w:rPr>
          <w:rFonts w:cstheme="majorHAnsi"/>
          <w:noProof/>
        </w:rPr>
        <w:t>(Jones et al., 1997)</w:t>
      </w:r>
      <w:r>
        <w:rPr>
          <w:rFonts w:cstheme="majorHAnsi"/>
        </w:rPr>
        <w:fldChar w:fldCharType="end"/>
      </w:r>
      <w:r w:rsidRPr="002E1929">
        <w:rPr>
          <w:rFonts w:cstheme="majorHAnsi"/>
        </w:rPr>
        <w:t>.</w:t>
      </w:r>
    </w:p>
    <w:p w14:paraId="430B03C1" w14:textId="77777777" w:rsidR="003520AA" w:rsidRPr="002E1929" w:rsidRDefault="003520AA" w:rsidP="003520AA">
      <w:pPr>
        <w:pStyle w:val="Notedebasdepage"/>
        <w:rPr>
          <w:rFonts w:cstheme="majorHAnsi"/>
        </w:rPr>
      </w:pPr>
    </w:p>
  </w:footnote>
  <w:footnote w:id="6">
    <w:p w14:paraId="189BE6C5" w14:textId="77777777" w:rsidR="003520AA" w:rsidRPr="005B1C3B" w:rsidRDefault="003520AA" w:rsidP="003520AA">
      <w:pPr>
        <w:pStyle w:val="Notedebasdepage"/>
        <w:rPr>
          <w:rFonts w:cstheme="majorHAnsi"/>
        </w:rPr>
      </w:pPr>
      <w:r w:rsidRPr="005B1C3B">
        <w:rPr>
          <w:rStyle w:val="Appelnotedebasdep"/>
          <w:rFonts w:cstheme="majorHAnsi"/>
        </w:rPr>
        <w:footnoteRef/>
      </w:r>
      <w:r w:rsidRPr="005B1C3B">
        <w:rPr>
          <w:rFonts w:cstheme="majorHAnsi"/>
        </w:rPr>
        <w:t xml:space="preserve"> Régulation par le haut : Régulation directionnel à l’intérieur d’un écosystème où les espèces de hauts niveaux trophiques contrôlent les espèces de niveaux trophiques plus bas </w:t>
      </w:r>
      <w:r w:rsidRPr="005B1C3B">
        <w:rPr>
          <w:rFonts w:cstheme="majorHAnsi"/>
        </w:rPr>
        <w:fldChar w:fldCharType="begin"/>
      </w:r>
      <w:r w:rsidRPr="005B1C3B">
        <w:rPr>
          <w:rFonts w:cstheme="majorHAnsi"/>
        </w:rPr>
        <w:instrText xml:space="preserve"> ADDIN ZOTERO_ITEM CSL_CITATION {"citationID":"e2IVI3Kg","properties":{"formattedCitation":"(Terborg et al., 1999)","plainCitation":"(Terborg et al., 1999)","noteIndex":6},"citationItems":[{"id":10792,"uris":["http://zotero.org/groups/2585270/items/MBEZFRUI"],"itemData":{"id":10792,"type":"chapter","abstract":"Land managers often are responsible for the maintenance of species diversity and resilience. This requires knowledge of ecosystem dynamics over decades and centuries. Resource-driven (bottom-up) models have guided early thought on managing species and ecosystems. Under this paradigm, carnivores have little ecological value, and throughout the 20 th Century carnivore management strategies (often extirpation) have reflected that concept. An alternative hypothesis, however, states that herbivores reduce the biomass of plants, but in turn, the biomass of herbi-vores is checked by the presence of carnivores. As such, carnivores have great ecological value. Their predation activities create impacts that ripple downward through the trophic levels of an ecosystem. Here we discuss some potential pathways through which carnivores contribute to ecosystem processes and species diversity. The subtleties of these interactions have strong implications for management strategies of carnivores. Without considering these indirect impacts, shortsighted management strategies to reduce carnivores might cause extensive and long-term changes in ecosystem structure and function.","container-title":"Wild Earth","note":"journalAbbreviation: Wild Earth","source":"ResearchGate","title":"The Role of Top Carnivores in Regulating Terrestrial Ecosystems","volume":"9","author":[{"family":"Terborg","given":"John"},{"family":"Estes","given":"James"},{"family":"Paquet","given":"Paul"},{"family":"Ralls","given":"Katherine"},{"family":"Boyd-Heger","given":"Diane"},{"family":"Miller","given":"Brian"},{"family":"Noss","given":"Reed"}],"issued":{"date-parts":[["1999",1,1]]}}}],"schema":"https://github.com/citation-style-language/schema/raw/master/csl-citation.json"} </w:instrText>
      </w:r>
      <w:r w:rsidRPr="005B1C3B">
        <w:rPr>
          <w:rFonts w:cstheme="majorHAnsi"/>
        </w:rPr>
        <w:fldChar w:fldCharType="separate"/>
      </w:r>
      <w:r w:rsidRPr="005B1C3B">
        <w:rPr>
          <w:rFonts w:cstheme="majorHAnsi"/>
          <w:noProof/>
        </w:rPr>
        <w:t>(Terborg et al., 1999)</w:t>
      </w:r>
      <w:r w:rsidRPr="005B1C3B">
        <w:rPr>
          <w:rFonts w:cstheme="majorHAnsi"/>
        </w:rPr>
        <w:fldChar w:fldCharType="end"/>
      </w:r>
      <w:r w:rsidRPr="005B1C3B">
        <w:rPr>
          <w:rFonts w:cstheme="majorHAnsi"/>
        </w:rPr>
        <w:t>.</w:t>
      </w:r>
    </w:p>
  </w:footnote>
  <w:footnote w:id="7">
    <w:p w14:paraId="2FF0DD5F" w14:textId="3705EF12" w:rsidR="003520AA" w:rsidRDefault="003520AA" w:rsidP="003520AA">
      <w:pPr>
        <w:rPr>
          <w:rFonts w:cstheme="majorHAnsi"/>
          <w:sz w:val="20"/>
          <w:szCs w:val="20"/>
        </w:rPr>
      </w:pPr>
      <w:r w:rsidRPr="000B1059">
        <w:rPr>
          <w:rStyle w:val="Appelnotedebasdep"/>
          <w:rFonts w:cstheme="majorHAnsi"/>
          <w:sz w:val="20"/>
          <w:szCs w:val="20"/>
        </w:rPr>
        <w:footnoteRef/>
      </w:r>
      <w:r w:rsidRPr="000B1059">
        <w:rPr>
          <w:rFonts w:cstheme="majorHAnsi"/>
          <w:sz w:val="20"/>
          <w:szCs w:val="20"/>
        </w:rPr>
        <w:t xml:space="preserve"> Abondance parasitaire : Nombre d’individus d’une espèce (ou groupe taxonomique) de parasite sur un hôte (infecté ou non). Les zéros des individus non-infectés sont alors omis</w:t>
      </w:r>
      <w:r>
        <w:rPr>
          <w:rFonts w:cstheme="majorHAnsi"/>
          <w:sz w:val="20"/>
          <w:szCs w:val="20"/>
        </w:rPr>
        <w:t xml:space="preserve"> </w:t>
      </w:r>
      <w:r>
        <w:rPr>
          <w:rFonts w:cstheme="majorHAnsi"/>
          <w:sz w:val="20"/>
          <w:szCs w:val="20"/>
        </w:rPr>
        <w:fldChar w:fldCharType="begin"/>
      </w:r>
      <w:r w:rsidR="009A26C7">
        <w:rPr>
          <w:rFonts w:cstheme="majorHAnsi"/>
          <w:sz w:val="20"/>
          <w:szCs w:val="20"/>
        </w:rPr>
        <w:instrText xml:space="preserve"> ADDIN ZOTERO_ITEM CSL_CITATION {"citationID":"PwDaWpPR","properties":{"formattedCitation":"(A. O. Bush et al., 1997)","plainCitation":"(A. O. Bush et al., 1997)","dontUpdate":true,"noteIndex":7},"citationItems":[{"id":6752,"uris":["http://zotero.org/groups/2585270/items/8JWZHH7U"],"itemData":{"id":6752,"type":"article-journal","abstract":"We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sz w:val="20"/>
          <w:szCs w:val="20"/>
        </w:rPr>
        <w:fldChar w:fldCharType="separate"/>
      </w:r>
      <w:r>
        <w:rPr>
          <w:rFonts w:cstheme="majorHAnsi"/>
          <w:noProof/>
          <w:sz w:val="20"/>
          <w:szCs w:val="20"/>
        </w:rPr>
        <w:t>(Bush et al., 1997)</w:t>
      </w:r>
      <w:r>
        <w:rPr>
          <w:rFonts w:cstheme="majorHAnsi"/>
          <w:sz w:val="20"/>
          <w:szCs w:val="20"/>
        </w:rPr>
        <w:fldChar w:fldCharType="end"/>
      </w:r>
      <w:r w:rsidRPr="000B1059">
        <w:rPr>
          <w:rFonts w:cstheme="majorHAnsi"/>
          <w:sz w:val="20"/>
          <w:szCs w:val="20"/>
        </w:rPr>
        <w:t>.</w:t>
      </w:r>
    </w:p>
    <w:p w14:paraId="46695C21" w14:textId="77777777" w:rsidR="003520AA" w:rsidRPr="005B1C3B" w:rsidRDefault="003520AA" w:rsidP="003520AA">
      <w:pPr>
        <w:rPr>
          <w:rFonts w:cstheme="majorHAnsi"/>
        </w:rPr>
      </w:pPr>
    </w:p>
  </w:footnote>
  <w:footnote w:id="8">
    <w:p w14:paraId="530036ED" w14:textId="77777777" w:rsidR="003520AA" w:rsidRDefault="003520AA" w:rsidP="003520AA">
      <w:pPr>
        <w:pStyle w:val="Notedebasdepage"/>
        <w:rPr>
          <w:rFonts w:cstheme="majorHAnsi"/>
        </w:rPr>
      </w:pPr>
      <w:r w:rsidRPr="005B1C3B">
        <w:rPr>
          <w:rStyle w:val="Appelnotedebasdep"/>
          <w:rFonts w:cstheme="majorHAnsi"/>
        </w:rPr>
        <w:footnoteRef/>
      </w:r>
      <w:r w:rsidRPr="005B1C3B">
        <w:rPr>
          <w:rFonts w:cstheme="majorHAnsi"/>
        </w:rPr>
        <w:t xml:space="preserve"> Intensité parasitaire :</w:t>
      </w:r>
      <w:r>
        <w:rPr>
          <w:rFonts w:cstheme="majorHAnsi"/>
        </w:rPr>
        <w:t xml:space="preserve"> </w:t>
      </w:r>
      <w:r w:rsidRPr="000F1F75">
        <w:rPr>
          <w:rFonts w:cstheme="majorHAnsi"/>
        </w:rPr>
        <w:t>Nombre d’individus d’une espèce (ou groupe taxonomique) de parasite sur un individu-hôte infecté</w:t>
      </w:r>
      <w:r>
        <w:rPr>
          <w:rFonts w:cstheme="majorHAnsi"/>
        </w:rPr>
        <w:t xml:space="preserve"> </w:t>
      </w:r>
      <w:r>
        <w:rPr>
          <w:rFonts w:cstheme="majorHAnsi"/>
        </w:rPr>
        <w:fldChar w:fldCharType="begin"/>
      </w:r>
      <w:r>
        <w:rPr>
          <w:rFonts w:cstheme="majorHAnsi"/>
        </w:rPr>
        <w:instrText xml:space="preserve"> ADDIN ZOTERO_ITEM CSL_CITATION {"citationID":"gbSiCuq8","properties":{"formattedCitation":"(A. O. Bush et al., 1997)","plainCitation":"(A. O. Bush et al., 1997)","dontUpdate":true,"noteIndex":8},"citationItems":[{"id":6752,"uris":["http://zotero.org/groups/2585270/items/8JWZHH7U"],"itemData":{"id":6752,"type":"article-journal","abstract":"We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p w14:paraId="4A48133D" w14:textId="77777777" w:rsidR="003520AA" w:rsidRPr="005B1C3B" w:rsidRDefault="003520AA" w:rsidP="003520AA">
      <w:pPr>
        <w:pStyle w:val="Notedebasdepage"/>
        <w:rPr>
          <w:rFonts w:cstheme="majorHAnsi"/>
          <w:noProof/>
        </w:rPr>
      </w:pPr>
    </w:p>
  </w:footnote>
  <w:footnote w:id="9">
    <w:p w14:paraId="4A16EFA4" w14:textId="77777777" w:rsidR="003520AA" w:rsidRPr="000B1059" w:rsidRDefault="003520AA" w:rsidP="003520AA">
      <w:pPr>
        <w:pStyle w:val="Notedebasdepage"/>
        <w:rPr>
          <w:rFonts w:cstheme="majorHAnsi"/>
          <w:noProof/>
        </w:rPr>
      </w:pPr>
      <w:r w:rsidRPr="005B1C3B">
        <w:rPr>
          <w:rStyle w:val="Appelnotedebasdep"/>
          <w:rFonts w:cstheme="majorHAnsi"/>
        </w:rPr>
        <w:footnoteRef/>
      </w:r>
      <w:r w:rsidRPr="005B1C3B">
        <w:rPr>
          <w:rFonts w:cstheme="majorHAnsi"/>
        </w:rPr>
        <w:t xml:space="preserve"> Prévalence parasitaire :</w:t>
      </w:r>
      <w:r>
        <w:rPr>
          <w:rFonts w:cstheme="majorHAnsi"/>
        </w:rPr>
        <w:t xml:space="preserve"> </w:t>
      </w:r>
      <w:r w:rsidRPr="000F1F75">
        <w:rPr>
          <w:rFonts w:cstheme="majorHAnsi"/>
        </w:rPr>
        <w:t>Nombre d’individus-hôtes infectés par une ou plusieurs espèces (ou groupe taxonomique) de parasite divisé par le nombre d’individus-hôtes examinés</w:t>
      </w:r>
      <w:r>
        <w:rPr>
          <w:rFonts w:cstheme="majorHAnsi"/>
        </w:rPr>
        <w:t xml:space="preserve"> </w:t>
      </w:r>
      <w:r>
        <w:rPr>
          <w:rFonts w:cstheme="majorHAnsi"/>
        </w:rPr>
        <w:fldChar w:fldCharType="begin"/>
      </w:r>
      <w:r>
        <w:rPr>
          <w:rFonts w:cstheme="majorHAnsi"/>
        </w:rPr>
        <w:instrText xml:space="preserve"> ADDIN ZOTERO_ITEM CSL_CITATION {"citationID":"Sz5Yq9Xo","properties":{"formattedCitation":"(A. O. Bush et al., 1997)","plainCitation":"(A. O. Bush et al., 1997)","dontUpdate":true,"noteIndex":9},"citationItems":[{"id":6752,"uris":["http://zotero.org/groups/2585270/items/8JWZHH7U"],"itemData":{"id":6752,"type":"article-journal","abstract":"We consider 27 population and community terms used frequently by parasitologists when describing the ecology of parasites. We provide suggestions for various terms in an attempt to foster consistent use and to make terms used in parasite ecology easier to interpret for those who study free-living organisms. We suggest strongly that authors, whether they agree or disagree with us, provide complete and unambiguous definitions for all parameters of their studies.","container-title":"The Journal of Parasitology","ISSN":"0022-3395","issue":"4","journalAbbreviation":"J Parasitol","language":"eng","note":"PMID: 9267395","page":"575-583","source":"PubMed","title":"Parasitology meets ecology on its own terms: Margolis et al. revisited","title-short":"Parasitology meets ecology on its own terms","volume":"83","author":[{"family":"Bush","given":"A. O."},{"family":"Lafferty","given":"K. D."},{"family":"Lotz","given":"J. M."},{"family":"Shostak","given":"A. W."}],"issued":{"date-parts":[["1997",8]]}}}],"schema":"https://github.com/citation-style-language/schema/raw/master/csl-citation.json"} </w:instrText>
      </w:r>
      <w:r>
        <w:rPr>
          <w:rFonts w:cstheme="majorHAnsi"/>
        </w:rPr>
        <w:fldChar w:fldCharType="separate"/>
      </w:r>
      <w:r>
        <w:rPr>
          <w:rFonts w:cstheme="majorHAnsi"/>
          <w:noProof/>
        </w:rPr>
        <w:t>(Bush et al., 1997)</w:t>
      </w:r>
      <w:r>
        <w:rPr>
          <w:rFonts w:cstheme="majorHAnsi"/>
        </w:rPr>
        <w:fldChar w:fldCharType="end"/>
      </w:r>
      <w:r>
        <w:rPr>
          <w:rFonts w:cstheme="majorHAnsi"/>
        </w:rPr>
        <w:t xml:space="preserve">. </w:t>
      </w:r>
    </w:p>
  </w:footnote>
  <w:footnote w:id="10">
    <w:p w14:paraId="6CF4304E" w14:textId="77777777" w:rsidR="003520AA" w:rsidRPr="00A00637" w:rsidRDefault="003520AA" w:rsidP="003520AA">
      <w:pPr>
        <w:pStyle w:val="Notedebasdepage"/>
        <w:rPr>
          <w:rFonts w:cstheme="majorHAnsi"/>
        </w:rPr>
      </w:pPr>
      <w:r w:rsidRPr="00A00637">
        <w:rPr>
          <w:rStyle w:val="Appelnotedebasdep"/>
          <w:rFonts w:cstheme="majorHAnsi"/>
        </w:rPr>
        <w:footnoteRef/>
      </w:r>
      <w:r w:rsidRPr="00A00637">
        <w:rPr>
          <w:rFonts w:cstheme="majorHAnsi"/>
        </w:rPr>
        <w:t xml:space="preserve"> Approche prédictive liant la géomorphologie, la biologie et la biogéochimie des rivières </w:t>
      </w:r>
      <w:r w:rsidRPr="00A00637">
        <w:rPr>
          <w:rFonts w:cstheme="majorHAnsi"/>
        </w:rPr>
        <w:fldChar w:fldCharType="begin"/>
      </w:r>
      <w:r w:rsidRPr="00A00637">
        <w:rPr>
          <w:rFonts w:cstheme="majorHAnsi"/>
        </w:rPr>
        <w:instrText xml:space="preserve"> ADDIN ZOTERO_ITEM CSL_CITATION {"citationID":"RZeViV4B","properties":{"formattedCitation":"(Vannote et al., 1980)","plainCitation":"(Vannote et al., 1980)","noteIndex":10},"citationItems":[{"id":3431,"uris":["http://zotero.org/groups/2585270/items/GT3NZJYX"],"itemData":{"id":3431,"type":"article-journal","abstract":"From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de...","container-title":"Canadian Journal of Fisheries and Aquatic Sciences","DOI":"10.1139/f80-017","ISSN":"0706-652X","issue":"1","journalAbbreviation":"Can. J. Fish. Aquat. Sci.","page":"130-137","source":"NRC Research Press","title":"The River Continuum Concept","volume":"37","author":[{"family":"Vannote","given":"Robin L."},{"family":"Minshall","given":"G. Wayne"},{"family":"Cummins","given":"Kenneth W."},{"family":"Sedell","given":"James R."},{"family":"Cushing","given":"Colbert E."}],"issued":{"date-parts":[["1980",1,1]]}}}],"schema":"https://github.com/citation-style-language/schema/raw/master/csl-citation.json"} </w:instrText>
      </w:r>
      <w:r w:rsidRPr="00A00637">
        <w:rPr>
          <w:rFonts w:cstheme="majorHAnsi"/>
        </w:rPr>
        <w:fldChar w:fldCharType="separate"/>
      </w:r>
      <w:r w:rsidRPr="00A00637">
        <w:rPr>
          <w:rFonts w:cstheme="majorHAnsi"/>
          <w:noProof/>
        </w:rPr>
        <w:t>(Vannote et al., 1980)</w:t>
      </w:r>
      <w:r w:rsidRPr="00A00637">
        <w:rPr>
          <w:rFonts w:cstheme="majorHAnsi"/>
        </w:rPr>
        <w:fldChar w:fldCharType="end"/>
      </w:r>
      <w:r w:rsidRPr="00A00637">
        <w:rPr>
          <w:rFonts w:cstheme="majorHAns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060E8"/>
    <w:multiLevelType w:val="hybridMultilevel"/>
    <w:tmpl w:val="ED28CFE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E8675E6"/>
    <w:multiLevelType w:val="hybridMultilevel"/>
    <w:tmpl w:val="7326F4D2"/>
    <w:lvl w:ilvl="0" w:tplc="688C39D8">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C3F0BFF"/>
    <w:multiLevelType w:val="hybridMultilevel"/>
    <w:tmpl w:val="E1CE2736"/>
    <w:lvl w:ilvl="0" w:tplc="0818C194">
      <w:start w:val="5"/>
      <w:numFmt w:val="bullet"/>
      <w:lvlText w:val="-"/>
      <w:lvlJc w:val="left"/>
      <w:pPr>
        <w:ind w:left="720" w:hanging="360"/>
      </w:pPr>
      <w:rPr>
        <w:rFonts w:ascii="Calibri Light" w:eastAsiaTheme="minorHAnsi"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864786818">
    <w:abstractNumId w:val="1"/>
  </w:num>
  <w:num w:numId="2" w16cid:durableId="2006737973">
    <w:abstractNumId w:val="2"/>
  </w:num>
  <w:num w:numId="3" w16cid:durableId="16036068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e Vigneault">
    <w15:presenceInfo w15:providerId="AD" w15:userId="S::juliane.vigneault@umontreal.ca::e9c5a2bf-ae4a-401c-a124-f1d6467fb539"/>
  </w15:person>
  <w15:person w15:author="Éric Harvey">
    <w15:presenceInfo w15:providerId="AD" w15:userId="S::eric.harvey@umontreal.ca::8c0f1e04-164c-4df0-883e-c1ca19e8d2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A09"/>
    <w:rsid w:val="00002146"/>
    <w:rsid w:val="00006665"/>
    <w:rsid w:val="0001379D"/>
    <w:rsid w:val="00021864"/>
    <w:rsid w:val="00023452"/>
    <w:rsid w:val="0002759D"/>
    <w:rsid w:val="0007514B"/>
    <w:rsid w:val="0007753E"/>
    <w:rsid w:val="00081903"/>
    <w:rsid w:val="00084AEA"/>
    <w:rsid w:val="00091588"/>
    <w:rsid w:val="000B46CF"/>
    <w:rsid w:val="000C3D50"/>
    <w:rsid w:val="000E105C"/>
    <w:rsid w:val="00102C9C"/>
    <w:rsid w:val="001034C2"/>
    <w:rsid w:val="001053C2"/>
    <w:rsid w:val="001120D8"/>
    <w:rsid w:val="0011328F"/>
    <w:rsid w:val="00150D25"/>
    <w:rsid w:val="00180624"/>
    <w:rsid w:val="00197C4C"/>
    <w:rsid w:val="001B0601"/>
    <w:rsid w:val="001E158A"/>
    <w:rsid w:val="001E642D"/>
    <w:rsid w:val="001F7142"/>
    <w:rsid w:val="00205BB1"/>
    <w:rsid w:val="00214C27"/>
    <w:rsid w:val="00227FBD"/>
    <w:rsid w:val="00285493"/>
    <w:rsid w:val="0032496D"/>
    <w:rsid w:val="00332822"/>
    <w:rsid w:val="00344783"/>
    <w:rsid w:val="003520AA"/>
    <w:rsid w:val="003533CC"/>
    <w:rsid w:val="00370733"/>
    <w:rsid w:val="003722EF"/>
    <w:rsid w:val="00386ED5"/>
    <w:rsid w:val="00387127"/>
    <w:rsid w:val="003966B4"/>
    <w:rsid w:val="003C381D"/>
    <w:rsid w:val="003D710B"/>
    <w:rsid w:val="003F575D"/>
    <w:rsid w:val="003F5A8F"/>
    <w:rsid w:val="00404AA6"/>
    <w:rsid w:val="00422433"/>
    <w:rsid w:val="004432A2"/>
    <w:rsid w:val="00485152"/>
    <w:rsid w:val="004A0217"/>
    <w:rsid w:val="004B0432"/>
    <w:rsid w:val="004C00BF"/>
    <w:rsid w:val="004D4920"/>
    <w:rsid w:val="004E4692"/>
    <w:rsid w:val="005032F1"/>
    <w:rsid w:val="0050378D"/>
    <w:rsid w:val="00515598"/>
    <w:rsid w:val="00524888"/>
    <w:rsid w:val="005467F5"/>
    <w:rsid w:val="00550B47"/>
    <w:rsid w:val="00584559"/>
    <w:rsid w:val="00587FF6"/>
    <w:rsid w:val="005929A8"/>
    <w:rsid w:val="00594A3F"/>
    <w:rsid w:val="005A35BD"/>
    <w:rsid w:val="005B0F4F"/>
    <w:rsid w:val="005C4A52"/>
    <w:rsid w:val="005F75C0"/>
    <w:rsid w:val="005F782F"/>
    <w:rsid w:val="006102D6"/>
    <w:rsid w:val="00614AA9"/>
    <w:rsid w:val="006226BB"/>
    <w:rsid w:val="00652406"/>
    <w:rsid w:val="00652A6A"/>
    <w:rsid w:val="00686BBC"/>
    <w:rsid w:val="00687AA2"/>
    <w:rsid w:val="006B5EE8"/>
    <w:rsid w:val="006C6BC2"/>
    <w:rsid w:val="0071152F"/>
    <w:rsid w:val="00723467"/>
    <w:rsid w:val="00730B8E"/>
    <w:rsid w:val="00731A09"/>
    <w:rsid w:val="00747867"/>
    <w:rsid w:val="00757EF5"/>
    <w:rsid w:val="00760711"/>
    <w:rsid w:val="00772216"/>
    <w:rsid w:val="00792A22"/>
    <w:rsid w:val="007938E6"/>
    <w:rsid w:val="007A39CC"/>
    <w:rsid w:val="007B035A"/>
    <w:rsid w:val="007C2E1D"/>
    <w:rsid w:val="007D1BDA"/>
    <w:rsid w:val="007E1062"/>
    <w:rsid w:val="007F6F5F"/>
    <w:rsid w:val="0080226A"/>
    <w:rsid w:val="00820529"/>
    <w:rsid w:val="00821DFA"/>
    <w:rsid w:val="008323F8"/>
    <w:rsid w:val="0089106D"/>
    <w:rsid w:val="008933EF"/>
    <w:rsid w:val="008A0CF4"/>
    <w:rsid w:val="008A436A"/>
    <w:rsid w:val="008C2DBE"/>
    <w:rsid w:val="008E27E4"/>
    <w:rsid w:val="0091305E"/>
    <w:rsid w:val="00920F8F"/>
    <w:rsid w:val="009214FE"/>
    <w:rsid w:val="009374A4"/>
    <w:rsid w:val="0095088B"/>
    <w:rsid w:val="00962B48"/>
    <w:rsid w:val="00963722"/>
    <w:rsid w:val="00985AB9"/>
    <w:rsid w:val="009872CE"/>
    <w:rsid w:val="009A26C7"/>
    <w:rsid w:val="009C4200"/>
    <w:rsid w:val="009D3284"/>
    <w:rsid w:val="00A45CB4"/>
    <w:rsid w:val="00A4757A"/>
    <w:rsid w:val="00A6557E"/>
    <w:rsid w:val="00AA1CC0"/>
    <w:rsid w:val="00AA37D3"/>
    <w:rsid w:val="00AA5566"/>
    <w:rsid w:val="00AB0731"/>
    <w:rsid w:val="00AE3E75"/>
    <w:rsid w:val="00AF1189"/>
    <w:rsid w:val="00B1606D"/>
    <w:rsid w:val="00B22FCE"/>
    <w:rsid w:val="00B2480D"/>
    <w:rsid w:val="00B64DBD"/>
    <w:rsid w:val="00B76D80"/>
    <w:rsid w:val="00B8043E"/>
    <w:rsid w:val="00B9117A"/>
    <w:rsid w:val="00BC0CD9"/>
    <w:rsid w:val="00BC1B07"/>
    <w:rsid w:val="00BD34EA"/>
    <w:rsid w:val="00BE095F"/>
    <w:rsid w:val="00BE3931"/>
    <w:rsid w:val="00BF0B34"/>
    <w:rsid w:val="00C01747"/>
    <w:rsid w:val="00C0370F"/>
    <w:rsid w:val="00C45D5C"/>
    <w:rsid w:val="00C614F2"/>
    <w:rsid w:val="00C7564D"/>
    <w:rsid w:val="00C94214"/>
    <w:rsid w:val="00C954AC"/>
    <w:rsid w:val="00CB3279"/>
    <w:rsid w:val="00CC27D9"/>
    <w:rsid w:val="00CD49F0"/>
    <w:rsid w:val="00CD5469"/>
    <w:rsid w:val="00CF76A8"/>
    <w:rsid w:val="00D21A06"/>
    <w:rsid w:val="00D241DF"/>
    <w:rsid w:val="00D3455F"/>
    <w:rsid w:val="00D75EB9"/>
    <w:rsid w:val="00D8069D"/>
    <w:rsid w:val="00D96393"/>
    <w:rsid w:val="00DC00F0"/>
    <w:rsid w:val="00E00984"/>
    <w:rsid w:val="00E0466F"/>
    <w:rsid w:val="00E30E7B"/>
    <w:rsid w:val="00E370D1"/>
    <w:rsid w:val="00E43E23"/>
    <w:rsid w:val="00E62E4A"/>
    <w:rsid w:val="00E668F9"/>
    <w:rsid w:val="00E848A4"/>
    <w:rsid w:val="00EA0C3A"/>
    <w:rsid w:val="00EA7A76"/>
    <w:rsid w:val="00EB70C2"/>
    <w:rsid w:val="00EC41EA"/>
    <w:rsid w:val="00EC587A"/>
    <w:rsid w:val="00EF45CC"/>
    <w:rsid w:val="00F053D6"/>
    <w:rsid w:val="00F13F43"/>
    <w:rsid w:val="00F17B8A"/>
    <w:rsid w:val="00F30EA2"/>
    <w:rsid w:val="00F80BF2"/>
    <w:rsid w:val="00F819D4"/>
    <w:rsid w:val="00FC67DD"/>
    <w:rsid w:val="00FE428D"/>
    <w:rsid w:val="00FE686D"/>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616F49"/>
  <w15:chartTrackingRefBased/>
  <w15:docId w15:val="{F60FE24F-CF6B-D849-95FB-CCB6300A6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55F"/>
    <w:rPr>
      <w:rFonts w:asciiTheme="majorHAnsi" w:hAnsiTheme="majorHAnsi" w:cs="Times New Roman (Corps CS)"/>
    </w:rPr>
  </w:style>
  <w:style w:type="paragraph" w:styleId="Titre1">
    <w:name w:val="heading 1"/>
    <w:basedOn w:val="Normal"/>
    <w:next w:val="Normal"/>
    <w:link w:val="Titre1Car"/>
    <w:uiPriority w:val="9"/>
    <w:qFormat/>
    <w:rsid w:val="00BC1B07"/>
    <w:pPr>
      <w:spacing w:line="360" w:lineRule="auto"/>
      <w:jc w:val="both"/>
      <w:outlineLvl w:val="0"/>
    </w:pPr>
    <w:rPr>
      <w:rFonts w:cstheme="majorHAnsi"/>
      <w:b/>
      <w:bCs/>
      <w:sz w:val="28"/>
      <w:szCs w:val="28"/>
      <w:lang w:val="en-US"/>
    </w:rPr>
  </w:style>
  <w:style w:type="paragraph" w:styleId="Titre2">
    <w:name w:val="heading 2"/>
    <w:basedOn w:val="Normal"/>
    <w:next w:val="Normal"/>
    <w:link w:val="Titre2Car"/>
    <w:uiPriority w:val="9"/>
    <w:unhideWhenUsed/>
    <w:qFormat/>
    <w:rsid w:val="003520AA"/>
    <w:pPr>
      <w:keepNext/>
      <w:keepLines/>
      <w:spacing w:before="40" w:line="360" w:lineRule="auto"/>
      <w:outlineLvl w:val="1"/>
    </w:pPr>
    <w:rPr>
      <w:rFonts w:eastAsiaTheme="majorEastAsia" w:cstheme="majorBidi"/>
      <w:i/>
      <w:iCs/>
      <w:color w:val="000000" w:themeColor="text1"/>
      <w:sz w:val="26"/>
      <w:szCs w:val="26"/>
    </w:rPr>
  </w:style>
  <w:style w:type="paragraph" w:styleId="Titre3">
    <w:name w:val="heading 3"/>
    <w:basedOn w:val="Normal"/>
    <w:next w:val="Normal"/>
    <w:link w:val="Titre3Car"/>
    <w:uiPriority w:val="9"/>
    <w:unhideWhenUsed/>
    <w:qFormat/>
    <w:rsid w:val="003520AA"/>
    <w:pPr>
      <w:keepNext/>
      <w:keepLines/>
      <w:spacing w:before="40"/>
      <w:outlineLvl w:val="2"/>
    </w:pPr>
    <w:rPr>
      <w:rFonts w:eastAsiaTheme="majorEastAsia" w:cstheme="majorBidi"/>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BC1B07"/>
    <w:pPr>
      <w:autoSpaceDE w:val="0"/>
      <w:autoSpaceDN w:val="0"/>
      <w:adjustRightInd w:val="0"/>
    </w:pPr>
    <w:rPr>
      <w:rFonts w:ascii="Garamond" w:hAnsi="Garamond" w:cs="Garamond"/>
      <w:color w:val="000000"/>
      <w:kern w:val="0"/>
    </w:rPr>
  </w:style>
  <w:style w:type="character" w:customStyle="1" w:styleId="Titre1Car">
    <w:name w:val="Titre 1 Car"/>
    <w:basedOn w:val="Policepardfaut"/>
    <w:link w:val="Titre1"/>
    <w:uiPriority w:val="9"/>
    <w:rsid w:val="00BC1B07"/>
    <w:rPr>
      <w:rFonts w:asciiTheme="majorHAnsi" w:hAnsiTheme="majorHAnsi" w:cstheme="majorHAnsi"/>
      <w:b/>
      <w:bCs/>
      <w:sz w:val="28"/>
      <w:szCs w:val="28"/>
      <w:lang w:val="en-US"/>
    </w:rPr>
  </w:style>
  <w:style w:type="paragraph" w:styleId="TM1">
    <w:name w:val="toc 1"/>
    <w:basedOn w:val="Normal"/>
    <w:next w:val="Normal"/>
    <w:autoRedefine/>
    <w:uiPriority w:val="39"/>
    <w:unhideWhenUsed/>
    <w:rsid w:val="00084AEA"/>
    <w:pPr>
      <w:tabs>
        <w:tab w:val="right" w:leader="dot" w:pos="9394"/>
      </w:tabs>
      <w:spacing w:before="120" w:after="120"/>
    </w:pPr>
    <w:rPr>
      <w:rFonts w:cs="Calibri (Corps)"/>
      <w:b/>
      <w:bCs/>
      <w:smallCaps/>
      <w:noProof/>
      <w:sz w:val="22"/>
      <w:szCs w:val="22"/>
    </w:rPr>
  </w:style>
  <w:style w:type="paragraph" w:styleId="TM2">
    <w:name w:val="toc 2"/>
    <w:basedOn w:val="Normal"/>
    <w:next w:val="Normal"/>
    <w:autoRedefine/>
    <w:uiPriority w:val="39"/>
    <w:unhideWhenUsed/>
    <w:rsid w:val="00BE3931"/>
    <w:pPr>
      <w:tabs>
        <w:tab w:val="right" w:leader="dot" w:pos="9394"/>
      </w:tabs>
      <w:ind w:left="240"/>
    </w:pPr>
    <w:rPr>
      <w:rFonts w:cs="Calibri (Corps)"/>
      <w:noProof/>
      <w:sz w:val="20"/>
      <w:szCs w:val="20"/>
      <w:lang w:val="en-US"/>
    </w:rPr>
  </w:style>
  <w:style w:type="paragraph" w:styleId="TM3">
    <w:name w:val="toc 3"/>
    <w:basedOn w:val="Normal"/>
    <w:next w:val="Normal"/>
    <w:autoRedefine/>
    <w:uiPriority w:val="39"/>
    <w:unhideWhenUsed/>
    <w:rsid w:val="00BC1B07"/>
    <w:pPr>
      <w:ind w:left="480"/>
    </w:pPr>
    <w:rPr>
      <w:rFonts w:cstheme="minorHAnsi"/>
      <w:i/>
      <w:iCs/>
      <w:sz w:val="20"/>
      <w:szCs w:val="20"/>
    </w:rPr>
  </w:style>
  <w:style w:type="paragraph" w:styleId="TM4">
    <w:name w:val="toc 4"/>
    <w:basedOn w:val="Normal"/>
    <w:next w:val="Normal"/>
    <w:autoRedefine/>
    <w:uiPriority w:val="39"/>
    <w:unhideWhenUsed/>
    <w:rsid w:val="00BC1B07"/>
    <w:pPr>
      <w:ind w:left="720"/>
    </w:pPr>
    <w:rPr>
      <w:rFonts w:cstheme="minorHAnsi"/>
      <w:sz w:val="18"/>
      <w:szCs w:val="18"/>
    </w:rPr>
  </w:style>
  <w:style w:type="paragraph" w:styleId="TM5">
    <w:name w:val="toc 5"/>
    <w:basedOn w:val="Normal"/>
    <w:next w:val="Normal"/>
    <w:autoRedefine/>
    <w:uiPriority w:val="39"/>
    <w:unhideWhenUsed/>
    <w:rsid w:val="00BC1B07"/>
    <w:pPr>
      <w:ind w:left="960"/>
    </w:pPr>
    <w:rPr>
      <w:rFonts w:cstheme="minorHAnsi"/>
      <w:sz w:val="18"/>
      <w:szCs w:val="18"/>
    </w:rPr>
  </w:style>
  <w:style w:type="paragraph" w:styleId="TM6">
    <w:name w:val="toc 6"/>
    <w:basedOn w:val="Normal"/>
    <w:next w:val="Normal"/>
    <w:autoRedefine/>
    <w:uiPriority w:val="39"/>
    <w:unhideWhenUsed/>
    <w:rsid w:val="00BC1B07"/>
    <w:pPr>
      <w:ind w:left="1200"/>
    </w:pPr>
    <w:rPr>
      <w:rFonts w:cstheme="minorHAnsi"/>
      <w:sz w:val="18"/>
      <w:szCs w:val="18"/>
    </w:rPr>
  </w:style>
  <w:style w:type="paragraph" w:styleId="TM7">
    <w:name w:val="toc 7"/>
    <w:basedOn w:val="Normal"/>
    <w:next w:val="Normal"/>
    <w:autoRedefine/>
    <w:uiPriority w:val="39"/>
    <w:unhideWhenUsed/>
    <w:rsid w:val="00BC1B07"/>
    <w:pPr>
      <w:ind w:left="1440"/>
    </w:pPr>
    <w:rPr>
      <w:rFonts w:cstheme="minorHAnsi"/>
      <w:sz w:val="18"/>
      <w:szCs w:val="18"/>
    </w:rPr>
  </w:style>
  <w:style w:type="paragraph" w:styleId="TM8">
    <w:name w:val="toc 8"/>
    <w:basedOn w:val="Normal"/>
    <w:next w:val="Normal"/>
    <w:autoRedefine/>
    <w:uiPriority w:val="39"/>
    <w:unhideWhenUsed/>
    <w:rsid w:val="00BC1B07"/>
    <w:pPr>
      <w:ind w:left="1680"/>
    </w:pPr>
    <w:rPr>
      <w:rFonts w:cstheme="minorHAnsi"/>
      <w:sz w:val="18"/>
      <w:szCs w:val="18"/>
    </w:rPr>
  </w:style>
  <w:style w:type="paragraph" w:styleId="TM9">
    <w:name w:val="toc 9"/>
    <w:basedOn w:val="Normal"/>
    <w:next w:val="Normal"/>
    <w:autoRedefine/>
    <w:uiPriority w:val="39"/>
    <w:unhideWhenUsed/>
    <w:rsid w:val="00BC1B07"/>
    <w:pPr>
      <w:ind w:left="1920"/>
    </w:pPr>
    <w:rPr>
      <w:rFonts w:cstheme="minorHAnsi"/>
      <w:sz w:val="18"/>
      <w:szCs w:val="18"/>
    </w:rPr>
  </w:style>
  <w:style w:type="character" w:styleId="Hyperlien">
    <w:name w:val="Hyperlink"/>
    <w:basedOn w:val="Policepardfaut"/>
    <w:uiPriority w:val="99"/>
    <w:unhideWhenUsed/>
    <w:rsid w:val="00BC1B07"/>
    <w:rPr>
      <w:color w:val="0563C1" w:themeColor="hyperlink"/>
      <w:u w:val="single"/>
    </w:rPr>
  </w:style>
  <w:style w:type="paragraph" w:styleId="En-ttedetabledesmatires">
    <w:name w:val="TOC Heading"/>
    <w:basedOn w:val="Titre1"/>
    <w:next w:val="Normal"/>
    <w:uiPriority w:val="39"/>
    <w:unhideWhenUsed/>
    <w:qFormat/>
    <w:rsid w:val="00BC1B07"/>
    <w:pPr>
      <w:keepNext/>
      <w:keepLines/>
      <w:spacing w:before="480" w:line="276" w:lineRule="auto"/>
      <w:jc w:val="left"/>
      <w:outlineLvl w:val="9"/>
    </w:pPr>
    <w:rPr>
      <w:rFonts w:eastAsiaTheme="majorEastAsia" w:cstheme="majorBidi"/>
      <w:color w:val="2F5496" w:themeColor="accent1" w:themeShade="BF"/>
      <w:kern w:val="0"/>
      <w:lang w:val="fr-CA" w:eastAsia="fr-CA"/>
      <w14:ligatures w14:val="none"/>
    </w:rPr>
  </w:style>
  <w:style w:type="character" w:customStyle="1" w:styleId="Titre2Car">
    <w:name w:val="Titre 2 Car"/>
    <w:basedOn w:val="Policepardfaut"/>
    <w:link w:val="Titre2"/>
    <w:uiPriority w:val="9"/>
    <w:rsid w:val="003520AA"/>
    <w:rPr>
      <w:rFonts w:asciiTheme="majorHAnsi" w:eastAsiaTheme="majorEastAsia" w:hAnsiTheme="majorHAnsi" w:cstheme="majorBidi"/>
      <w:i/>
      <w:iCs/>
      <w:color w:val="000000" w:themeColor="text1"/>
      <w:sz w:val="26"/>
      <w:szCs w:val="26"/>
    </w:rPr>
  </w:style>
  <w:style w:type="character" w:customStyle="1" w:styleId="Titre3Car">
    <w:name w:val="Titre 3 Car"/>
    <w:basedOn w:val="Policepardfaut"/>
    <w:link w:val="Titre3"/>
    <w:uiPriority w:val="9"/>
    <w:rsid w:val="003520AA"/>
    <w:rPr>
      <w:rFonts w:asciiTheme="majorHAnsi" w:eastAsiaTheme="majorEastAsia" w:hAnsiTheme="majorHAnsi" w:cstheme="majorBidi"/>
      <w:color w:val="000000" w:themeColor="text1"/>
    </w:rPr>
  </w:style>
  <w:style w:type="paragraph" w:styleId="Paragraphedeliste">
    <w:name w:val="List Paragraph"/>
    <w:basedOn w:val="Normal"/>
    <w:uiPriority w:val="34"/>
    <w:qFormat/>
    <w:rsid w:val="003520AA"/>
    <w:pPr>
      <w:ind w:left="720"/>
      <w:contextualSpacing/>
    </w:pPr>
  </w:style>
  <w:style w:type="character" w:styleId="Numrodepage">
    <w:name w:val="page number"/>
    <w:basedOn w:val="Policepardfaut"/>
    <w:uiPriority w:val="99"/>
    <w:semiHidden/>
    <w:unhideWhenUsed/>
    <w:rsid w:val="003520AA"/>
  </w:style>
  <w:style w:type="character" w:styleId="Marquedecommentaire">
    <w:name w:val="annotation reference"/>
    <w:basedOn w:val="Policepardfaut"/>
    <w:uiPriority w:val="99"/>
    <w:semiHidden/>
    <w:unhideWhenUsed/>
    <w:rsid w:val="003520AA"/>
    <w:rPr>
      <w:sz w:val="16"/>
      <w:szCs w:val="16"/>
    </w:rPr>
  </w:style>
  <w:style w:type="paragraph" w:styleId="Commentaire">
    <w:name w:val="annotation text"/>
    <w:basedOn w:val="Normal"/>
    <w:link w:val="CommentaireCar"/>
    <w:uiPriority w:val="99"/>
    <w:semiHidden/>
    <w:unhideWhenUsed/>
    <w:rsid w:val="003520AA"/>
    <w:rPr>
      <w:sz w:val="20"/>
      <w:szCs w:val="20"/>
    </w:rPr>
  </w:style>
  <w:style w:type="character" w:customStyle="1" w:styleId="CommentaireCar">
    <w:name w:val="Commentaire Car"/>
    <w:basedOn w:val="Policepardfaut"/>
    <w:link w:val="Commentaire"/>
    <w:uiPriority w:val="99"/>
    <w:semiHidden/>
    <w:rsid w:val="003520AA"/>
    <w:rPr>
      <w:sz w:val="20"/>
      <w:szCs w:val="20"/>
    </w:rPr>
  </w:style>
  <w:style w:type="paragraph" w:styleId="Objetducommentaire">
    <w:name w:val="annotation subject"/>
    <w:basedOn w:val="Commentaire"/>
    <w:next w:val="Commentaire"/>
    <w:link w:val="ObjetducommentaireCar"/>
    <w:uiPriority w:val="99"/>
    <w:semiHidden/>
    <w:unhideWhenUsed/>
    <w:rsid w:val="003520AA"/>
    <w:rPr>
      <w:b/>
      <w:bCs/>
    </w:rPr>
  </w:style>
  <w:style w:type="character" w:customStyle="1" w:styleId="ObjetducommentaireCar">
    <w:name w:val="Objet du commentaire Car"/>
    <w:basedOn w:val="CommentaireCar"/>
    <w:link w:val="Objetducommentaire"/>
    <w:uiPriority w:val="99"/>
    <w:semiHidden/>
    <w:rsid w:val="003520AA"/>
    <w:rPr>
      <w:b/>
      <w:bCs/>
      <w:sz w:val="20"/>
      <w:szCs w:val="20"/>
    </w:rPr>
  </w:style>
  <w:style w:type="paragraph" w:styleId="Rvision">
    <w:name w:val="Revision"/>
    <w:hidden/>
    <w:uiPriority w:val="99"/>
    <w:semiHidden/>
    <w:rsid w:val="003520AA"/>
  </w:style>
  <w:style w:type="character" w:styleId="Numrodeligne">
    <w:name w:val="line number"/>
    <w:basedOn w:val="Policepardfaut"/>
    <w:uiPriority w:val="99"/>
    <w:semiHidden/>
    <w:unhideWhenUsed/>
    <w:rsid w:val="003520AA"/>
  </w:style>
  <w:style w:type="paragraph" w:customStyle="1" w:styleId="Bibliographie1">
    <w:name w:val="Bibliographie1"/>
    <w:basedOn w:val="Normal"/>
    <w:link w:val="BibliographyCar"/>
    <w:rsid w:val="009D3284"/>
    <w:pPr>
      <w:suppressLineNumbers/>
      <w:spacing w:before="240" w:after="240"/>
      <w:ind w:left="720" w:hanging="720"/>
      <w:jc w:val="both"/>
    </w:pPr>
    <w:rPr>
      <w:rFonts w:cs="Calibri Light (Titres)"/>
      <w:lang w:val="en-US"/>
    </w:rPr>
  </w:style>
  <w:style w:type="character" w:customStyle="1" w:styleId="BibliographyCar">
    <w:name w:val="Bibliography Car"/>
    <w:basedOn w:val="Policepardfaut"/>
    <w:link w:val="Bibliographie1"/>
    <w:rsid w:val="009D3284"/>
    <w:rPr>
      <w:rFonts w:asciiTheme="majorHAnsi" w:hAnsiTheme="majorHAnsi" w:cs="Calibri Light (Titres)"/>
      <w:lang w:val="en-US"/>
    </w:rPr>
  </w:style>
  <w:style w:type="paragraph" w:customStyle="1" w:styleId="Style1">
    <w:name w:val="Style1"/>
    <w:basedOn w:val="Bibliographie1"/>
    <w:qFormat/>
    <w:rsid w:val="00081903"/>
    <w:pPr>
      <w:spacing w:before="120" w:after="120"/>
    </w:pPr>
    <w:rPr>
      <w:b/>
      <w:bCs/>
      <w:color w:val="000000" w:themeColor="text1"/>
      <w:sz w:val="22"/>
      <w:szCs w:val="22"/>
    </w:rPr>
  </w:style>
  <w:style w:type="paragraph" w:customStyle="1" w:styleId="Style2">
    <w:name w:val="Style2"/>
    <w:basedOn w:val="Bibliographie1"/>
    <w:qFormat/>
    <w:rsid w:val="008A0CF4"/>
    <w:pPr>
      <w:spacing w:before="120" w:after="120"/>
    </w:pPr>
    <w:rPr>
      <w:sz w:val="22"/>
    </w:rPr>
  </w:style>
  <w:style w:type="paragraph" w:customStyle="1" w:styleId="Style3">
    <w:name w:val="Style3"/>
    <w:basedOn w:val="Bibliographie1"/>
    <w:qFormat/>
    <w:rsid w:val="003520AA"/>
  </w:style>
  <w:style w:type="paragraph" w:styleId="Notedebasdepage">
    <w:name w:val="footnote text"/>
    <w:basedOn w:val="Normal"/>
    <w:link w:val="NotedebasdepageCar"/>
    <w:uiPriority w:val="99"/>
    <w:semiHidden/>
    <w:unhideWhenUsed/>
    <w:rsid w:val="003520AA"/>
    <w:rPr>
      <w:sz w:val="20"/>
      <w:szCs w:val="20"/>
    </w:rPr>
  </w:style>
  <w:style w:type="character" w:customStyle="1" w:styleId="NotedebasdepageCar">
    <w:name w:val="Note de bas de page Car"/>
    <w:basedOn w:val="Policepardfaut"/>
    <w:link w:val="Notedebasdepage"/>
    <w:uiPriority w:val="99"/>
    <w:semiHidden/>
    <w:rsid w:val="003520AA"/>
    <w:rPr>
      <w:sz w:val="20"/>
      <w:szCs w:val="20"/>
    </w:rPr>
  </w:style>
  <w:style w:type="character" w:styleId="Appelnotedebasdep">
    <w:name w:val="footnote reference"/>
    <w:basedOn w:val="Policepardfaut"/>
    <w:uiPriority w:val="99"/>
    <w:semiHidden/>
    <w:unhideWhenUsed/>
    <w:rsid w:val="003520AA"/>
    <w:rPr>
      <w:vertAlign w:val="superscript"/>
    </w:rPr>
  </w:style>
  <w:style w:type="table" w:styleId="Grilledutableau">
    <w:name w:val="Table Grid"/>
    <w:basedOn w:val="TableauNormal"/>
    <w:uiPriority w:val="39"/>
    <w:rsid w:val="00352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Policepardfaut"/>
    <w:rsid w:val="0091305E"/>
  </w:style>
  <w:style w:type="paragraph" w:customStyle="1" w:styleId="paragraph">
    <w:name w:val="paragraph"/>
    <w:basedOn w:val="Normal"/>
    <w:rsid w:val="0091305E"/>
    <w:pPr>
      <w:spacing w:before="100" w:beforeAutospacing="1" w:after="100" w:afterAutospacing="1"/>
    </w:pPr>
    <w:rPr>
      <w:rFonts w:ascii="Times New Roman" w:eastAsia="Times New Roman" w:hAnsi="Times New Roman" w:cs="Times New Roman"/>
      <w:kern w:val="0"/>
      <w:lang w:eastAsia="fr-CA"/>
      <w14:ligatures w14:val="none"/>
    </w:rPr>
  </w:style>
  <w:style w:type="character" w:customStyle="1" w:styleId="eop">
    <w:name w:val="eop"/>
    <w:basedOn w:val="Policepardfaut"/>
    <w:rsid w:val="0091305E"/>
  </w:style>
  <w:style w:type="character" w:customStyle="1" w:styleId="ui-provider">
    <w:name w:val="ui-provider"/>
    <w:basedOn w:val="Policepardfaut"/>
    <w:rsid w:val="00205BB1"/>
  </w:style>
  <w:style w:type="character" w:styleId="Accentuation">
    <w:name w:val="Emphasis"/>
    <w:basedOn w:val="Policepardfaut"/>
    <w:uiPriority w:val="20"/>
    <w:qFormat/>
    <w:rsid w:val="008323F8"/>
    <w:rPr>
      <w:i/>
      <w:iCs/>
    </w:rPr>
  </w:style>
  <w:style w:type="paragraph" w:styleId="Tabledesillustrations">
    <w:name w:val="table of figures"/>
    <w:basedOn w:val="Normal"/>
    <w:next w:val="Normal"/>
    <w:uiPriority w:val="99"/>
    <w:unhideWhenUsed/>
    <w:rsid w:val="00E30E7B"/>
    <w:pPr>
      <w:ind w:left="480" w:hanging="480"/>
    </w:pPr>
    <w:rPr>
      <w:rFonts w:cs="Calibri (Corps)"/>
      <w:szCs w:val="20"/>
    </w:rPr>
  </w:style>
  <w:style w:type="paragraph" w:customStyle="1" w:styleId="Style4">
    <w:name w:val="Style4"/>
    <w:basedOn w:val="Style2"/>
    <w:qFormat/>
    <w:rsid w:val="00227FBD"/>
    <w:pPr>
      <w:tabs>
        <w:tab w:val="right" w:pos="9394"/>
      </w:tabs>
    </w:pPr>
    <w:rPr>
      <w:noProof/>
    </w:rPr>
  </w:style>
  <w:style w:type="paragraph" w:customStyle="1" w:styleId="Style5">
    <w:name w:val="Style5"/>
    <w:basedOn w:val="Tabledesillustrations"/>
    <w:next w:val="Style2"/>
    <w:qFormat/>
    <w:rsid w:val="00102C9C"/>
    <w:pPr>
      <w:tabs>
        <w:tab w:val="right" w:leader="dot" w:pos="9394"/>
      </w:tabs>
    </w:pPr>
    <w:rPr>
      <w:smallCaps/>
      <w:noProof/>
    </w:rPr>
  </w:style>
  <w:style w:type="paragraph" w:styleId="NormalWeb">
    <w:name w:val="Normal (Web)"/>
    <w:basedOn w:val="Normal"/>
    <w:uiPriority w:val="99"/>
    <w:unhideWhenUsed/>
    <w:rsid w:val="00792A22"/>
    <w:pPr>
      <w:spacing w:before="100" w:beforeAutospacing="1" w:after="100" w:afterAutospacing="1"/>
    </w:pPr>
    <w:rPr>
      <w:rFonts w:ascii="Times New Roman" w:eastAsia="Times New Roman" w:hAnsi="Times New Roman" w:cs="Times New Roman"/>
      <w:kern w:val="0"/>
      <w:lang w:eastAsia="fr-CA"/>
      <w14:ligatures w14:val="none"/>
    </w:rPr>
  </w:style>
  <w:style w:type="paragraph" w:customStyle="1" w:styleId="Style6">
    <w:name w:val="Style6"/>
    <w:basedOn w:val="Normal"/>
    <w:qFormat/>
    <w:rsid w:val="00D3455F"/>
    <w:pPr>
      <w:tabs>
        <w:tab w:val="right" w:leader="dot" w:pos="9394"/>
      </w:tabs>
    </w:pPr>
    <w:rPr>
      <w:noProof/>
    </w:rPr>
  </w:style>
  <w:style w:type="paragraph" w:customStyle="1" w:styleId="Bibliographie2">
    <w:name w:val="Bibliographie2"/>
    <w:basedOn w:val="Normal"/>
    <w:link w:val="BibliographyCar1"/>
    <w:rsid w:val="009A26C7"/>
    <w:pPr>
      <w:spacing w:line="480" w:lineRule="auto"/>
      <w:ind w:left="720" w:hanging="720"/>
    </w:pPr>
    <w:rPr>
      <w:lang w:val="en-US"/>
    </w:rPr>
  </w:style>
  <w:style w:type="character" w:customStyle="1" w:styleId="BibliographyCar1">
    <w:name w:val="Bibliography Car1"/>
    <w:basedOn w:val="Policepardfaut"/>
    <w:link w:val="Bibliographie2"/>
    <w:rsid w:val="009A26C7"/>
    <w:rPr>
      <w:rFonts w:asciiTheme="majorHAnsi" w:hAnsiTheme="majorHAnsi" w:cs="Times New Roman (Corps 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623199">
      <w:bodyDiv w:val="1"/>
      <w:marLeft w:val="0"/>
      <w:marRight w:val="0"/>
      <w:marTop w:val="0"/>
      <w:marBottom w:val="0"/>
      <w:divBdr>
        <w:top w:val="none" w:sz="0" w:space="0" w:color="auto"/>
        <w:left w:val="none" w:sz="0" w:space="0" w:color="auto"/>
        <w:bottom w:val="none" w:sz="0" w:space="0" w:color="auto"/>
        <w:right w:val="none" w:sz="0" w:space="0" w:color="auto"/>
      </w:divBdr>
    </w:div>
    <w:div w:id="166651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18/08/relationships/commentsExtensible" Target="commentsExtensible.xml"/><Relationship Id="rId42" Type="http://schemas.openxmlformats.org/officeDocument/2006/relationships/image" Target="media/image230.png"/><Relationship Id="rId47" Type="http://schemas.openxmlformats.org/officeDocument/2006/relationships/image" Target="media/image25.png"/><Relationship Id="rId63" Type="http://schemas.openxmlformats.org/officeDocument/2006/relationships/image" Target="media/image340.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3.png"/><Relationship Id="rId11" Type="http://schemas.openxmlformats.org/officeDocument/2006/relationships/image" Target="media/image4.emf"/><Relationship Id="rId24" Type="http://schemas.openxmlformats.org/officeDocument/2006/relationships/image" Target="media/image9.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20.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30.png"/><Relationship Id="rId1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7.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60.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10.png"/><Relationship Id="rId46" Type="http://schemas.openxmlformats.org/officeDocument/2006/relationships/image" Target="media/image250.png"/><Relationship Id="rId59" Type="http://schemas.openxmlformats.org/officeDocument/2006/relationships/image" Target="media/image320.png"/><Relationship Id="rId67" Type="http://schemas.openxmlformats.org/officeDocument/2006/relationships/fontTable" Target="fontTable.xml"/><Relationship Id="rId20" Type="http://schemas.microsoft.com/office/2016/09/relationships/commentsIds" Target="commentsIds.xml"/><Relationship Id="rId41" Type="http://schemas.openxmlformats.org/officeDocument/2006/relationships/image" Target="media/image22.png"/><Relationship Id="rId54" Type="http://schemas.openxmlformats.org/officeDocument/2006/relationships/image" Target="media/image290.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image" Target="media/image8.png"/><Relationship Id="rId28" Type="http://schemas.openxmlformats.org/officeDocument/2006/relationships/image" Target="media/image12.emf"/><Relationship Id="rId36" Type="http://schemas.openxmlformats.org/officeDocument/2006/relationships/image" Target="media/image200.png"/><Relationship Id="rId49" Type="http://schemas.openxmlformats.org/officeDocument/2006/relationships/image" Target="media/image26.png"/><Relationship Id="rId57" Type="http://schemas.openxmlformats.org/officeDocument/2006/relationships/image" Target="media/image310.png"/><Relationship Id="rId10" Type="http://schemas.openxmlformats.org/officeDocument/2006/relationships/image" Target="media/image2.emf"/><Relationship Id="rId31" Type="http://schemas.openxmlformats.org/officeDocument/2006/relationships/image" Target="media/image14.png"/><Relationship Id="rId44" Type="http://schemas.openxmlformats.org/officeDocument/2006/relationships/image" Target="media/image240.png"/><Relationship Id="rId52" Type="http://schemas.openxmlformats.org/officeDocument/2006/relationships/image" Target="media/image280.png"/><Relationship Id="rId60" Type="http://schemas.openxmlformats.org/officeDocument/2006/relationships/image" Target="media/image32.png"/><Relationship Id="rId65" Type="http://schemas.openxmlformats.org/officeDocument/2006/relationships/image" Target="media/image3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omments" Target="comments.xml"/><Relationship Id="rId39" Type="http://schemas.openxmlformats.org/officeDocument/2006/relationships/image" Target="media/image21.png"/><Relationship Id="rId34" Type="http://schemas.openxmlformats.org/officeDocument/2006/relationships/image" Target="media/image19.png"/><Relationship Id="rId50" Type="http://schemas.openxmlformats.org/officeDocument/2006/relationships/image" Target="media/image270.png"/><Relationship Id="rId55"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F7810-17E1-D24E-B5ED-78E77D82F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106</Pages>
  <Words>160892</Words>
  <Characters>884906</Characters>
  <Application>Microsoft Office Word</Application>
  <DocSecurity>0</DocSecurity>
  <Lines>7374</Lines>
  <Paragraphs>2087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1043711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Vigneault</dc:creator>
  <cp:keywords/>
  <dc:description/>
  <cp:lastModifiedBy>Juliane Vigneault</cp:lastModifiedBy>
  <cp:revision>80</cp:revision>
  <dcterms:created xsi:type="dcterms:W3CDTF">2023-10-19T18:56:00Z</dcterms:created>
  <dcterms:modified xsi:type="dcterms:W3CDTF">2024-04-06T18:25:00Z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id="Jg7Fjx5p"/&gt;&lt;style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