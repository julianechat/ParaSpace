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C1341" w14:textId="3BEC4692" w:rsidR="005C08E1" w:rsidRPr="00792A22" w:rsidRDefault="005C08E1" w:rsidP="005C08E1">
      <w:pPr>
        <w:rPr>
          <w:rFonts w:cstheme="majorHAnsi"/>
          <w:b/>
          <w:bCs/>
          <w:sz w:val="28"/>
          <w:szCs w:val="28"/>
          <w:lang w:val="en-US"/>
        </w:rPr>
      </w:pPr>
      <w:r w:rsidRPr="00792A22">
        <w:rPr>
          <w:rFonts w:cstheme="majorHAnsi"/>
          <w:b/>
          <w:bCs/>
          <w:sz w:val="28"/>
          <w:szCs w:val="28"/>
          <w:lang w:val="en-US"/>
        </w:rPr>
        <w:t xml:space="preserve">LOCAL ENVIRONMENT AND SAMPLING BIAS DRIVE </w:t>
      </w:r>
      <w:r w:rsidR="00271F77">
        <w:rPr>
          <w:rFonts w:cstheme="majorHAnsi"/>
          <w:b/>
          <w:bCs/>
          <w:sz w:val="28"/>
          <w:szCs w:val="28"/>
          <w:lang w:val="en-US"/>
        </w:rPr>
        <w:t xml:space="preserve">PARASITE </w:t>
      </w:r>
      <w:r w:rsidRPr="00792A22">
        <w:rPr>
          <w:rFonts w:cstheme="majorHAnsi"/>
          <w:b/>
          <w:bCs/>
          <w:sz w:val="28"/>
          <w:szCs w:val="28"/>
          <w:lang w:val="en-US"/>
        </w:rPr>
        <w:t>PREVALENCE ESTIMATES IN FISH COMMUNITIES</w:t>
      </w:r>
    </w:p>
    <w:p w14:paraId="395B9096" w14:textId="77777777" w:rsidR="005C08E1" w:rsidRPr="00792A22" w:rsidRDefault="005C08E1" w:rsidP="005C08E1">
      <w:pPr>
        <w:rPr>
          <w:rFonts w:cstheme="majorHAnsi"/>
          <w:sz w:val="28"/>
          <w:szCs w:val="28"/>
          <w:lang w:val="en-US"/>
        </w:rPr>
      </w:pPr>
    </w:p>
    <w:p w14:paraId="08C69A98" w14:textId="4B6D9A33" w:rsidR="005C08E1" w:rsidRPr="00792A22" w:rsidRDefault="005C08E1" w:rsidP="005C08E1">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Sandra Ann Binning</w:t>
      </w:r>
      <w:r w:rsidRPr="00792A22">
        <w:rPr>
          <w:rFonts w:cstheme="majorHAnsi"/>
          <w:vertAlign w:val="superscript"/>
          <w:lang w:val="en-US"/>
        </w:rPr>
        <w:t>1,2</w:t>
      </w:r>
      <w:r w:rsidR="00271F77" w:rsidRPr="00792A22">
        <w:rPr>
          <w:rFonts w:cstheme="majorHAnsi"/>
          <w:lang w:val="en-US"/>
        </w:rPr>
        <w:t xml:space="preserve">| </w:t>
      </w:r>
      <w:commentRangeStart w:id="0"/>
      <w:r w:rsidR="00271F77" w:rsidRPr="00792A22">
        <w:rPr>
          <w:rFonts w:cstheme="majorHAnsi"/>
          <w:lang w:val="en-US"/>
        </w:rPr>
        <w:t>Éric Harvey</w:t>
      </w:r>
      <w:r w:rsidR="00271F77" w:rsidRPr="00792A22">
        <w:rPr>
          <w:rFonts w:cstheme="majorHAnsi"/>
          <w:vertAlign w:val="superscript"/>
          <w:lang w:val="en-US"/>
        </w:rPr>
        <w:t>1,2,</w:t>
      </w:r>
      <w:commentRangeEnd w:id="0"/>
      <w:r w:rsidR="00271F77">
        <w:rPr>
          <w:rStyle w:val="Marquedecommentaire"/>
        </w:rPr>
        <w:commentReference w:id="0"/>
      </w:r>
      <w:r w:rsidR="00271F77" w:rsidRPr="00792A22">
        <w:rPr>
          <w:rFonts w:cstheme="majorHAnsi"/>
          <w:vertAlign w:val="superscript"/>
          <w:lang w:val="en-US"/>
        </w:rPr>
        <w:t>3</w:t>
      </w:r>
      <w:r w:rsidR="00271F77" w:rsidRPr="00792A22">
        <w:rPr>
          <w:rFonts w:cstheme="majorHAnsi"/>
          <w:lang w:val="en-US"/>
        </w:rPr>
        <w:t xml:space="preserve"> |</w:t>
      </w:r>
    </w:p>
    <w:p w14:paraId="4625735D" w14:textId="77777777" w:rsidR="005C08E1" w:rsidRPr="00792A22" w:rsidRDefault="005C08E1" w:rsidP="005C08E1">
      <w:pPr>
        <w:jc w:val="both"/>
        <w:rPr>
          <w:rFonts w:cstheme="majorHAnsi"/>
          <w:b/>
          <w:bCs/>
          <w:lang w:val="en-US"/>
        </w:rPr>
      </w:pPr>
    </w:p>
    <w:p w14:paraId="25C78ED4" w14:textId="77777777" w:rsidR="005C08E1" w:rsidRPr="00205BB1" w:rsidRDefault="005C08E1" w:rsidP="005C08E1">
      <w:pPr>
        <w:pStyle w:val="paragraph"/>
        <w:spacing w:before="0" w:beforeAutospacing="0" w:after="0" w:afterAutospacing="0"/>
        <w:textAlignment w:val="baseline"/>
        <w:rPr>
          <w:rFonts w:asciiTheme="majorHAnsi" w:hAnsiTheme="majorHAnsi" w:cstheme="majorHAnsi"/>
          <w:sz w:val="21"/>
          <w:szCs w:val="21"/>
        </w:rPr>
      </w:pPr>
      <w:r w:rsidRPr="00205BB1">
        <w:rPr>
          <w:rStyle w:val="normaltextrun"/>
          <w:rFonts w:asciiTheme="majorHAnsi" w:hAnsiTheme="majorHAnsi" w:cstheme="majorHAnsi"/>
          <w:sz w:val="21"/>
          <w:szCs w:val="21"/>
        </w:rPr>
        <w:t xml:space="preserve">1 </w:t>
      </w:r>
      <w:r w:rsidRPr="00205BB1">
        <w:rPr>
          <w:rStyle w:val="normaltextrun"/>
          <w:rFonts w:asciiTheme="majorHAnsi" w:hAnsiTheme="majorHAnsi" w:cstheme="majorHAnsi"/>
          <w:sz w:val="21"/>
          <w:szCs w:val="21"/>
          <w:shd w:val="clear" w:color="auto" w:fill="FFFFFF"/>
        </w:rPr>
        <w:t>Département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73BF1EE6" w14:textId="77777777" w:rsidR="005C08E1" w:rsidRPr="00205BB1" w:rsidRDefault="005C08E1" w:rsidP="005C08E1">
      <w:pPr>
        <w:pStyle w:val="paragraph"/>
        <w:spacing w:before="0" w:beforeAutospacing="0" w:after="0" w:afterAutospacing="0"/>
        <w:textAlignment w:val="baseline"/>
        <w:rPr>
          <w:rStyle w:val="eop"/>
          <w:rFonts w:asciiTheme="majorHAnsi" w:hAnsiTheme="majorHAnsi" w:cstheme="majorHAnsi"/>
          <w:sz w:val="21"/>
          <w:szCs w:val="21"/>
        </w:rPr>
      </w:pPr>
      <w:r w:rsidRPr="00205BB1">
        <w:rPr>
          <w:rStyle w:val="normaltextrun"/>
          <w:rFonts w:asciiTheme="majorHAnsi" w:hAnsiTheme="majorHAnsi" w:cstheme="majorHAnsi"/>
          <w:sz w:val="21"/>
          <w:szCs w:val="21"/>
        </w:rPr>
        <w:t xml:space="preserve">2 </w:t>
      </w:r>
      <w:r w:rsidRPr="00205BB1">
        <w:rPr>
          <w:rStyle w:val="normaltextrun"/>
          <w:rFonts w:asciiTheme="majorHAnsi" w:hAnsiTheme="majorHAnsi" w:cstheme="majorHAnsi"/>
          <w:sz w:val="21"/>
          <w:szCs w:val="21"/>
          <w:shd w:val="clear" w:color="auto" w:fill="FCFCFC"/>
        </w:rPr>
        <w:t xml:space="preserve">Groupe de recherche interuniversitaire en limnologie (GRIL), </w:t>
      </w:r>
      <w:r w:rsidRPr="00205BB1">
        <w:rPr>
          <w:rStyle w:val="normaltextrun"/>
          <w:rFonts w:asciiTheme="majorHAnsi" w:hAnsiTheme="majorHAnsi" w:cstheme="majorHAnsi"/>
          <w:sz w:val="21"/>
          <w:szCs w:val="21"/>
        </w:rPr>
        <w:t>d</w:t>
      </w:r>
      <w:r w:rsidRPr="00205BB1">
        <w:rPr>
          <w:rStyle w:val="normaltextrun"/>
          <w:rFonts w:asciiTheme="majorHAnsi" w:hAnsiTheme="majorHAnsi" w:cstheme="majorHAnsi"/>
          <w:sz w:val="21"/>
          <w:szCs w:val="21"/>
          <w:shd w:val="clear" w:color="auto" w:fill="FFFFFF"/>
        </w:rPr>
        <w:t>épartement de sciences biologiques, Université de Montréal, QC, Canada</w:t>
      </w:r>
      <w:r w:rsidRPr="00205BB1">
        <w:rPr>
          <w:rStyle w:val="normaltextrun"/>
          <w:rFonts w:asciiTheme="majorHAnsi" w:hAnsiTheme="majorHAnsi" w:cstheme="majorHAnsi"/>
          <w:sz w:val="21"/>
          <w:szCs w:val="21"/>
        </w:rPr>
        <w:t> </w:t>
      </w:r>
      <w:r w:rsidRPr="00205BB1">
        <w:rPr>
          <w:rStyle w:val="eop"/>
          <w:rFonts w:asciiTheme="majorHAnsi" w:hAnsiTheme="majorHAnsi" w:cstheme="majorHAnsi"/>
          <w:sz w:val="21"/>
          <w:szCs w:val="21"/>
        </w:rPr>
        <w:t> </w:t>
      </w:r>
    </w:p>
    <w:p w14:paraId="06114D20" w14:textId="77777777" w:rsidR="005C08E1" w:rsidRPr="00205BB1" w:rsidRDefault="005C08E1" w:rsidP="005C08E1">
      <w:pPr>
        <w:pStyle w:val="paragraph"/>
        <w:spacing w:before="0" w:beforeAutospacing="0" w:after="0" w:afterAutospacing="0"/>
        <w:textAlignment w:val="baseline"/>
        <w:rPr>
          <w:rFonts w:asciiTheme="majorHAnsi" w:hAnsiTheme="majorHAnsi" w:cstheme="majorHAnsi"/>
          <w:sz w:val="21"/>
          <w:szCs w:val="21"/>
        </w:rPr>
      </w:pPr>
      <w:r w:rsidRPr="00205BB1">
        <w:rPr>
          <w:rStyle w:val="eop"/>
          <w:rFonts w:asciiTheme="majorHAnsi" w:hAnsiTheme="majorHAnsi" w:cstheme="majorHAnsi"/>
          <w:sz w:val="21"/>
          <w:szCs w:val="21"/>
          <w:vertAlign w:val="superscript"/>
        </w:rPr>
        <w:t>3</w:t>
      </w:r>
      <w:r w:rsidRPr="00205BB1">
        <w:rPr>
          <w:rStyle w:val="eop"/>
          <w:rFonts w:asciiTheme="majorHAnsi" w:hAnsiTheme="majorHAnsi" w:cstheme="majorHAnsi"/>
          <w:sz w:val="21"/>
          <w:szCs w:val="21"/>
        </w:rPr>
        <w:t xml:space="preserve"> Département des sciences de l’environnement, Université du Québec à Trois-Rivières, Trois-Rivières, QC, Canada.</w:t>
      </w:r>
    </w:p>
    <w:p w14:paraId="60C889EF" w14:textId="77777777" w:rsidR="005C08E1" w:rsidRPr="00205BB1" w:rsidRDefault="005C08E1" w:rsidP="005C08E1">
      <w:pPr>
        <w:jc w:val="both"/>
        <w:rPr>
          <w:rFonts w:cstheme="majorHAnsi"/>
          <w:b/>
          <w:bCs/>
        </w:rPr>
      </w:pPr>
    </w:p>
    <w:p w14:paraId="08607057" w14:textId="77777777" w:rsidR="005C08E1" w:rsidRDefault="005C08E1" w:rsidP="005C08E1">
      <w:pPr>
        <w:spacing w:line="360" w:lineRule="auto"/>
        <w:jc w:val="both"/>
        <w:rPr>
          <w:rFonts w:cstheme="majorHAnsi"/>
          <w:b/>
          <w:bCs/>
          <w:lang w:val="en-US"/>
        </w:rPr>
      </w:pPr>
      <w:r w:rsidRPr="005929A8">
        <w:rPr>
          <w:rFonts w:cstheme="majorHAnsi"/>
          <w:b/>
          <w:bCs/>
          <w:lang w:val="en-US"/>
        </w:rPr>
        <w:t>Abstract</w:t>
      </w:r>
    </w:p>
    <w:p w14:paraId="76C27D43" w14:textId="5146E57C" w:rsidR="005C08E1" w:rsidRDefault="005C08E1" w:rsidP="005C08E1">
      <w:pPr>
        <w:spacing w:line="360" w:lineRule="auto"/>
        <w:jc w:val="both"/>
        <w:rPr>
          <w:rFonts w:cstheme="majorHAnsi"/>
          <w:b/>
          <w:bCs/>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sidR="00CE3142" w:rsidRPr="006B26FA">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sidR="00041B3C">
        <w:rPr>
          <w:rFonts w:cstheme="majorHAnsi"/>
          <w:lang w:val="en-US"/>
        </w:rPr>
        <w:t xml:space="preserve"> sampled across 15 lakes in Quebec, Canada</w:t>
      </w:r>
      <w:r w:rsidRPr="006B26FA">
        <w:rPr>
          <w:rFonts w:cstheme="majorHAnsi"/>
          <w:lang w:val="en-US"/>
        </w:rPr>
        <w:t>.</w:t>
      </w:r>
      <w:r>
        <w:rPr>
          <w:rFonts w:cstheme="majorHAnsi"/>
          <w:lang w:val="en-US"/>
        </w:rPr>
        <w:t xml:space="preserve"> </w:t>
      </w:r>
      <w:r w:rsidRPr="006B26FA">
        <w:rPr>
          <w:rFonts w:cstheme="majorHAnsi"/>
          <w:lang w:val="en-US"/>
        </w:rPr>
        <w:t>Our results show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w:t>
      </w:r>
      <w:r w:rsidR="00041B3C">
        <w:rPr>
          <w:rFonts w:cstheme="majorHAnsi"/>
          <w:lang w:val="en-US"/>
        </w:rPr>
        <w:t>s</w:t>
      </w:r>
      <w:r>
        <w:rPr>
          <w:rFonts w:cstheme="majorHAnsi"/>
          <w:lang w:val="en-US"/>
        </w:rPr>
        <w:t xml:space="preserve">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sidR="007E3C8E">
        <w:rPr>
          <w:rFonts w:cstheme="majorHAnsi"/>
          <w:lang w:val="en-US"/>
        </w:rPr>
        <w:t>P</w:t>
      </w:r>
      <w:r w:rsidR="007E3C8E" w:rsidRPr="006B26FA">
        <w:rPr>
          <w:rFonts w:cstheme="majorHAnsi"/>
          <w:lang w:val="en-US"/>
        </w:rPr>
        <w:t>hysic</w:t>
      </w:r>
      <w:r w:rsidR="007E3C8E">
        <w:rPr>
          <w:rFonts w:cstheme="majorHAnsi"/>
          <w:lang w:val="en-US"/>
        </w:rPr>
        <w:t>o</w:t>
      </w:r>
      <w:proofErr w:type="spellEnd"/>
      <w:r w:rsidRPr="006B26FA">
        <w:rPr>
          <w:rFonts w:cstheme="majorHAnsi"/>
          <w:lang w:val="en-US"/>
        </w:rPr>
        <w:t xml:space="preserve">-chemical characteristics </w:t>
      </w:r>
      <w:ins w:id="1" w:author="Juliane Vigneault" w:date="2024-03-21T11:42:00Z">
        <w:r w:rsidR="007E3C8E">
          <w:rPr>
            <w:rFonts w:cstheme="majorHAnsi"/>
            <w:lang w:val="en-US"/>
          </w:rPr>
          <w:t xml:space="preserve">of the sites </w:t>
        </w:r>
      </w:ins>
      <w:r w:rsidRPr="006B26FA">
        <w:rPr>
          <w:rFonts w:cstheme="majorHAnsi"/>
          <w:lang w:val="en-US"/>
        </w:rPr>
        <w:t>and local fish community structure were the best predictors of infection</w:t>
      </w:r>
      <w:r w:rsidR="00041B3C">
        <w:rPr>
          <w:rFonts w:cstheme="majorHAnsi"/>
          <w:lang w:val="en-US"/>
        </w:rPr>
        <w:t xml:space="preserve"> at smaller spatial scales</w:t>
      </w:r>
      <w:r w:rsidRPr="006B26FA">
        <w:rPr>
          <w:rFonts w:cstheme="majorHAnsi"/>
          <w:lang w:val="en-US"/>
        </w:rPr>
        <w:t xml:space="preserv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w:t>
      </w:r>
      <w:commentRangeStart w:id="2"/>
      <w:r w:rsidRPr="006B26FA">
        <w:rPr>
          <w:rFonts w:cstheme="majorHAnsi"/>
          <w:lang w:val="en-US"/>
        </w:rPr>
        <w:t>interactions</w:t>
      </w:r>
      <w:commentRangeEnd w:id="2"/>
      <w:r w:rsidR="00041B3C">
        <w:rPr>
          <w:rStyle w:val="Marquedecommentaire"/>
        </w:rPr>
        <w:commentReference w:id="2"/>
      </w:r>
      <w:r>
        <w:rPr>
          <w:rFonts w:cstheme="majorHAnsi"/>
          <w:lang w:val="en-US"/>
        </w:rPr>
        <w:t>.</w:t>
      </w:r>
    </w:p>
    <w:p w14:paraId="1E4C745E" w14:textId="77777777" w:rsidR="005C08E1" w:rsidRPr="005929A8" w:rsidRDefault="005C08E1" w:rsidP="005C08E1">
      <w:pPr>
        <w:jc w:val="both"/>
        <w:rPr>
          <w:rFonts w:cstheme="majorHAnsi"/>
          <w:b/>
          <w:bCs/>
          <w:lang w:val="en-US"/>
        </w:rPr>
      </w:pPr>
    </w:p>
    <w:p w14:paraId="76190BBE" w14:textId="77777777" w:rsidR="005C08E1" w:rsidRDefault="005C08E1" w:rsidP="005C08E1">
      <w:pPr>
        <w:jc w:val="both"/>
        <w:rPr>
          <w:rFonts w:cstheme="majorHAnsi"/>
          <w:b/>
          <w:bCs/>
          <w:lang w:val="en-US"/>
        </w:rPr>
      </w:pPr>
      <w:r w:rsidRPr="008A436A">
        <w:rPr>
          <w:rFonts w:cstheme="majorHAnsi"/>
          <w:b/>
          <w:bCs/>
          <w:lang w:val="en-US"/>
        </w:rPr>
        <w:t>KEYWORDS </w:t>
      </w:r>
    </w:p>
    <w:p w14:paraId="39E470CF" w14:textId="77777777" w:rsidR="005C08E1" w:rsidRPr="005929A8" w:rsidRDefault="005C08E1" w:rsidP="005C08E1">
      <w:pPr>
        <w:jc w:val="both"/>
        <w:rPr>
          <w:rFonts w:cstheme="majorHAnsi"/>
          <w:b/>
          <w:bCs/>
          <w:lang w:val="en-US"/>
        </w:rPr>
      </w:pPr>
      <w:commentRangeStart w:id="3"/>
      <w:r w:rsidRPr="005E6E10">
        <w:rPr>
          <w:rFonts w:cstheme="majorHAnsi"/>
          <w:lang w:val="en-US"/>
        </w:rPr>
        <w:t>Host-parasite interactions, spatial ecology, black</w:t>
      </w:r>
      <w:r>
        <w:rPr>
          <w:rFonts w:cstheme="majorHAnsi"/>
          <w:lang w:val="en-US"/>
        </w:rPr>
        <w:t xml:space="preserve"> spot disease, sampling bias, sampling effort, distribution patterns, infection drivers, littoral fish communities, freshwaters. </w:t>
      </w:r>
      <w:commentRangeEnd w:id="3"/>
      <w:r w:rsidR="00041B3C">
        <w:rPr>
          <w:rStyle w:val="Marquedecommentaire"/>
        </w:rPr>
        <w:commentReference w:id="3"/>
      </w:r>
    </w:p>
    <w:p w14:paraId="0BC8878D" w14:textId="77777777" w:rsidR="005C08E1" w:rsidRDefault="005C08E1" w:rsidP="005C08E1">
      <w:pPr>
        <w:jc w:val="both"/>
        <w:rPr>
          <w:rFonts w:cstheme="majorHAnsi"/>
          <w:lang w:val="en-US"/>
        </w:rPr>
      </w:pPr>
    </w:p>
    <w:p w14:paraId="2704D13D" w14:textId="77777777" w:rsidR="005C08E1" w:rsidRPr="005929A8" w:rsidRDefault="005C08E1" w:rsidP="005C08E1">
      <w:pPr>
        <w:jc w:val="both"/>
        <w:rPr>
          <w:rFonts w:cstheme="majorHAnsi"/>
          <w:b/>
          <w:bCs/>
          <w:sz w:val="21"/>
          <w:szCs w:val="21"/>
        </w:rPr>
      </w:pPr>
      <w:proofErr w:type="spellStart"/>
      <w:r w:rsidRPr="005929A8">
        <w:rPr>
          <w:rFonts w:cstheme="majorHAnsi"/>
          <w:b/>
          <w:bCs/>
          <w:sz w:val="21"/>
          <w:szCs w:val="21"/>
        </w:rPr>
        <w:t>Correspondence</w:t>
      </w:r>
      <w:proofErr w:type="spellEnd"/>
      <w:r>
        <w:rPr>
          <w:rFonts w:cstheme="majorHAnsi"/>
          <w:b/>
          <w:bCs/>
          <w:sz w:val="21"/>
          <w:szCs w:val="21"/>
        </w:rPr>
        <w:t xml:space="preserve"> |</w:t>
      </w:r>
      <w:r w:rsidRPr="005929A8">
        <w:rPr>
          <w:rFonts w:cstheme="majorHAnsi"/>
          <w:sz w:val="21"/>
          <w:szCs w:val="21"/>
        </w:rPr>
        <w:t>Juliane Vigneault, Département des sciences biologiques, Université de Montréal, QC, Canada</w:t>
      </w:r>
    </w:p>
    <w:p w14:paraId="7EDBE0A8" w14:textId="77777777" w:rsidR="005C08E1" w:rsidRPr="00760711" w:rsidRDefault="005C08E1" w:rsidP="005C08E1">
      <w:pPr>
        <w:jc w:val="both"/>
        <w:rPr>
          <w:rFonts w:cstheme="majorHAnsi"/>
          <w:sz w:val="21"/>
          <w:szCs w:val="21"/>
          <w:lang w:val="en-US"/>
        </w:rPr>
      </w:pPr>
      <w:proofErr w:type="gramStart"/>
      <w:r w:rsidRPr="00760711">
        <w:rPr>
          <w:rFonts w:cstheme="majorHAnsi"/>
          <w:sz w:val="21"/>
          <w:szCs w:val="21"/>
          <w:lang w:val="en-US"/>
        </w:rPr>
        <w:t>Email :</w:t>
      </w:r>
      <w:proofErr w:type="gramEnd"/>
      <w:r w:rsidRPr="00760711">
        <w:rPr>
          <w:rFonts w:cstheme="majorHAnsi"/>
          <w:sz w:val="21"/>
          <w:szCs w:val="21"/>
          <w:lang w:val="en-US"/>
        </w:rPr>
        <w:t xml:space="preserve"> juliane.vigneault@umontreal.ca</w:t>
      </w:r>
    </w:p>
    <w:p w14:paraId="54468285" w14:textId="77777777" w:rsidR="005C08E1" w:rsidRPr="00760711" w:rsidRDefault="005C08E1" w:rsidP="005C08E1">
      <w:pPr>
        <w:jc w:val="both"/>
        <w:rPr>
          <w:rFonts w:cstheme="majorHAnsi"/>
          <w:sz w:val="21"/>
          <w:szCs w:val="21"/>
          <w:lang w:val="en-US"/>
        </w:rPr>
      </w:pPr>
    </w:p>
    <w:p w14:paraId="3009FAF7" w14:textId="7865C807" w:rsidR="005C08E1" w:rsidRDefault="005C08E1" w:rsidP="005C08E1">
      <w:pPr>
        <w:jc w:val="both"/>
        <w:rPr>
          <w:rStyle w:val="ui-provider"/>
          <w:rFonts w:cstheme="majorHAnsi"/>
          <w:b/>
          <w:bCs/>
          <w:sz w:val="21"/>
          <w:szCs w:val="21"/>
          <w:lang w:val="en-US"/>
        </w:rPr>
      </w:pPr>
      <w:r w:rsidRPr="005929A8">
        <w:rPr>
          <w:rFonts w:cstheme="majorHAnsi"/>
          <w:b/>
          <w:bCs/>
          <w:sz w:val="21"/>
          <w:szCs w:val="21"/>
          <w:lang w:val="en-US"/>
        </w:rPr>
        <w:t>Funding information |</w:t>
      </w:r>
      <w:r>
        <w:rPr>
          <w:rFonts w:cstheme="majorHAnsi"/>
          <w:b/>
          <w:bCs/>
          <w:sz w:val="21"/>
          <w:szCs w:val="21"/>
          <w:lang w:val="en-US"/>
        </w:rPr>
        <w:t xml:space="preserve"> </w:t>
      </w:r>
      <w:r w:rsidRPr="005929A8">
        <w:rPr>
          <w:rStyle w:val="ui-provider"/>
          <w:rFonts w:cstheme="majorHAnsi"/>
          <w:sz w:val="21"/>
          <w:szCs w:val="21"/>
          <w:lang w:val="en-US"/>
        </w:rPr>
        <w:t>We acknowledge funding by the National Science and Engineering Council of Canada to EH and S</w:t>
      </w:r>
      <w:r w:rsidR="00041B3C">
        <w:rPr>
          <w:rStyle w:val="ui-provider"/>
          <w:rFonts w:cstheme="majorHAnsi"/>
          <w:sz w:val="21"/>
          <w:szCs w:val="21"/>
          <w:lang w:val="en-US"/>
        </w:rPr>
        <w:t>A</w:t>
      </w:r>
      <w:r w:rsidRPr="005929A8">
        <w:rPr>
          <w:rStyle w:val="ui-provider"/>
          <w:rFonts w:cstheme="majorHAnsi"/>
          <w:sz w:val="21"/>
          <w:szCs w:val="21"/>
          <w:lang w:val="en-US"/>
        </w:rPr>
        <w:t>B and are grateful for the financial support by the GRIL (GRIL-PCR-21A08).</w:t>
      </w:r>
      <w:r>
        <w:rPr>
          <w:rStyle w:val="ui-provider"/>
          <w:rFonts w:cstheme="majorHAnsi"/>
          <w:b/>
          <w:bCs/>
          <w:sz w:val="21"/>
          <w:szCs w:val="21"/>
          <w:lang w:val="en-US"/>
        </w:rPr>
        <w:br w:type="page"/>
      </w:r>
    </w:p>
    <w:p w14:paraId="09ED969F" w14:textId="7C71B83D" w:rsidR="005C08E1" w:rsidRPr="0095088B" w:rsidRDefault="005C08E1" w:rsidP="005C08E1">
      <w:pPr>
        <w:pStyle w:val="Titre2"/>
      </w:pPr>
      <w:bookmarkStart w:id="4" w:name="_Toc159491674"/>
      <w:r>
        <w:lastRenderedPageBreak/>
        <w:t xml:space="preserve">1 | </w:t>
      </w:r>
      <w:r w:rsidRPr="0095088B">
        <w:t>Introduction</w:t>
      </w:r>
      <w:bookmarkEnd w:id="4"/>
    </w:p>
    <w:p w14:paraId="7AB810C6" w14:textId="77777777" w:rsidR="005C08E1" w:rsidRDefault="005C08E1" w:rsidP="005C08E1">
      <w:pPr>
        <w:autoSpaceDE w:val="0"/>
        <w:autoSpaceDN w:val="0"/>
        <w:adjustRightInd w:val="0"/>
        <w:spacing w:line="360" w:lineRule="auto"/>
        <w:jc w:val="both"/>
        <w:rPr>
          <w:rStyle w:val="Numrodepage"/>
          <w:rFonts w:cstheme="majorHAnsi"/>
          <w:b/>
          <w:bCs/>
          <w:lang w:val="en-US"/>
        </w:rPr>
      </w:pPr>
    </w:p>
    <w:p w14:paraId="026872EB" w14:textId="0082A98C"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Despite often being neglected in ecological studies </w:t>
      </w:r>
      <w:commentRangeStart w:id="5"/>
      <w:r>
        <w:rPr>
          <w:rFonts w:cstheme="majorHAnsi"/>
          <w:kern w:val="0"/>
          <w:lang w:val="en-US"/>
        </w:rPr>
        <w:fldChar w:fldCharType="begin"/>
      </w:r>
      <w:r>
        <w:rPr>
          <w:rFonts w:cstheme="majorHAnsi"/>
          <w:kern w:val="0"/>
          <w:lang w:val="en-US"/>
        </w:rPr>
        <w:instrText xml:space="preserve"> ADDIN ZOTERO_ITEM CSL_CITATION {"citationID":"QKYWozFe","properties":{"formattedCitation":"(Morley, 2012; Scholz &amp; Choudhury, 2014)","plainCitation":"(Morley, 2012; Scholz &amp; Choudhury, 2014)","noteIndex":0},"citationItems":[{"id":6503,"uris":["http://zotero.org/groups/2585270/items/YT224RV7"],"itemData":{"id":6503,"type":"article-journal","abstract":"Zooplanktonic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Pr>
          <w:rFonts w:cstheme="majorHAnsi"/>
          <w:noProof/>
          <w:kern w:val="0"/>
          <w:lang w:val="en-US"/>
        </w:rPr>
        <w:t>(Morley, 2012; Scholz &amp; Choudhury, 2014)</w:t>
      </w:r>
      <w:r>
        <w:rPr>
          <w:rFonts w:cstheme="majorHAnsi"/>
          <w:kern w:val="0"/>
          <w:lang w:val="en-US"/>
        </w:rPr>
        <w:fldChar w:fldCharType="end"/>
      </w:r>
      <w:r>
        <w:rPr>
          <w:rFonts w:cstheme="majorHAnsi"/>
          <w:kern w:val="0"/>
          <w:lang w:val="en-US"/>
        </w:rPr>
        <w:t xml:space="preserve">, </w:t>
      </w:r>
      <w:commentRangeEnd w:id="5"/>
      <w:r w:rsidR="00041B3C">
        <w:rPr>
          <w:rStyle w:val="Marquedecommentaire"/>
        </w:rPr>
        <w:commentReference w:id="5"/>
      </w:r>
      <w:r>
        <w:rPr>
          <w:rFonts w:cstheme="majorHAnsi"/>
          <w:kern w:val="0"/>
          <w:lang w:val="en-US"/>
        </w:rPr>
        <w:t xml:space="preserve">parasites are key components of natural communities and ecosystem functioning </w:t>
      </w:r>
      <w:r>
        <w:rPr>
          <w:rFonts w:cstheme="majorHAnsi"/>
          <w:kern w:val="0"/>
          <w:lang w:val="en-US"/>
        </w:rPr>
        <w:fldChar w:fldCharType="begin"/>
      </w:r>
      <w:r>
        <w:rPr>
          <w:rFonts w:cstheme="majorHAnsi"/>
          <w:kern w:val="0"/>
          <w:lang w:val="en-US"/>
        </w:rPr>
        <w:instrText xml:space="preserve"> ADDIN ZOTERO_ITEM CSL_CITATION {"citationID":"NX711Mm1","properties":{"formattedCitation":"(Dobson &amp; Hudson, 1986; Frainer et al., 2018; K. D. Lafferty et al., 2008; Marcogliese, 2004; Minchella &amp; Scott, 1991; Pascal et al., 2020; Poulin, 1999)","plainCitation":"(Dobson &amp; Hudson, 1986; Frainer et al., 2018; K. D.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Pr="009A26C7">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Pr>
          <w:rFonts w:cstheme="majorHAnsi"/>
          <w:noProof/>
          <w:kern w:val="0"/>
        </w:rPr>
        <w:t>(Dobson &amp; Hudson, 1986; Frainer et al., 2018; K. D.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sidR="00041B3C">
        <w:rPr>
          <w:rFonts w:cstheme="majorHAnsi"/>
          <w:kern w:val="0"/>
          <w:lang w:val="en-US"/>
        </w:rPr>
        <w:t>Parasites can induce</w:t>
      </w:r>
      <w:r w:rsidR="00041B3C" w:rsidRPr="00FF4D80">
        <w:rPr>
          <w:rFonts w:cstheme="majorHAnsi"/>
          <w:kern w:val="0"/>
          <w:lang w:val="en-US"/>
        </w:rPr>
        <w:t xml:space="preserve"> </w:t>
      </w:r>
      <w:r>
        <w:rPr>
          <w:rFonts w:cstheme="majorHAnsi"/>
          <w:kern w:val="0"/>
          <w:lang w:val="en-US"/>
        </w:rPr>
        <w:t xml:space="preserve">physiological and behavioral changes </w:t>
      </w:r>
      <w:r w:rsidR="00041B3C">
        <w:rPr>
          <w:rFonts w:cstheme="majorHAnsi"/>
          <w:kern w:val="0"/>
          <w:lang w:val="en-US"/>
        </w:rPr>
        <w:t xml:space="preserve">in </w:t>
      </w:r>
      <w:r>
        <w:rPr>
          <w:rFonts w:cstheme="majorHAnsi"/>
          <w:kern w:val="0"/>
          <w:lang w:val="en-US"/>
        </w:rPr>
        <w:t xml:space="preserve">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Pr>
          <w:rFonts w:cstheme="majorHAnsi"/>
          <w:kern w:val="0"/>
          <w:lang w:val="en-US"/>
        </w:rPr>
        <w:instrText xml:space="preserve"> ADDIN ZOTERO_ITEM CSL_CITATION {"citationID":"myR0zK0b","properties":{"formattedCitation":"(K. D. Lafferty et al., 2006, 2008; Marcogliese &amp; Cone, 1997a)","plainCitation":"(K. D. 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Pr>
          <w:rFonts w:cstheme="majorHAnsi"/>
          <w:noProof/>
          <w:kern w:val="0"/>
          <w:lang w:val="en-US"/>
        </w:rPr>
        <w:t>(K. D. Lafferty et al., 2006, 2008; Marcogliese &amp; Cone, 1997a)</w:t>
      </w:r>
      <w:r>
        <w:rPr>
          <w:rFonts w:cstheme="majorHAnsi"/>
          <w:kern w:val="0"/>
          <w:lang w:val="en-US"/>
        </w:rPr>
        <w:fldChar w:fldCharType="end"/>
      </w:r>
      <w:r>
        <w:rPr>
          <w:rFonts w:cstheme="majorHAnsi"/>
          <w:kern w:val="0"/>
          <w:lang w:val="en-US"/>
        </w:rPr>
        <w:t xml:space="preserve"> and </w:t>
      </w:r>
      <w:r w:rsidR="00041B3C">
        <w:rPr>
          <w:rFonts w:cstheme="majorHAnsi"/>
          <w:kern w:val="0"/>
          <w:lang w:val="en-US"/>
        </w:rPr>
        <w:t>are impacted by</w:t>
      </w:r>
      <w:r>
        <w:rPr>
          <w:rFonts w:cstheme="majorHAnsi"/>
          <w:kern w:val="0"/>
          <w:lang w:val="en-US"/>
        </w:rPr>
        <w:t xml:space="preserve">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 xml:space="preserve">(Brooks &amp; </w:t>
      </w:r>
      <w:proofErr w:type="spellStart"/>
      <w:r w:rsidRPr="00984BB8">
        <w:rPr>
          <w:rFonts w:ascii="Calibri Light" w:cs="Calibri Light"/>
          <w:kern w:val="0"/>
        </w:rPr>
        <w:t>Hoberg</w:t>
      </w:r>
      <w:proofErr w:type="spellEnd"/>
      <w:r w:rsidRPr="00984BB8">
        <w:rPr>
          <w:rFonts w:ascii="Calibri Light" w:cs="Calibri Light"/>
          <w:kern w:val="0"/>
        </w:rPr>
        <w:t>, 2007; Cable et al., 2017; Carlson et al., 2020; Mostowy &amp; Engelstädter, 2010)</w:t>
      </w:r>
      <w:r>
        <w:rPr>
          <w:rFonts w:cstheme="majorHAnsi"/>
          <w:kern w:val="0"/>
          <w:lang w:val="en-US"/>
        </w:rPr>
        <w:fldChar w:fldCharType="end"/>
      </w:r>
      <w:r w:rsidRPr="00984BB8">
        <w:rPr>
          <w:rFonts w:cstheme="majorHAnsi"/>
          <w:kern w:val="0"/>
        </w:rPr>
        <w:t xml:space="preserve">. </w:t>
      </w:r>
      <w:r>
        <w:rPr>
          <w:rFonts w:cstheme="majorHAnsi"/>
          <w:kern w:val="0"/>
          <w:lang w:val="en-US"/>
        </w:rPr>
        <w:fldChar w:fldCharType="begin"/>
      </w:r>
      <w:r w:rsidRPr="009F07E2">
        <w:rPr>
          <w:rFonts w:cstheme="majorHAnsi"/>
          <w:kern w:val="0"/>
        </w:rPr>
        <w:instrText xml:space="preserve"> ADDIN ZOTERO_ITEM CSL_CITATION {"citationID":"XmB2kHRw","properties":{"formattedCitation":"(Windsor, 1998)","plainCitation":"(Windsor, 1998)","noteIndex":0},"citationItems":[{"id":7745,"uris":["http://zotero.org/groups/2585270/items/GXVHNJ7Y"],"itemData":{"id":7745,"type":"article-journal","container-title":"International Journal for Parasitology","DOI":"10.1016/s0020-7519(98)00153-2","ISSN":"0020-7519","issue":"12","journalAbbreviation":"Int J Parasitol","language":"eng","note":"PMID: 9925276","page":"1939-1941","source":"PubMed","title":"Most of the species on Earth are parasites","volume":"28","author":[{"family":"Windsor","given":"D. A."}],"issued":{"date-parts":[["1998",12]]}}}],"schema":"https://github.com/citation-style-language/schema/raw/master/csl-citation.json"} </w:instrText>
      </w:r>
      <w:r>
        <w:rPr>
          <w:rFonts w:cstheme="majorHAnsi"/>
          <w:kern w:val="0"/>
          <w:lang w:val="en-US"/>
        </w:rPr>
        <w:fldChar w:fldCharType="separate"/>
      </w:r>
      <w:r>
        <w:rPr>
          <w:rFonts w:cstheme="majorHAnsi"/>
          <w:noProof/>
          <w:kern w:val="0"/>
          <w:lang w:val="en-US"/>
        </w:rPr>
        <w:t>(Windsor, 1998)</w:t>
      </w:r>
      <w:r>
        <w:rPr>
          <w:rFonts w:cstheme="majorHAnsi"/>
          <w:kern w:val="0"/>
          <w:lang w:val="en-US"/>
        </w:rPr>
        <w:fldChar w:fldCharType="end"/>
      </w:r>
      <w:r>
        <w:rPr>
          <w:rFonts w:cstheme="majorHAnsi"/>
          <w:kern w:val="0"/>
          <w:lang w:val="en-US"/>
        </w:rPr>
        <w:t xml:space="preserve">. Despite </w:t>
      </w:r>
      <w:r w:rsidR="00041B3C">
        <w:rPr>
          <w:rFonts w:cstheme="majorHAnsi"/>
          <w:kern w:val="0"/>
          <w:lang w:val="en-US"/>
        </w:rPr>
        <w:t xml:space="preserve">this </w:t>
      </w:r>
      <w:r>
        <w:rPr>
          <w:rFonts w:cstheme="majorHAnsi"/>
          <w:kern w:val="0"/>
          <w:lang w:val="en-US"/>
        </w:rPr>
        <w:t xml:space="preserve">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D. W.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w:t>
      </w:r>
      <w:r w:rsidR="00041B3C">
        <w:rPr>
          <w:rFonts w:cstheme="majorHAnsi"/>
          <w:kern w:val="0"/>
          <w:lang w:val="en-US"/>
        </w:rPr>
        <w:t xml:space="preserve">the </w:t>
      </w:r>
      <w:r>
        <w:rPr>
          <w:rFonts w:cstheme="majorHAnsi"/>
          <w:kern w:val="0"/>
          <w:lang w:val="en-US"/>
        </w:rPr>
        <w:t xml:space="preserve">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sidR="00041B3C">
        <w:rPr>
          <w:rFonts w:cstheme="majorHAnsi"/>
          <w:kern w:val="0"/>
          <w:lang w:val="en-US"/>
        </w:rPr>
        <w:t>remains</w:t>
      </w:r>
      <w:r>
        <w:rPr>
          <w:rFonts w:cstheme="majorHAnsi"/>
          <w:kern w:val="0"/>
          <w:lang w:val="en-US"/>
        </w:rPr>
        <w:t xml:space="preserve"> 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Since studies are constrain</w:t>
      </w:r>
      <w:r w:rsidR="00977898">
        <w:rPr>
          <w:rFonts w:cstheme="majorHAnsi"/>
          <w:kern w:val="0"/>
          <w:lang w:val="en-US"/>
        </w:rPr>
        <w:t>ed</w:t>
      </w:r>
      <w:r>
        <w:rPr>
          <w:rFonts w:cstheme="majorHAnsi"/>
          <w:kern w:val="0"/>
          <w:lang w:val="en-US"/>
        </w:rPr>
        <w:t xml:space="preserve"> by context-dependencies such as spatial scaling, biological scaling, and sampling design, a multi-scale approach to </w:t>
      </w:r>
      <w:r w:rsidR="00977898">
        <w:rPr>
          <w:rFonts w:cstheme="majorHAnsi"/>
          <w:kern w:val="0"/>
          <w:lang w:val="en-US"/>
        </w:rPr>
        <w:t xml:space="preserve">investigating </w:t>
      </w:r>
      <w:r>
        <w:rPr>
          <w:rFonts w:cstheme="majorHAnsi"/>
          <w:kern w:val="0"/>
          <w:lang w:val="en-US"/>
        </w:rPr>
        <w:t>host-parasite ecology is imperative. As humans modify ecosystems (physically and biologically) it is essential to understand the full extent of complexity of disease dynamics to improve future predictions and select appropriate scale</w:t>
      </w:r>
      <w:r w:rsidR="00977898">
        <w:rPr>
          <w:rFonts w:cstheme="majorHAnsi"/>
          <w:kern w:val="0"/>
          <w:lang w:val="en-US"/>
        </w:rPr>
        <w:t>s</w:t>
      </w:r>
      <w:r>
        <w:rPr>
          <w:rFonts w:cstheme="majorHAnsi"/>
          <w:kern w:val="0"/>
          <w:lang w:val="en-US"/>
        </w:rPr>
        <w:t xml:space="preserve"> for management and conservation strategies</w:t>
      </w:r>
      <w:r w:rsidR="00977898">
        <w:rPr>
          <w:rFonts w:cstheme="majorHAnsi"/>
          <w:kern w:val="0"/>
          <w:lang w:val="en-US"/>
        </w:rPr>
        <w:t xml:space="preserve"> for both parasites and their hosts</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7C0D65ED" w14:textId="77777777" w:rsidR="005C08E1" w:rsidRDefault="005C08E1" w:rsidP="005C08E1">
      <w:pPr>
        <w:autoSpaceDE w:val="0"/>
        <w:autoSpaceDN w:val="0"/>
        <w:adjustRightInd w:val="0"/>
        <w:spacing w:line="360" w:lineRule="auto"/>
        <w:jc w:val="both"/>
        <w:rPr>
          <w:rFonts w:cstheme="majorHAnsi"/>
          <w:kern w:val="0"/>
          <w:lang w:val="en-US"/>
        </w:rPr>
      </w:pPr>
    </w:p>
    <w:p w14:paraId="290C3D06" w14:textId="6C42671F"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distribution of organisms in space is constrained by </w:t>
      </w:r>
      <w:r w:rsidR="00977898">
        <w:rPr>
          <w:rFonts w:cstheme="majorHAnsi"/>
          <w:kern w:val="0"/>
          <w:lang w:val="en-US"/>
        </w:rPr>
        <w:t xml:space="preserve">species interactions, dispersal limitations and </w:t>
      </w:r>
      <w:r>
        <w:rPr>
          <w:rFonts w:cstheme="majorHAnsi"/>
          <w:kern w:val="0"/>
          <w:lang w:val="en-US"/>
        </w:rPr>
        <w:t xml:space="preserve">environmental filtering (i.e. </w:t>
      </w:r>
      <w:r w:rsidR="00977898">
        <w:rPr>
          <w:rFonts w:cstheme="majorHAnsi"/>
          <w:kern w:val="0"/>
          <w:lang w:val="en-US"/>
        </w:rPr>
        <w:t>the range of ecological and physiological conditions a species can tolerate</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xml:space="preserve">. Spatial scale-dependance of these processes </w:t>
      </w:r>
      <w:r w:rsidR="00977898">
        <w:rPr>
          <w:rFonts w:cstheme="majorHAnsi"/>
          <w:kern w:val="0"/>
          <w:lang w:val="en-US"/>
        </w:rPr>
        <w:t xml:space="preserve">has </w:t>
      </w:r>
      <w:r>
        <w:rPr>
          <w:rFonts w:cstheme="majorHAnsi"/>
          <w:kern w:val="0"/>
          <w:lang w:val="en-US"/>
        </w:rPr>
        <w:t xml:space="preserve">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w:t>
      </w:r>
      <w:r w:rsidR="00977898">
        <w:rPr>
          <w:rFonts w:cstheme="majorHAnsi"/>
          <w:kern w:val="0"/>
          <w:lang w:val="en-US"/>
        </w:rPr>
        <w:t>leading to</w:t>
      </w:r>
      <w:r>
        <w:rPr>
          <w:rFonts w:cstheme="majorHAnsi"/>
          <w:kern w:val="0"/>
          <w:lang w:val="en-US"/>
        </w:rPr>
        <w:t xml:space="preserve"> 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w:t>
      </w:r>
      <w:r w:rsidR="00977898">
        <w:rPr>
          <w:rFonts w:cstheme="majorHAnsi"/>
          <w:kern w:val="0"/>
          <w:lang w:val="en-US"/>
        </w:rPr>
        <w:t>issue has also</w:t>
      </w:r>
      <w:r>
        <w:rPr>
          <w:rFonts w:cstheme="majorHAnsi"/>
          <w:kern w:val="0"/>
          <w:lang w:val="en-US"/>
        </w:rPr>
        <w:t xml:space="preserve"> been </w:t>
      </w:r>
      <w:r w:rsidR="00977898">
        <w:rPr>
          <w:rFonts w:cstheme="majorHAnsi"/>
          <w:kern w:val="0"/>
          <w:lang w:val="en-US"/>
        </w:rPr>
        <w:t xml:space="preserve">highlighted </w:t>
      </w:r>
      <w:r>
        <w:rPr>
          <w:rFonts w:cstheme="majorHAnsi"/>
          <w:kern w:val="0"/>
          <w:lang w:val="en-US"/>
        </w:rPr>
        <w:t xml:space="preserve">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sidR="00640D9E">
        <w:rPr>
          <w:rFonts w:cstheme="majorHAnsi"/>
          <w:kern w:val="0"/>
          <w:lang w:val="en-US"/>
        </w:rPr>
        <w:t>depending on</w:t>
      </w:r>
      <w:r w:rsidR="00640D9E" w:rsidRPr="00FE6B1A">
        <w:rPr>
          <w:rFonts w:cstheme="majorHAnsi"/>
          <w:kern w:val="0"/>
          <w:lang w:val="en-US"/>
        </w:rPr>
        <w:t xml:space="preserve"> </w:t>
      </w:r>
      <w:r w:rsidRPr="00FE6B1A">
        <w:rPr>
          <w:rFonts w:cstheme="majorHAnsi"/>
          <w:kern w:val="0"/>
          <w:lang w:val="en-US"/>
        </w:rPr>
        <w:t>the s</w:t>
      </w:r>
      <w:r>
        <w:rPr>
          <w:rFonts w:cstheme="majorHAnsi"/>
          <w:kern w:val="0"/>
          <w:lang w:val="en-US"/>
        </w:rPr>
        <w:t xml:space="preserve">patial extent of the study. </w:t>
      </w:r>
      <w:r w:rsidR="007569DF">
        <w:rPr>
          <w:rFonts w:cstheme="majorHAnsi"/>
          <w:kern w:val="0"/>
          <w:lang w:val="en-US"/>
        </w:rPr>
        <w:t>The s</w:t>
      </w:r>
      <w:r w:rsidRPr="00F16859">
        <w:rPr>
          <w:rFonts w:cstheme="majorHAnsi"/>
          <w:kern w:val="0"/>
          <w:lang w:val="en-US"/>
        </w:rPr>
        <w:t xml:space="preserve">caling-level on which empirical data </w:t>
      </w:r>
      <w:r>
        <w:rPr>
          <w:rFonts w:cstheme="majorHAnsi"/>
          <w:kern w:val="0"/>
          <w:lang w:val="en-US"/>
        </w:rPr>
        <w:t xml:space="preserve">is </w:t>
      </w:r>
      <w:commentRangeStart w:id="6"/>
      <w:r>
        <w:rPr>
          <w:rFonts w:cstheme="majorHAnsi"/>
          <w:kern w:val="0"/>
          <w:lang w:val="en-US"/>
        </w:rPr>
        <w:t>scoped</w:t>
      </w:r>
      <w:commentRangeEnd w:id="6"/>
      <w:r w:rsidR="007569DF">
        <w:rPr>
          <w:rStyle w:val="Marquedecommentaire"/>
        </w:rPr>
        <w:commentReference w:id="6"/>
      </w:r>
      <w:r>
        <w:rPr>
          <w:rFonts w:cstheme="majorHAnsi"/>
          <w:kern w:val="0"/>
          <w:lang w:val="en-US"/>
        </w:rPr>
        <w:t xml:space="preserve">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infecting alfalfa (</w:t>
      </w:r>
      <w:r w:rsidRPr="0000784C">
        <w:rPr>
          <w:rFonts w:cstheme="majorHAnsi"/>
          <w:i/>
          <w:iCs/>
          <w:kern w:val="0"/>
          <w:lang w:val="en-US"/>
        </w:rPr>
        <w:t>Medicago sativa</w:t>
      </w:r>
      <w:r>
        <w:rPr>
          <w:rFonts w:cstheme="majorHAnsi"/>
          <w:kern w:val="0"/>
          <w:lang w:val="en-US"/>
        </w:rPr>
        <w:t xml:space="preserve">) at three </w:t>
      </w:r>
      <w:r w:rsidR="007569DF">
        <w:rPr>
          <w:rFonts w:cstheme="majorHAnsi"/>
          <w:kern w:val="0"/>
          <w:lang w:val="en-US"/>
        </w:rPr>
        <w:t xml:space="preserve">spatial </w:t>
      </w:r>
      <w:r>
        <w:rPr>
          <w:rFonts w:cstheme="majorHAnsi"/>
          <w:kern w:val="0"/>
          <w:lang w:val="en-US"/>
        </w:rPr>
        <w:t>scale</w:t>
      </w:r>
      <w:r w:rsidR="007569DF">
        <w:rPr>
          <w:rFonts w:cstheme="majorHAnsi"/>
          <w:kern w:val="0"/>
          <w:lang w:val="en-US"/>
        </w:rPr>
        <w:t>s</w:t>
      </w:r>
      <w:r>
        <w:rPr>
          <w:rFonts w:cstheme="majorHAnsi"/>
          <w:kern w:val="0"/>
          <w:lang w:val="en-US"/>
        </w:rPr>
        <w:t xml:space="preserve"> (</w:t>
      </w:r>
      <w:r w:rsidR="007569DF">
        <w:rPr>
          <w:rFonts w:cstheme="majorHAnsi"/>
          <w:kern w:val="0"/>
          <w:lang w:val="en-US"/>
        </w:rPr>
        <w:t xml:space="preserve">i.e. </w:t>
      </w:r>
      <w:r>
        <w:rPr>
          <w:rFonts w:cstheme="majorHAnsi"/>
          <w:kern w:val="0"/>
          <w:lang w:val="en-US"/>
        </w:rPr>
        <w:t xml:space="preserve">river basin, field and microhabitat), the abundance of parasites </w:t>
      </w:r>
      <w:r w:rsidRPr="00160A45">
        <w:rPr>
          <w:rFonts w:cstheme="majorHAnsi"/>
          <w:kern w:val="0"/>
          <w:lang w:val="en-US"/>
        </w:rPr>
        <w:t xml:space="preserve">at </w:t>
      </w:r>
      <w:commentRangeStart w:id="7"/>
      <w:r w:rsidRPr="00160A45">
        <w:rPr>
          <w:rFonts w:cstheme="majorHAnsi"/>
          <w:kern w:val="0"/>
          <w:lang w:val="en-US"/>
        </w:rPr>
        <w:t>one scale</w:t>
      </w:r>
      <w:r>
        <w:rPr>
          <w:rFonts w:cstheme="majorHAnsi"/>
          <w:kern w:val="0"/>
          <w:lang w:val="en-US"/>
        </w:rPr>
        <w:t xml:space="preserve"> </w:t>
      </w:r>
      <w:commentRangeEnd w:id="7"/>
      <w:r w:rsidR="007569DF">
        <w:rPr>
          <w:rStyle w:val="Marquedecommentaire"/>
        </w:rPr>
        <w:commentReference w:id="7"/>
      </w:r>
      <w:r>
        <w:rPr>
          <w:rFonts w:cstheme="majorHAnsi"/>
          <w:kern w:val="0"/>
          <w:lang w:val="en-US"/>
        </w:rPr>
        <w:t xml:space="preserve">did not explain the abundance at another scale revealing the importance of cross-scale processes (e.g., dispersion by irrigation water)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xml:space="preserve">. One of the first steps to clarify these context-dependencies in infection dynamics is to address the importance of spatial scaling for the estimation of infection parameters such as the </w:t>
      </w:r>
      <w:r w:rsidR="001A6130">
        <w:rPr>
          <w:rFonts w:cstheme="majorHAnsi"/>
          <w:kern w:val="0"/>
          <w:lang w:val="en-US"/>
        </w:rPr>
        <w:t xml:space="preserve">community </w:t>
      </w:r>
      <w:commentRangeStart w:id="8"/>
      <w:commentRangeStart w:id="9"/>
      <w:r>
        <w:rPr>
          <w:rFonts w:cstheme="majorHAnsi"/>
          <w:kern w:val="0"/>
          <w:lang w:val="en-US"/>
        </w:rPr>
        <w:t>prevalence</w:t>
      </w:r>
      <w:commentRangeEnd w:id="8"/>
      <w:r w:rsidR="001A6130">
        <w:rPr>
          <w:rStyle w:val="Marquedecommentaire"/>
        </w:rPr>
        <w:commentReference w:id="8"/>
      </w:r>
      <w:commentRangeEnd w:id="9"/>
      <w:r w:rsidR="001A6130">
        <w:rPr>
          <w:rStyle w:val="Marquedecommentaire"/>
        </w:rPr>
        <w:commentReference w:id="9"/>
      </w:r>
      <w:r>
        <w:rPr>
          <w:rFonts w:cstheme="majorHAnsi"/>
          <w:kern w:val="0"/>
          <w:lang w:val="en-US"/>
        </w:rPr>
        <w:t xml:space="preserve">. </w:t>
      </w:r>
      <w:r w:rsidR="00673E7D">
        <w:rPr>
          <w:rFonts w:cstheme="majorHAnsi"/>
          <w:lang w:val="en-US"/>
        </w:rPr>
        <w:t xml:space="preserve">Prevalence is a common parasitological parameter that gives information on the proportion of infected individuals in a given group, and can be measured for both populations and communities of individuals </w:t>
      </w:r>
      <w:r w:rsidR="00673E7D">
        <w:rPr>
          <w:rFonts w:cstheme="majorHAnsi"/>
          <w:lang w:val="en-US"/>
        </w:rPr>
        <w:fldChar w:fldCharType="begin"/>
      </w:r>
      <w:r w:rsidR="00673E7D">
        <w:rPr>
          <w:rFonts w:cstheme="majorHAnsi"/>
          <w:lang w:val="en-US"/>
        </w:rPr>
        <w:instrText xml:space="preserve"> ADDIN ZOTERO_ITEM CSL_CITATION {"citationID":"LS94yjVx","properties":{"formattedCitation":"(A. O. Bush et al., 1997; R\\uc0\\u243{}zsa et al., 2000)","plainCitation":"(A. O. 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sidR="00673E7D">
        <w:rPr>
          <w:rFonts w:cstheme="majorHAnsi"/>
          <w:lang w:val="en-US"/>
        </w:rPr>
        <w:fldChar w:fldCharType="separate"/>
      </w:r>
      <w:r w:rsidR="00673E7D" w:rsidRPr="009A26C7">
        <w:rPr>
          <w:rFonts w:ascii="Calibri Light" w:cs="Calibri Light"/>
          <w:kern w:val="0"/>
          <w:lang w:val="en-US"/>
        </w:rPr>
        <w:t>(Bush et al., 1997; Rózsa et al., 2000)</w:t>
      </w:r>
      <w:r w:rsidR="00673E7D">
        <w:rPr>
          <w:rFonts w:cstheme="majorHAnsi"/>
          <w:lang w:val="en-US"/>
        </w:rPr>
        <w:fldChar w:fldCharType="end"/>
      </w:r>
      <w:r w:rsidR="00673E7D">
        <w:rPr>
          <w:rFonts w:cstheme="majorHAnsi"/>
          <w:lang w:val="en-US"/>
        </w:rPr>
        <w:t xml:space="preserve">. </w:t>
      </w:r>
      <w:r>
        <w:rPr>
          <w:rFonts w:cstheme="majorHAnsi"/>
          <w:kern w:val="0"/>
          <w:lang w:val="en-US"/>
        </w:rPr>
        <w:t>Patterns of regional-scale infection parameter</w:t>
      </w:r>
      <w:ins w:id="10" w:author="Sandra Ann Binning" w:date="2024-02-29T16:07:00Z">
        <w:r w:rsidR="001A6130">
          <w:rPr>
            <w:rFonts w:cstheme="majorHAnsi"/>
            <w:kern w:val="0"/>
            <w:lang w:val="en-US"/>
          </w:rPr>
          <w:t>s</w:t>
        </w:r>
      </w:ins>
      <w:r>
        <w:rPr>
          <w:rFonts w:cstheme="majorHAnsi"/>
          <w:kern w:val="0"/>
          <w:lang w:val="en-US"/>
        </w:rPr>
        <w:t xml:space="preserve">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w:t>
      </w:r>
      <w:commentRangeStart w:id="11"/>
      <w:r w:rsidR="001A6130">
        <w:rPr>
          <w:rFonts w:cstheme="majorHAnsi"/>
          <w:kern w:val="0"/>
          <w:lang w:val="en-US"/>
        </w:rPr>
        <w:t>Determining which underlying pattern at the local-scale driv</w:t>
      </w:r>
      <w:r w:rsidR="005B59C5">
        <w:rPr>
          <w:rFonts w:cstheme="majorHAnsi"/>
          <w:kern w:val="0"/>
          <w:lang w:val="en-US"/>
        </w:rPr>
        <w:t>es</w:t>
      </w:r>
      <w:r w:rsidR="001A6130">
        <w:rPr>
          <w:rFonts w:cstheme="majorHAnsi"/>
          <w:kern w:val="0"/>
          <w:lang w:val="en-US"/>
        </w:rPr>
        <w:t xml:space="preserve"> patterns at the regional scale is thus critical for understanding how infection is distributed across a landsc</w:t>
      </w:r>
      <w:r w:rsidR="005B59C5">
        <w:rPr>
          <w:rFonts w:cstheme="majorHAnsi"/>
          <w:kern w:val="0"/>
          <w:lang w:val="en-US"/>
        </w:rPr>
        <w:t>a</w:t>
      </w:r>
      <w:r w:rsidR="001A6130">
        <w:rPr>
          <w:rFonts w:cstheme="majorHAnsi"/>
          <w:kern w:val="0"/>
          <w:lang w:val="en-US"/>
        </w:rPr>
        <w:t>pe</w:t>
      </w:r>
      <w:r>
        <w:rPr>
          <w:rFonts w:cstheme="majorHAnsi"/>
          <w:kern w:val="0"/>
          <w:lang w:val="en-US"/>
        </w:rPr>
        <w:t>.</w:t>
      </w:r>
      <w:commentRangeEnd w:id="11"/>
      <w:r w:rsidR="005B59C5">
        <w:rPr>
          <w:rStyle w:val="Marquedecommentaire"/>
        </w:rPr>
        <w:commentReference w:id="11"/>
      </w:r>
    </w:p>
    <w:p w14:paraId="558DC640" w14:textId="77777777" w:rsidR="005C08E1" w:rsidRDefault="005C08E1" w:rsidP="005C08E1">
      <w:pPr>
        <w:autoSpaceDE w:val="0"/>
        <w:autoSpaceDN w:val="0"/>
        <w:adjustRightInd w:val="0"/>
        <w:spacing w:line="360" w:lineRule="auto"/>
        <w:jc w:val="both"/>
        <w:rPr>
          <w:rFonts w:cstheme="majorHAnsi"/>
          <w:kern w:val="0"/>
          <w:lang w:val="en-US"/>
        </w:rPr>
      </w:pPr>
    </w:p>
    <w:p w14:paraId="3AFB727F" w14:textId="27F80738" w:rsidR="005C08E1" w:rsidRPr="00397A67" w:rsidRDefault="00221729"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importance of scaling in explaining observed trends </w:t>
      </w:r>
      <w:r w:rsidR="005C08E1">
        <w:rPr>
          <w:rFonts w:cstheme="majorHAnsi"/>
          <w:kern w:val="0"/>
          <w:lang w:val="en-US"/>
        </w:rPr>
        <w:t xml:space="preserve">is especially relevant in parasite ecology given the hierarchical organization of both the parasite and host component. </w:t>
      </w:r>
      <w:r>
        <w:rPr>
          <w:rFonts w:cstheme="majorHAnsi"/>
          <w:kern w:val="0"/>
          <w:lang w:val="en-US"/>
        </w:rPr>
        <w:t>For example, parasites can be studied at different levels both within and among hosts. T</w:t>
      </w:r>
      <w:r w:rsidR="005C08E1">
        <w:rPr>
          <w:rFonts w:cstheme="majorHAnsi"/>
          <w:kern w:val="0"/>
          <w:lang w:val="en-US"/>
        </w:rPr>
        <w:t xml:space="preserve">he simplest clustering organization of parasites is an </w:t>
      </w:r>
      <w:proofErr w:type="spellStart"/>
      <w:r w:rsidR="005C08E1">
        <w:rPr>
          <w:rFonts w:cstheme="majorHAnsi"/>
          <w:kern w:val="0"/>
          <w:lang w:val="en-US"/>
        </w:rPr>
        <w:t>infrapopulation</w:t>
      </w:r>
      <w:proofErr w:type="spellEnd"/>
      <w:r>
        <w:rPr>
          <w:rFonts w:cstheme="majorHAnsi"/>
          <w:kern w:val="0"/>
          <w:lang w:val="en-US"/>
        </w:rPr>
        <w:t xml:space="preserve">, </w:t>
      </w:r>
      <w:r w:rsidR="005C08E1">
        <w:rPr>
          <w:rFonts w:cstheme="majorHAnsi"/>
          <w:kern w:val="0"/>
          <w:lang w:val="en-US"/>
        </w:rPr>
        <w:t>a parasite population within a host individual</w:t>
      </w:r>
      <w:r>
        <w:rPr>
          <w:rFonts w:cstheme="majorHAnsi"/>
          <w:kern w:val="0"/>
          <w:lang w:val="en-US"/>
        </w:rPr>
        <w:t>.</w:t>
      </w:r>
      <w:r w:rsidR="005C08E1">
        <w:rPr>
          <w:rFonts w:cstheme="majorHAnsi"/>
          <w:kern w:val="0"/>
          <w:lang w:val="en-US"/>
        </w:rPr>
        <w:t xml:space="preserve"> </w:t>
      </w:r>
      <w:r>
        <w:rPr>
          <w:rFonts w:cstheme="majorHAnsi"/>
          <w:kern w:val="0"/>
          <w:lang w:val="en-US"/>
        </w:rPr>
        <w:t>Different p</w:t>
      </w:r>
      <w:r w:rsidR="005C08E1">
        <w:rPr>
          <w:rFonts w:cstheme="majorHAnsi"/>
          <w:kern w:val="0"/>
          <w:lang w:val="en-US"/>
        </w:rPr>
        <w:t>arasite species can also co-exist within an individual host (</w:t>
      </w:r>
      <w:proofErr w:type="spellStart"/>
      <w:r w:rsidR="005C08E1">
        <w:rPr>
          <w:rFonts w:cstheme="majorHAnsi"/>
          <w:kern w:val="0"/>
          <w:lang w:val="en-US"/>
        </w:rPr>
        <w:t>infracommunity</w:t>
      </w:r>
      <w:proofErr w:type="spellEnd"/>
      <w:r w:rsidR="005C08E1">
        <w:rPr>
          <w:rFonts w:cstheme="majorHAnsi"/>
          <w:kern w:val="0"/>
          <w:lang w:val="en-US"/>
        </w:rPr>
        <w:t xml:space="preserve">) or within a host population (component community) (see </w:t>
      </w:r>
      <w:bookmarkStart w:id="12" w:name="ZOTERO_TEMP_BOOKMARK"/>
      <w:ins w:id="13" w:author="Juliane Vigneault" w:date="2024-03-17T12:47:00Z">
        <w:r w:rsidR="003A0659" w:rsidRPr="002A77C4">
          <w:rPr>
            <w:rFonts w:ascii="Times New Roman" w:hAnsi="Times New Roman" w:cs="Times New Roman"/>
            <w:kern w:val="0"/>
            <w:lang w:val="en-US"/>
          </w:rPr>
          <w:t xml:space="preserve">(Bush et al., 1997; </w:t>
        </w:r>
        <w:proofErr w:type="spellStart"/>
        <w:r w:rsidR="003A0659" w:rsidRPr="002A77C4">
          <w:rPr>
            <w:rFonts w:ascii="Times New Roman" w:hAnsi="Times New Roman" w:cs="Times New Roman"/>
            <w:kern w:val="0"/>
            <w:lang w:val="en-US"/>
          </w:rPr>
          <w:t>Rózsa</w:t>
        </w:r>
        <w:proofErr w:type="spellEnd"/>
        <w:r w:rsidR="003A0659" w:rsidRPr="002A77C4">
          <w:rPr>
            <w:rFonts w:ascii="Times New Roman" w:hAnsi="Times New Roman" w:cs="Times New Roman"/>
            <w:kern w:val="0"/>
            <w:lang w:val="en-US"/>
          </w:rPr>
          <w:t xml:space="preserve"> et al., 2000)</w:t>
        </w:r>
      </w:ins>
      <w:bookmarkEnd w:id="12"/>
      <w:r w:rsidR="005C08E1">
        <w:rPr>
          <w:rFonts w:cstheme="majorHAnsi"/>
          <w:kern w:val="0"/>
          <w:lang w:val="en-US"/>
        </w:rPr>
        <w:fldChar w:fldCharType="begin"/>
      </w:r>
      <w:r w:rsidR="005C08E1">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Bush et al., 1997 for more extended terminology)</w:t>
      </w:r>
      <w:r w:rsidR="005C08E1">
        <w:rPr>
          <w:rFonts w:cstheme="majorHAnsi"/>
          <w:kern w:val="0"/>
          <w:lang w:val="en-US"/>
        </w:rPr>
        <w:fldChar w:fldCharType="end"/>
      </w:r>
      <w:r w:rsidR="005C08E1">
        <w:rPr>
          <w:rFonts w:cstheme="majorHAnsi"/>
          <w:kern w:val="0"/>
          <w:lang w:val="en-US"/>
        </w:rPr>
        <w:t xml:space="preserve">. Component communities of metazoan parasites in fish host-populations have been the focus of many studies </w:t>
      </w:r>
      <w:r>
        <w:rPr>
          <w:rFonts w:cstheme="majorHAnsi"/>
          <w:kern w:val="0"/>
          <w:lang w:val="en-US"/>
        </w:rPr>
        <w:t>exploring</w:t>
      </w:r>
      <w:r w:rsidR="005C08E1">
        <w:rPr>
          <w:rFonts w:cstheme="majorHAnsi"/>
          <w:kern w:val="0"/>
          <w:lang w:val="en-US"/>
        </w:rPr>
        <w:t xml:space="preserve"> spatiotemporal patterns</w:t>
      </w:r>
      <w:r>
        <w:rPr>
          <w:rFonts w:cstheme="majorHAnsi"/>
          <w:kern w:val="0"/>
          <w:lang w:val="en-US"/>
        </w:rPr>
        <w:t xml:space="preserve"> of infection</w:t>
      </w:r>
      <w:r w:rsidR="005C08E1">
        <w:rPr>
          <w:rFonts w:cstheme="majorHAnsi"/>
          <w:kern w:val="0"/>
          <w:lang w:val="en-US"/>
        </w:rPr>
        <w:t xml:space="preserve"> </w:t>
      </w:r>
      <w:r w:rsidR="005C08E1">
        <w:rPr>
          <w:rFonts w:cstheme="majorHAnsi"/>
          <w:kern w:val="0"/>
          <w:lang w:val="en-US"/>
        </w:rPr>
        <w:fldChar w:fldCharType="begin"/>
      </w:r>
      <w:r w:rsidR="005C08E1">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BB39F1">
        <w:rPr>
          <w:rFonts w:cstheme="majorHAnsi"/>
          <w:kern w:val="0"/>
        </w:rPr>
        <w:instrText xml:space="preserve"> similar pattern: low species numbers, low diversity, and dominance by a single parasite species. Parasite commun</w:instrText>
      </w:r>
      <w:r w:rsidR="005C08E1"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sidRPr="00175304">
        <w:rPr>
          <w:rFonts w:ascii="Calibri Light" w:cs="Calibri Light"/>
          <w:kern w:val="0"/>
        </w:rPr>
        <w:t>(e.g. Carney &amp; Dick, 2000; González &amp; Poulin, 2005; Pérez-del-Olmo et al., 2009; Villalba-Vasquez et al., 2018)</w:t>
      </w:r>
      <w:r w:rsidR="005C08E1">
        <w:rPr>
          <w:rFonts w:cstheme="majorHAnsi"/>
          <w:kern w:val="0"/>
          <w:lang w:val="en-US"/>
        </w:rPr>
        <w:fldChar w:fldCharType="end"/>
      </w:r>
      <w:r w:rsidR="005C08E1" w:rsidRPr="00175304">
        <w:rPr>
          <w:rFonts w:cstheme="majorHAnsi"/>
          <w:kern w:val="0"/>
        </w:rPr>
        <w:t xml:space="preserve">. </w:t>
      </w:r>
      <w:r w:rsidR="005C08E1">
        <w:rPr>
          <w:rFonts w:cstheme="majorHAnsi"/>
          <w:kern w:val="0"/>
        </w:rPr>
        <w:t xml:space="preserve">For exemple, </w:t>
      </w:r>
      <w:r w:rsidR="005C08E1">
        <w:rPr>
          <w:rFonts w:cstheme="majorHAnsi"/>
          <w:kern w:val="0"/>
          <w:lang w:val="en-US"/>
        </w:rPr>
        <w:fldChar w:fldCharType="begin"/>
      </w:r>
      <w:r w:rsidR="005C08E1">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005C08E1"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Villalba-Vasquez et al. (2018)</w:t>
      </w:r>
      <w:r w:rsidR="005C08E1">
        <w:rPr>
          <w:rFonts w:cstheme="majorHAnsi"/>
          <w:kern w:val="0"/>
          <w:lang w:val="en-US"/>
        </w:rPr>
        <w:fldChar w:fldCharType="end"/>
      </w:r>
      <w:r w:rsidR="005C08E1">
        <w:rPr>
          <w:rFonts w:cstheme="majorHAnsi"/>
          <w:kern w:val="0"/>
          <w:lang w:val="en-US"/>
        </w:rPr>
        <w:t xml:space="preserve"> looked at </w:t>
      </w:r>
      <w:proofErr w:type="spellStart"/>
      <w:r w:rsidR="005C08E1">
        <w:rPr>
          <w:rFonts w:cstheme="majorHAnsi"/>
          <w:kern w:val="0"/>
          <w:lang w:val="en-US"/>
        </w:rPr>
        <w:t>infracommunities</w:t>
      </w:r>
      <w:proofErr w:type="spellEnd"/>
      <w:r w:rsidR="005C08E1">
        <w:rPr>
          <w:rFonts w:cstheme="majorHAnsi"/>
          <w:kern w:val="0"/>
          <w:lang w:val="en-US"/>
        </w:rPr>
        <w:t xml:space="preserve"> and component communities of parasites in Panama spadefish (</w:t>
      </w:r>
      <w:proofErr w:type="spellStart"/>
      <w:r w:rsidR="005C08E1" w:rsidRPr="00175304">
        <w:rPr>
          <w:rFonts w:cstheme="majorHAnsi"/>
          <w:i/>
          <w:iCs/>
          <w:kern w:val="0"/>
          <w:lang w:val="en-US"/>
        </w:rPr>
        <w:t>Parapsettus</w:t>
      </w:r>
      <w:proofErr w:type="spellEnd"/>
      <w:r w:rsidR="005C08E1" w:rsidRPr="00175304">
        <w:rPr>
          <w:rFonts w:cstheme="majorHAnsi"/>
          <w:i/>
          <w:iCs/>
          <w:kern w:val="0"/>
          <w:lang w:val="en-US"/>
        </w:rPr>
        <w:t xml:space="preserve"> </w:t>
      </w:r>
      <w:proofErr w:type="spellStart"/>
      <w:r w:rsidR="005C08E1" w:rsidRPr="00175304">
        <w:rPr>
          <w:rFonts w:cstheme="majorHAnsi"/>
          <w:i/>
          <w:iCs/>
          <w:kern w:val="0"/>
          <w:lang w:val="en-US"/>
        </w:rPr>
        <w:t>panamensis</w:t>
      </w:r>
      <w:proofErr w:type="spellEnd"/>
      <w:r w:rsidR="005C08E1">
        <w:rPr>
          <w:rFonts w:cstheme="majorHAnsi"/>
          <w:kern w:val="0"/>
          <w:lang w:val="en-US"/>
        </w:rPr>
        <w:t xml:space="preserve">) collected </w:t>
      </w:r>
      <w:r w:rsidR="005C08E1">
        <w:rPr>
          <w:rFonts w:cstheme="majorHAnsi"/>
          <w:kern w:val="0"/>
          <w:lang w:val="en-US"/>
        </w:rPr>
        <w:lastRenderedPageBreak/>
        <w:t>over 6 years from 4 locations</w:t>
      </w:r>
      <w:r>
        <w:rPr>
          <w:rFonts w:cstheme="majorHAnsi"/>
          <w:kern w:val="0"/>
          <w:lang w:val="en-US"/>
        </w:rPr>
        <w:t>. Although they</w:t>
      </w:r>
      <w:r w:rsidR="005C08E1">
        <w:rPr>
          <w:rFonts w:cstheme="majorHAnsi"/>
          <w:kern w:val="0"/>
          <w:lang w:val="en-US"/>
        </w:rPr>
        <w:t xml:space="preserve"> found similar patterns of low species richness, low </w:t>
      </w:r>
      <w:proofErr w:type="gramStart"/>
      <w:r w:rsidR="005C08E1">
        <w:rPr>
          <w:rFonts w:cstheme="majorHAnsi"/>
          <w:kern w:val="0"/>
          <w:lang w:val="en-US"/>
        </w:rPr>
        <w:t>diversity</w:t>
      </w:r>
      <w:proofErr w:type="gramEnd"/>
      <w:r w:rsidR="005C08E1">
        <w:rPr>
          <w:rFonts w:cstheme="majorHAnsi"/>
          <w:kern w:val="0"/>
          <w:lang w:val="en-US"/>
        </w:rPr>
        <w:t xml:space="preserve"> and dominance from a single parasite species across locations, </w:t>
      </w:r>
      <w:r>
        <w:rPr>
          <w:rFonts w:cstheme="majorHAnsi"/>
          <w:kern w:val="0"/>
          <w:lang w:val="en-US"/>
        </w:rPr>
        <w:t xml:space="preserve">there were </w:t>
      </w:r>
      <w:r w:rsidR="005C08E1">
        <w:rPr>
          <w:rFonts w:cstheme="majorHAnsi"/>
          <w:kern w:val="0"/>
          <w:lang w:val="en-US"/>
        </w:rPr>
        <w:t>high variations in species composition and community structure between years and locations</w:t>
      </w:r>
      <w:r>
        <w:rPr>
          <w:rFonts w:cstheme="majorHAnsi"/>
          <w:kern w:val="0"/>
          <w:lang w:val="en-US"/>
        </w:rPr>
        <w:t xml:space="preserve"> (</w:t>
      </w:r>
      <w:proofErr w:type="spellStart"/>
      <w:r w:rsidRPr="002A77C4">
        <w:rPr>
          <w:rFonts w:ascii="Calibri Light" w:cs="Calibri Light"/>
          <w:kern w:val="0"/>
          <w:lang w:val="en-US"/>
        </w:rPr>
        <w:t>Villalba</w:t>
      </w:r>
      <w:proofErr w:type="spellEnd"/>
      <w:r w:rsidRPr="002A77C4">
        <w:rPr>
          <w:rFonts w:ascii="Calibri Light" w:cs="Calibri Light"/>
          <w:kern w:val="0"/>
          <w:lang w:val="en-US"/>
        </w:rPr>
        <w:t>-Vasquez et al., 2018</w:t>
      </w:r>
      <w:r>
        <w:rPr>
          <w:rFonts w:ascii="Calibri Light" w:cs="Calibri Light"/>
          <w:kern w:val="0"/>
          <w:lang w:val="en-US"/>
        </w:rPr>
        <w:t>)</w:t>
      </w:r>
      <w:r w:rsidR="005C08E1">
        <w:rPr>
          <w:rFonts w:cstheme="majorHAnsi"/>
          <w:kern w:val="0"/>
          <w:lang w:val="en-US"/>
        </w:rPr>
        <w:t xml:space="preserve">. </w:t>
      </w:r>
      <w:r w:rsidR="005C08E1" w:rsidRPr="00A92D1D">
        <w:rPr>
          <w:rFonts w:cstheme="majorHAnsi"/>
          <w:kern w:val="0"/>
          <w:lang w:val="en-US"/>
        </w:rPr>
        <w:t>Conversely, species-</w:t>
      </w:r>
      <w:r w:rsidR="005C08E1">
        <w:rPr>
          <w:rFonts w:cstheme="majorHAnsi"/>
          <w:kern w:val="0"/>
          <w:lang w:val="en-US"/>
        </w:rPr>
        <w:t>level</w:t>
      </w:r>
      <w:r w:rsidR="005C08E1" w:rsidRPr="00A92D1D">
        <w:rPr>
          <w:rFonts w:cstheme="majorHAnsi"/>
          <w:kern w:val="0"/>
          <w:lang w:val="en-US"/>
        </w:rPr>
        <w:t xml:space="preserve"> infection </w:t>
      </w:r>
      <w:r w:rsidR="005C08E1">
        <w:rPr>
          <w:rFonts w:cstheme="majorHAnsi"/>
          <w:kern w:val="0"/>
          <w:lang w:val="en-US"/>
        </w:rPr>
        <w:t xml:space="preserve">patterns in </w:t>
      </w:r>
      <w:r w:rsidR="005C08E1" w:rsidRPr="00A92D1D">
        <w:rPr>
          <w:rFonts w:cstheme="majorHAnsi"/>
          <w:kern w:val="0"/>
          <w:lang w:val="en-US"/>
        </w:rPr>
        <w:t>host-communit</w:t>
      </w:r>
      <w:r w:rsidR="005C08E1">
        <w:rPr>
          <w:rFonts w:cstheme="majorHAnsi"/>
          <w:kern w:val="0"/>
          <w:lang w:val="en-US"/>
        </w:rPr>
        <w:t>ies</w:t>
      </w:r>
      <w:r w:rsidR="005C08E1" w:rsidRPr="00A92D1D">
        <w:rPr>
          <w:rFonts w:cstheme="majorHAnsi"/>
          <w:kern w:val="0"/>
          <w:lang w:val="en-US"/>
        </w:rPr>
        <w:t xml:space="preserve"> </w:t>
      </w:r>
      <w:r w:rsidR="005C08E1">
        <w:rPr>
          <w:rFonts w:cstheme="majorHAnsi"/>
          <w:kern w:val="0"/>
          <w:lang w:val="en-US"/>
        </w:rPr>
        <w:t xml:space="preserve">(i.e., one parasite species infecting many host species in a community) remains largely unexplored across spatial scales (but see </w:t>
      </w:r>
      <w:r w:rsidR="005C08E1">
        <w:rPr>
          <w:rFonts w:cstheme="majorHAnsi"/>
          <w:kern w:val="0"/>
          <w:lang w:val="en-US"/>
        </w:rPr>
        <w:fldChar w:fldCharType="begin"/>
      </w:r>
      <w:r w:rsidR="005C08E1">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005C08E1" w:rsidRPr="001C50FA">
        <w:rPr>
          <w:rFonts w:cstheme="majorHAnsi"/>
          <w:kern w:val="0"/>
        </w:rPr>
        <w:instrText xml:space="preserve">iotic environment, whereas Haemoproteus spp. infection patterns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sidR="005C08E1">
        <w:rPr>
          <w:rFonts w:cstheme="majorHAnsi"/>
          <w:kern w:val="0"/>
          <w:lang w:val="en-US"/>
        </w:rPr>
        <w:fldChar w:fldCharType="separate"/>
      </w:r>
      <w:r w:rsidR="005C08E1" w:rsidRPr="0049636F">
        <w:rPr>
          <w:rFonts w:cstheme="majorHAnsi"/>
          <w:noProof/>
          <w:kern w:val="0"/>
        </w:rPr>
        <w:t>Bielby et al., 2021; Moore et al., 2014; Olsson-Pons et al., 2015)</w:t>
      </w:r>
      <w:r w:rsidR="005C08E1">
        <w:rPr>
          <w:rFonts w:cstheme="majorHAnsi"/>
          <w:kern w:val="0"/>
          <w:lang w:val="en-US"/>
        </w:rPr>
        <w:fldChar w:fldCharType="end"/>
      </w:r>
      <w:r w:rsidR="005C08E1" w:rsidRPr="0049636F">
        <w:rPr>
          <w:rFonts w:cstheme="majorHAnsi"/>
          <w:kern w:val="0"/>
        </w:rPr>
        <w:t xml:space="preserve">. </w:t>
      </w:r>
      <w:r>
        <w:rPr>
          <w:rFonts w:cstheme="majorHAnsi"/>
          <w:kern w:val="0"/>
          <w:lang w:val="en-US"/>
        </w:rPr>
        <w:t>From</w:t>
      </w:r>
      <w:r w:rsidRPr="00AC1C02">
        <w:rPr>
          <w:rFonts w:cstheme="majorHAnsi"/>
          <w:kern w:val="0"/>
          <w:lang w:val="en-US"/>
        </w:rPr>
        <w:t xml:space="preserve"> </w:t>
      </w:r>
      <w:r w:rsidR="005C08E1" w:rsidRPr="00AC1C02">
        <w:rPr>
          <w:rFonts w:cstheme="majorHAnsi"/>
          <w:kern w:val="0"/>
          <w:lang w:val="en-US"/>
        </w:rPr>
        <w:t>an ecological perspective, studying infections at the host-comm</w:t>
      </w:r>
      <w:r w:rsidR="005C08E1">
        <w:rPr>
          <w:rFonts w:cstheme="majorHAnsi"/>
          <w:kern w:val="0"/>
          <w:lang w:val="en-US"/>
        </w:rPr>
        <w:t xml:space="preserve">unity level is </w:t>
      </w:r>
      <w:commentRangeStart w:id="14"/>
      <w:r w:rsidR="005C08E1">
        <w:rPr>
          <w:rFonts w:cstheme="majorHAnsi"/>
          <w:kern w:val="0"/>
          <w:lang w:val="en-US"/>
        </w:rPr>
        <w:t xml:space="preserve">coherent </w:t>
      </w:r>
      <w:commentRangeEnd w:id="14"/>
      <w:r>
        <w:rPr>
          <w:rStyle w:val="Marquedecommentaire"/>
        </w:rPr>
        <w:commentReference w:id="14"/>
      </w:r>
      <w:r w:rsidR="005C08E1">
        <w:rPr>
          <w:rFonts w:cstheme="majorHAnsi"/>
          <w:kern w:val="0"/>
          <w:lang w:val="en-US"/>
        </w:rPr>
        <w:t xml:space="preserve">because hosts can co-exist within the same habitat exposing them to similar encounter </w:t>
      </w:r>
      <w:ins w:id="15" w:author="Sandra Ann Binning" w:date="2024-02-29T16:24:00Z">
        <w:r w:rsidR="00C01516">
          <w:rPr>
            <w:rFonts w:cstheme="majorHAnsi"/>
            <w:kern w:val="0"/>
            <w:lang w:val="en-US"/>
          </w:rPr>
          <w:t xml:space="preserve">rates </w:t>
        </w:r>
      </w:ins>
      <w:r w:rsidR="005C08E1">
        <w:rPr>
          <w:rFonts w:cstheme="majorHAnsi"/>
          <w:kern w:val="0"/>
          <w:lang w:val="en-US"/>
        </w:rPr>
        <w:t xml:space="preserve">with infectious stages of parasites. </w:t>
      </w:r>
      <w:r w:rsidR="009B2190">
        <w:rPr>
          <w:rFonts w:cstheme="majorHAnsi"/>
          <w:kern w:val="0"/>
          <w:lang w:val="en-US"/>
        </w:rPr>
        <w:t>For example</w:t>
      </w:r>
      <w:r w:rsidR="005C08E1">
        <w:rPr>
          <w:rFonts w:cstheme="majorHAnsi"/>
          <w:kern w:val="0"/>
          <w:lang w:val="en-US"/>
        </w:rPr>
        <w:t xml:space="preserve">, a study on macaques </w:t>
      </w:r>
      <w:r w:rsidR="009B2190">
        <w:rPr>
          <w:rFonts w:cstheme="majorHAnsi"/>
          <w:kern w:val="0"/>
          <w:lang w:val="en-US"/>
        </w:rPr>
        <w:t xml:space="preserve">(species name) </w:t>
      </w:r>
      <w:r w:rsidR="005C08E1">
        <w:rPr>
          <w:rFonts w:cstheme="majorHAnsi"/>
          <w:kern w:val="0"/>
          <w:lang w:val="en-US"/>
        </w:rPr>
        <w:t xml:space="preserve">found that </w:t>
      </w:r>
      <w:commentRangeStart w:id="16"/>
      <w:r w:rsidR="005C08E1">
        <w:rPr>
          <w:rFonts w:cstheme="majorHAnsi"/>
          <w:kern w:val="0"/>
          <w:lang w:val="en-US"/>
        </w:rPr>
        <w:t xml:space="preserve">omitting individuals of a social network can change the strength of the relationship between parasites intensity </w:t>
      </w:r>
      <w:commentRangeEnd w:id="16"/>
      <w:r w:rsidR="009B2190">
        <w:rPr>
          <w:rStyle w:val="Marquedecommentaire"/>
        </w:rPr>
        <w:commentReference w:id="16"/>
      </w:r>
      <w:r w:rsidR="005C08E1">
        <w:rPr>
          <w:rFonts w:cstheme="majorHAnsi"/>
          <w:kern w:val="0"/>
          <w:lang w:val="en-US"/>
        </w:rPr>
        <w:t xml:space="preserve">and social network centrality </w:t>
      </w:r>
      <w:r w:rsidR="005C08E1">
        <w:rPr>
          <w:rFonts w:cstheme="majorHAnsi"/>
          <w:kern w:val="0"/>
          <w:lang w:val="en-US"/>
        </w:rPr>
        <w:fldChar w:fldCharType="begin"/>
      </w:r>
      <w:r w:rsidR="005C08E1">
        <w:rPr>
          <w:rFonts w:cstheme="majorHAnsi"/>
          <w:kern w:val="0"/>
          <w:lang w:val="en-US"/>
        </w:rPr>
        <w:instrText xml:space="preserve"> ADDIN ZOTERO_ITEM CSL_CITATION {"citationID":"5OhpYjy1","properties":{"formattedCitation":"(Xu et al., 2022)","plainCitation":"(Xu et al., 2022)","noteIndex":0},"citationItems":[{"id":7721,"uris":["http://zotero.org/groups/2585270/items/JIH2F8PK"],"itemData":{"id":7721,"type":"article-journal","abstract":"Group living is beneficial for individuals, but also comes with costs. One such cost is the increased possibility of pathogen transmission because increased numbers or frequencies of social contacts are often associated with increased parasite abundance or diversity. The social structure of a group or population is paramount to patterns of infection and transmission. Yet, for various reasons, studies investigating the links between sociality and parasitism in animals, especially in primates, have only accounted for parts of the group (e.g., only adults), which is likely to impact the interpretation of results. Here, we investigated the relationship between social network centrality and an estimate of gastrointestinal helminth infection intensity in a whole group of Japanese macaques (Macaca fuscata). We then tested the impact of omitting parts of the group on this relationship. We aimed to test: (1) whether social network centrality –in terms of the number of partners (degree), frequency of interactions (strength), and level of social integration (eigenvector) –was linked to parasite infection intensity (estimated by eggs per gram of faeces, EPG); and, (2) to what extent excluding portions of individuals within the group might influence the observed relationship. We conducted social network analysis on data collected from one group of Japanese macaques over three months on Koshima Island, Japan. We then ran a series of knock-out simulations. General linear mixed models showed that, at the whole-group level, network centrality was positively associated with geohelminth infection intensity. However, in partial networks with only adult females, only juveniles, or random subsets of the group, the strength of this relationship - albeit still generally positive - lost statistical significance. Furthermore, knock-out simulations where individuals were removed but network metrics were retained from the original whole-group network showed that these changes are partly a power issue and partly an effect of sampling the incomplete network. Our study indicates that sampling bias can thus hamper our ability to detect real network effects involving social interaction and parasitism. In addition to supporting earlier results linking geohelminth infection to Japanese macaque social networks, this work introduces important methodological considerations for research into the dynamics of social transmission, with implications for infectious disease epidemiology, population management, and health interventions.","container-title":"PeerJ","DOI":"10.7717/peerj.14305","ISSN":"2167-8359","journalAbbreviation":"PeerJ","language":"en","note":"publisher: PeerJ Inc.","page":"e14305","source":"peerj.com","title":"Linking parasitism to network centrality and the impact of sampling bias in its interpretation","volume":"10","author":[{"family":"Xu","given":"Zhihong"},{"family":"MacIntosh","given":"Andrew J. J."},{"family":"Castellano-Navarro","given":"Alba"},{"family":"Macanás-Martínez","given":"Emilio"},{"family":"Suzumura","given":"Takafumi"},{"family":"Duboscq","given":"Julie"}],"issued":{"date-parts":[["2022",11,18]]}}}],"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(Xu et al., 2022)</w:t>
      </w:r>
      <w:r w:rsidR="005C08E1">
        <w:rPr>
          <w:rFonts w:cstheme="majorHAnsi"/>
          <w:kern w:val="0"/>
          <w:lang w:val="en-US"/>
        </w:rPr>
        <w:fldChar w:fldCharType="end"/>
      </w:r>
      <w:r w:rsidR="005C08E1">
        <w:rPr>
          <w:rFonts w:cstheme="majorHAnsi"/>
          <w:kern w:val="0"/>
          <w:lang w:val="en-US"/>
        </w:rPr>
        <w:t xml:space="preserve">, suggesting that the interactions </w:t>
      </w:r>
      <w:commentRangeStart w:id="17"/>
      <w:r w:rsidR="005C08E1">
        <w:rPr>
          <w:rFonts w:cstheme="majorHAnsi"/>
          <w:kern w:val="0"/>
          <w:lang w:val="en-US"/>
        </w:rPr>
        <w:t xml:space="preserve">between hosts of a population or community are a structuring </w:t>
      </w:r>
      <w:commentRangeEnd w:id="17"/>
      <w:r w:rsidR="009B2190">
        <w:rPr>
          <w:rStyle w:val="Marquedecommentaire"/>
        </w:rPr>
        <w:commentReference w:id="17"/>
      </w:r>
      <w:r w:rsidR="005C08E1">
        <w:rPr>
          <w:rFonts w:cstheme="majorHAnsi"/>
          <w:kern w:val="0"/>
          <w:lang w:val="en-US"/>
        </w:rPr>
        <w:t>factor of parasite infection.</w:t>
      </w:r>
    </w:p>
    <w:p w14:paraId="5B644588" w14:textId="77777777" w:rsidR="005C08E1" w:rsidRPr="00397A67" w:rsidRDefault="005C08E1" w:rsidP="005C08E1">
      <w:pPr>
        <w:autoSpaceDE w:val="0"/>
        <w:autoSpaceDN w:val="0"/>
        <w:adjustRightInd w:val="0"/>
        <w:spacing w:line="360" w:lineRule="auto"/>
        <w:jc w:val="both"/>
        <w:rPr>
          <w:rFonts w:cstheme="majorHAnsi"/>
          <w:kern w:val="0"/>
          <w:lang w:val="en-US"/>
        </w:rPr>
      </w:pPr>
    </w:p>
    <w:p w14:paraId="30CC529E" w14:textId="03EAE4A4" w:rsidR="005C08E1" w:rsidRPr="0053061F"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Despite recent efforts, it remains unclear whether infection patterns result from stochasticity (i.e., infection patterns</w:t>
      </w:r>
      <w:r w:rsidR="00241A9E">
        <w:rPr>
          <w:rFonts w:cstheme="majorHAnsi"/>
          <w:kern w:val="0"/>
          <w:lang w:val="en-US"/>
        </w:rPr>
        <w:t xml:space="preserve"> that</w:t>
      </w:r>
      <w:r>
        <w:rPr>
          <w:rFonts w:cstheme="majorHAnsi"/>
          <w:kern w:val="0"/>
          <w:lang w:val="en-US"/>
        </w:rPr>
        <w:t xml:space="preserve"> do not differ from randomness) or determinist filtering (i.e., infection patterns </w:t>
      </w:r>
      <w:r w:rsidR="00E03307">
        <w:rPr>
          <w:rFonts w:cstheme="majorHAnsi"/>
          <w:kern w:val="0"/>
          <w:lang w:val="en-US"/>
        </w:rPr>
        <w:t xml:space="preserve">that </w:t>
      </w:r>
      <w:r>
        <w:rPr>
          <w:rFonts w:cstheme="majorHAnsi"/>
          <w:kern w:val="0"/>
          <w:lang w:val="en-US"/>
        </w:rPr>
        <w:t>are explained by a set of known drivers and mechanisms)</w:t>
      </w:r>
      <w:r w:rsidRPr="00296A7B">
        <w:rPr>
          <w:rFonts w:cstheme="majorHAnsi"/>
          <w:color w:val="FF0000"/>
          <w:kern w:val="0"/>
          <w:lang w:val="en-US"/>
        </w:rPr>
        <w:t xml:space="preserve"> </w:t>
      </w:r>
      <w:r w:rsidRPr="00313AB0">
        <w:rPr>
          <w:rFonts w:cstheme="majorHAnsi"/>
          <w:kern w:val="0"/>
          <w:lang w:val="en-US"/>
        </w:rPr>
        <w:fldChar w:fldCharType="begin"/>
      </w:r>
      <w:r>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cstheme="majorHAnsi"/>
          <w:kern w:val="0"/>
          <w:lang w:val="en-US"/>
        </w:rPr>
        <w:fldChar w:fldCharType="separate"/>
      </w:r>
      <w:r w:rsidRPr="005F41BD">
        <w:rPr>
          <w:rFonts w:ascii="Calibri Light" w:cs="Calibri Light"/>
          <w:kern w:val="0"/>
          <w:lang w:val="en-US"/>
        </w:rPr>
        <w:t>(</w:t>
      </w:r>
      <w:r>
        <w:rPr>
          <w:rFonts w:ascii="Calibri Light" w:cs="Calibri Light"/>
          <w:kern w:val="0"/>
          <w:lang w:val="en-US"/>
        </w:rPr>
        <w:t xml:space="preserve">e.g., </w:t>
      </w:r>
      <w:r w:rsidRPr="005F41BD">
        <w:rPr>
          <w:rFonts w:ascii="Calibri Light" w:cs="Calibri Light"/>
          <w:kern w:val="0"/>
          <w:lang w:val="en-US"/>
        </w:rPr>
        <w:t>Carney &amp; Dick, 2000; González &amp; Poulin, 2005; Kennedy, 2009; Poulin &amp; Valtonen, 2002)</w:t>
      </w:r>
      <w:r w:rsidRPr="00313AB0">
        <w:rPr>
          <w:rFonts w:cstheme="majorHAnsi"/>
          <w:kern w:val="0"/>
          <w:lang w:val="en-US"/>
        </w:rPr>
        <w:fldChar w:fldCharType="end"/>
      </w:r>
      <w:r w:rsidRPr="00313AB0">
        <w:rPr>
          <w:rFonts w:cstheme="majorHAnsi"/>
          <w:kern w:val="0"/>
          <w:lang w:val="en-US"/>
        </w:rPr>
        <w:t>.</w:t>
      </w:r>
      <w:r>
        <w:rPr>
          <w:rFonts w:cstheme="majorHAnsi"/>
          <w:kern w:val="0"/>
          <w:lang w:val="en-US"/>
        </w:rPr>
        <w:t xml:space="preserve"> Studies have shown that both local biotic (e.g., parasite-parasite interactions, host behavior, feeding preference</w:t>
      </w:r>
      <w:r w:rsidR="00E03307">
        <w:rPr>
          <w:rFonts w:cstheme="majorHAnsi"/>
          <w:kern w:val="0"/>
          <w:lang w:val="en-US"/>
        </w:rPr>
        <w:t>s</w:t>
      </w:r>
      <w:r>
        <w:rPr>
          <w:rFonts w:cstheme="majorHAnsi"/>
          <w:kern w:val="0"/>
          <w:lang w:val="en-US"/>
        </w:rPr>
        <w:t xml:space="preserve">) and abiotic (e.g., habitat structure, water chemistry, pollution) components can be correlated </w:t>
      </w:r>
      <w:r w:rsidR="00E03307">
        <w:rPr>
          <w:rFonts w:cstheme="majorHAnsi"/>
          <w:kern w:val="0"/>
          <w:lang w:val="en-US"/>
        </w:rPr>
        <w:t xml:space="preserve">with </w:t>
      </w:r>
      <w:r>
        <w:rPr>
          <w:rFonts w:cstheme="majorHAnsi"/>
          <w:kern w:val="0"/>
          <w:lang w:val="en-US"/>
        </w:rPr>
        <w:t xml:space="preserve">variation in infection metrics at various spatial scales </w:t>
      </w:r>
      <w:r>
        <w:rPr>
          <w:rFonts w:cstheme="majorHAnsi"/>
          <w:kern w:val="0"/>
          <w:lang w:val="en-US"/>
        </w:rPr>
        <w:fldChar w:fldCharType="begin"/>
      </w:r>
      <w:r>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Pr>
          <w:rFonts w:cstheme="majorHAnsi"/>
          <w:kern w:val="0"/>
          <w:lang w:val="en-US"/>
        </w:rPr>
        <w:fldChar w:fldCharType="separate"/>
      </w:r>
      <w:r>
        <w:rPr>
          <w:rFonts w:ascii="Calibri Light" w:cs="Calibri Light"/>
          <w:kern w:val="0"/>
          <w:lang w:val="en-US"/>
        </w:rPr>
        <w:t>(Altman &amp; Byers, 2014; Falke &amp; Preston, 2021; Lagrue et al., 2011; Lagrue &amp; Poulin, 2015; Poulin &amp; Morand, 1999; Thieltges et al., 2008)</w:t>
      </w:r>
      <w:r>
        <w:rPr>
          <w:rFonts w:cstheme="majorHAnsi"/>
          <w:kern w:val="0"/>
          <w:lang w:val="en-US"/>
        </w:rPr>
        <w:fldChar w:fldCharType="end"/>
      </w:r>
      <w:r>
        <w:rPr>
          <w:rFonts w:cstheme="majorHAnsi"/>
          <w:kern w:val="0"/>
          <w:lang w:val="en-US"/>
        </w:rPr>
        <w:t xml:space="preserve">. Also, individual host characteristics </w:t>
      </w:r>
      <w:commentRangeStart w:id="18"/>
      <w:r>
        <w:rPr>
          <w:rFonts w:cstheme="majorHAnsi"/>
          <w:kern w:val="0"/>
          <w:lang w:val="en-US"/>
        </w:rPr>
        <w:t xml:space="preserve">such as sex </w:t>
      </w:r>
      <w:r>
        <w:rPr>
          <w:rFonts w:cstheme="majorHAnsi"/>
          <w:kern w:val="0"/>
          <w:lang w:val="en-US"/>
        </w:rPr>
        <w:fldChar w:fldCharType="begin"/>
      </w:r>
      <w:r>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cstheme="majorHAnsi"/>
          <w:kern w:val="0"/>
          <w:lang w:val="en-US"/>
        </w:rPr>
        <w:fldChar w:fldCharType="separate"/>
      </w:r>
      <w:r>
        <w:rPr>
          <w:rFonts w:cstheme="majorHAnsi"/>
          <w:noProof/>
          <w:kern w:val="0"/>
          <w:lang w:val="en-US"/>
        </w:rPr>
        <w:t>(Zuk &amp; McKean, 1996)</w:t>
      </w:r>
      <w:r>
        <w:rPr>
          <w:rFonts w:cstheme="majorHAnsi"/>
          <w:kern w:val="0"/>
          <w:lang w:val="en-US"/>
        </w:rPr>
        <w:fldChar w:fldCharType="end"/>
      </w:r>
      <w:r>
        <w:rPr>
          <w:rFonts w:cstheme="majorHAnsi"/>
          <w:kern w:val="0"/>
          <w:lang w:val="en-US"/>
        </w:rPr>
        <w:t xml:space="preserve">, age/size </w:t>
      </w:r>
      <w:r>
        <w:rPr>
          <w:rFonts w:cstheme="majorHAnsi"/>
          <w:kern w:val="0"/>
          <w:lang w:val="en-US"/>
        </w:rPr>
        <w:fldChar w:fldCharType="begin"/>
      </w:r>
      <w:r>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cstheme="majorHAnsi"/>
          <w:kern w:val="0"/>
          <w:lang w:val="en-US"/>
        </w:rPr>
        <w:fldChar w:fldCharType="separate"/>
      </w:r>
      <w:r>
        <w:rPr>
          <w:rFonts w:cstheme="majorHAnsi"/>
          <w:noProof/>
          <w:kern w:val="0"/>
          <w:lang w:val="en-US"/>
        </w:rPr>
        <w:t>(Marcogliese et al., 2001; Poulin, 2000)</w:t>
      </w:r>
      <w:r>
        <w:rPr>
          <w:rFonts w:cstheme="majorHAnsi"/>
          <w:kern w:val="0"/>
          <w:lang w:val="en-US"/>
        </w:rPr>
        <w:fldChar w:fldCharType="end"/>
      </w:r>
      <w:r>
        <w:rPr>
          <w:rFonts w:cstheme="majorHAnsi"/>
          <w:kern w:val="0"/>
          <w:lang w:val="en-US"/>
        </w:rPr>
        <w:t xml:space="preserve"> and genetics </w:t>
      </w:r>
      <w:commentRangeEnd w:id="18"/>
      <w:r w:rsidR="00E03307">
        <w:rPr>
          <w:rStyle w:val="Marquedecommentaire"/>
        </w:rPr>
        <w:commentReference w:id="18"/>
      </w:r>
      <w:r>
        <w:rPr>
          <w:rFonts w:cstheme="majorHAnsi"/>
          <w:kern w:val="0"/>
          <w:lang w:val="en-US"/>
        </w:rPr>
        <w:fldChar w:fldCharType="begin"/>
      </w:r>
      <w:r>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cstheme="majorHAnsi"/>
          <w:kern w:val="0"/>
          <w:lang w:val="en-US"/>
        </w:rPr>
        <w:fldChar w:fldCharType="separate"/>
      </w:r>
      <w:r>
        <w:rPr>
          <w:rFonts w:cstheme="majorHAnsi"/>
          <w:noProof/>
          <w:kern w:val="0"/>
          <w:lang w:val="en-US"/>
        </w:rPr>
        <w:t>(Williams-Blangero et al., 2012)</w:t>
      </w:r>
      <w:r>
        <w:rPr>
          <w:rFonts w:cstheme="majorHAnsi"/>
          <w:kern w:val="0"/>
          <w:lang w:val="en-US"/>
        </w:rPr>
        <w:fldChar w:fldCharType="end"/>
      </w:r>
      <w:r>
        <w:rPr>
          <w:rFonts w:cstheme="majorHAnsi"/>
          <w:kern w:val="0"/>
          <w:lang w:val="en-US"/>
        </w:rPr>
        <w:t xml:space="preserve"> drive host susceptibility leading to sources of variation in infection parameters of host-populations. For example, </w:t>
      </w:r>
      <w:r>
        <w:rPr>
          <w:rFonts w:cstheme="majorHAnsi"/>
          <w:kern w:val="0"/>
          <w:lang w:val="en-US"/>
        </w:rPr>
        <w:fldChar w:fldCharType="begin"/>
      </w:r>
      <w:r>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cstheme="majorHAnsi"/>
          <w:kern w:val="0"/>
          <w:lang w:val="en-US"/>
        </w:rPr>
        <w:fldChar w:fldCharType="separate"/>
      </w:r>
      <w:r>
        <w:rPr>
          <w:rFonts w:cstheme="majorHAnsi"/>
          <w:noProof/>
          <w:kern w:val="0"/>
          <w:lang w:val="en-US"/>
        </w:rPr>
        <w:t>Poulin (1996)</w:t>
      </w:r>
      <w:r>
        <w:rPr>
          <w:rFonts w:cstheme="majorHAnsi"/>
          <w:kern w:val="0"/>
          <w:lang w:val="en-US"/>
        </w:rPr>
        <w:fldChar w:fldCharType="end"/>
      </w:r>
      <w:r>
        <w:rPr>
          <w:rFonts w:cstheme="majorHAnsi"/>
          <w:kern w:val="0"/>
          <w:lang w:val="en-US"/>
        </w:rPr>
        <w:t xml:space="preserve"> found that infection prevalence of trematodes was higher in male</w:t>
      </w:r>
      <w:r w:rsidR="00E03307">
        <w:rPr>
          <w:rFonts w:cstheme="majorHAnsi"/>
          <w:kern w:val="0"/>
          <w:lang w:val="en-US"/>
        </w:rPr>
        <w:t>s</w:t>
      </w:r>
      <w:r>
        <w:rPr>
          <w:rFonts w:cstheme="majorHAnsi"/>
          <w:kern w:val="0"/>
          <w:lang w:val="en-US"/>
        </w:rPr>
        <w:t xml:space="preserve"> across bird and mammal hosts. Infection prevalence can thus be sex-biased within host-populations </w:t>
      </w:r>
      <w:r>
        <w:rPr>
          <w:rFonts w:cstheme="majorHAnsi"/>
          <w:kern w:val="0"/>
          <w:lang w:val="en-US"/>
        </w:rPr>
        <w:fldChar w:fldCharType="begin"/>
      </w:r>
      <w:r>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cstheme="majorHAnsi"/>
          <w:kern w:val="0"/>
          <w:lang w:val="en-US"/>
        </w:rPr>
        <w:fldChar w:fldCharType="separate"/>
      </w:r>
      <w:r>
        <w:rPr>
          <w:rFonts w:cstheme="majorHAnsi"/>
          <w:noProof/>
          <w:kern w:val="0"/>
          <w:lang w:val="en-US"/>
        </w:rPr>
        <w:t>(Kowalski et al., 2015)</w:t>
      </w:r>
      <w:r>
        <w:rPr>
          <w:rFonts w:cstheme="majorHAnsi"/>
          <w:kern w:val="0"/>
          <w:lang w:val="en-US"/>
        </w:rPr>
        <w:fldChar w:fldCharType="end"/>
      </w:r>
      <w:r>
        <w:rPr>
          <w:rFonts w:cstheme="majorHAnsi"/>
          <w:kern w:val="0"/>
          <w:lang w:val="en-US"/>
        </w:rPr>
        <w:t xml:space="preserve">. On a larger scale, host community metrics such as species richness and host population density can create a “dilution effect” by reducing a parasite’s encounter rates with </w:t>
      </w:r>
      <w:r w:rsidR="00E03307">
        <w:rPr>
          <w:rFonts w:cstheme="majorHAnsi"/>
          <w:kern w:val="0"/>
          <w:lang w:val="en-US"/>
        </w:rPr>
        <w:t xml:space="preserve">target </w:t>
      </w:r>
      <w:r>
        <w:rPr>
          <w:rFonts w:cstheme="majorHAnsi"/>
          <w:kern w:val="0"/>
          <w:lang w:val="en-US"/>
        </w:rPr>
        <w:t xml:space="preserve">hosts </w:t>
      </w:r>
      <w:r>
        <w:rPr>
          <w:rFonts w:cstheme="majorHAnsi"/>
          <w:kern w:val="0"/>
          <w:lang w:val="en-US"/>
        </w:rPr>
        <w:fldChar w:fldCharType="begin"/>
      </w:r>
      <w:r>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kern w:val="0"/>
          <w:lang w:val="en-US"/>
        </w:rPr>
        <w:fldChar w:fldCharType="separate"/>
      </w:r>
      <w:r w:rsidRPr="004B18D7">
        <w:rPr>
          <w:rFonts w:cstheme="majorHAnsi"/>
          <w:noProof/>
          <w:kern w:val="0"/>
        </w:rPr>
        <w:t xml:space="preserve">(Ahn &amp; Goater, 2021; Buck &amp; Lutterschmidt, 2017; Civitello et al., 2015; Dargent et al., </w:t>
      </w:r>
      <w:r w:rsidRPr="004B18D7">
        <w:rPr>
          <w:rFonts w:cstheme="majorHAnsi"/>
          <w:noProof/>
          <w:kern w:val="0"/>
        </w:rPr>
        <w:lastRenderedPageBreak/>
        <w:t>2013; Lagrue &amp; Poulin, 2015)</w:t>
      </w:r>
      <w:r>
        <w:rPr>
          <w:rFonts w:cstheme="majorHAnsi"/>
          <w:kern w:val="0"/>
          <w:lang w:val="en-US"/>
        </w:rPr>
        <w:fldChar w:fldCharType="end"/>
      </w:r>
      <w:r w:rsidRPr="004B18D7">
        <w:rPr>
          <w:rFonts w:cstheme="majorHAnsi"/>
          <w:kern w:val="0"/>
        </w:rPr>
        <w:t xml:space="preserve">. </w:t>
      </w:r>
      <w:r w:rsidRPr="004B18D7">
        <w:rPr>
          <w:rFonts w:cstheme="majorHAnsi"/>
          <w:kern w:val="0"/>
          <w:lang w:val="en-US"/>
        </w:rPr>
        <w:t>For</w:t>
      </w:r>
      <w:r>
        <w:rPr>
          <w:rFonts w:cstheme="majorHAnsi"/>
          <w:kern w:val="0"/>
          <w:lang w:val="en-US"/>
        </w:rPr>
        <w:t xml:space="preserve"> instance, </w:t>
      </w:r>
      <w:commentRangeStart w:id="19"/>
      <w:r>
        <w:rPr>
          <w:rFonts w:cstheme="majorHAnsi"/>
          <w:kern w:val="0"/>
          <w:lang w:val="en-US"/>
        </w:rPr>
        <w:t xml:space="preserve">alternative host species </w:t>
      </w:r>
      <w:commentRangeEnd w:id="19"/>
      <w:r w:rsidR="00E03307">
        <w:rPr>
          <w:rStyle w:val="Marquedecommentaire"/>
        </w:rPr>
        <w:commentReference w:id="19"/>
      </w:r>
      <w:r>
        <w:rPr>
          <w:rFonts w:cstheme="majorHAnsi"/>
          <w:kern w:val="0"/>
          <w:lang w:val="en-US"/>
        </w:rPr>
        <w:t xml:space="preserve">can act as a decoy </w:t>
      </w:r>
      <w:del w:id="20" w:author="Sandra Ann Binning" w:date="2024-02-29T16:40:00Z">
        <w:r w:rsidDel="00E03307">
          <w:rPr>
            <w:rFonts w:cstheme="majorHAnsi"/>
            <w:kern w:val="0"/>
            <w:lang w:val="en-US"/>
          </w:rPr>
          <w:delText xml:space="preserve">deceiving </w:delText>
        </w:r>
      </w:del>
      <w:r w:rsidR="00E03307">
        <w:rPr>
          <w:rFonts w:cstheme="majorHAnsi"/>
          <w:kern w:val="0"/>
          <w:lang w:val="en-US"/>
        </w:rPr>
        <w:t xml:space="preserve">reducing </w:t>
      </w:r>
      <w:r>
        <w:rPr>
          <w:rFonts w:cstheme="majorHAnsi"/>
          <w:kern w:val="0"/>
          <w:lang w:val="en-US"/>
        </w:rPr>
        <w:t xml:space="preserve">infection </w:t>
      </w:r>
      <w:r w:rsidR="00E03307">
        <w:rPr>
          <w:rFonts w:cstheme="majorHAnsi"/>
          <w:kern w:val="0"/>
          <w:lang w:val="en-US"/>
        </w:rPr>
        <w:t>in</w:t>
      </w:r>
      <w:del w:id="21" w:author="Sandra Ann Binning" w:date="2024-02-29T16:40:00Z">
        <w:r w:rsidDel="00E03307">
          <w:rPr>
            <w:rFonts w:cstheme="majorHAnsi"/>
            <w:kern w:val="0"/>
            <w:lang w:val="en-US"/>
          </w:rPr>
          <w:delText>a</w:delText>
        </w:r>
      </w:del>
      <w:r>
        <w:rPr>
          <w:rFonts w:cstheme="majorHAnsi"/>
          <w:kern w:val="0"/>
          <w:lang w:val="en-US"/>
        </w:rPr>
        <w:t xml:space="preserve"> </w:t>
      </w:r>
      <w:r w:rsidR="00E03307">
        <w:rPr>
          <w:rFonts w:cstheme="majorHAnsi"/>
          <w:kern w:val="0"/>
          <w:lang w:val="en-US"/>
        </w:rPr>
        <w:t xml:space="preserve">target </w:t>
      </w:r>
      <w:r>
        <w:rPr>
          <w:rFonts w:cstheme="majorHAnsi"/>
          <w:kern w:val="0"/>
          <w:lang w:val="en-US"/>
        </w:rPr>
        <w:t>host species (</w:t>
      </w:r>
      <w:proofErr w:type="spellStart"/>
      <w:r>
        <w:rPr>
          <w:rFonts w:cstheme="majorHAnsi"/>
          <w:kern w:val="0"/>
          <w:lang w:val="en-US"/>
        </w:rPr>
        <w:fldChar w:fldCharType="begin"/>
      </w:r>
      <w:r>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kern w:val="0"/>
          <w:lang w:val="en-US"/>
        </w:rPr>
        <w:fldChar w:fldCharType="separate"/>
      </w:r>
      <w:r>
        <w:rPr>
          <w:rFonts w:cstheme="majorHAnsi"/>
          <w:noProof/>
          <w:kern w:val="0"/>
          <w:lang w:val="en-US"/>
        </w:rPr>
        <w:t>Ahn</w:t>
      </w:r>
      <w:proofErr w:type="spellEnd"/>
      <w:r>
        <w:rPr>
          <w:rFonts w:cstheme="majorHAnsi"/>
          <w:noProof/>
          <w:kern w:val="0"/>
          <w:lang w:val="en-US"/>
        </w:rPr>
        <w:t xml:space="preserve"> &amp; Goater, 2021)</w:t>
      </w:r>
      <w:r>
        <w:rPr>
          <w:rFonts w:cstheme="majorHAnsi"/>
          <w:kern w:val="0"/>
          <w:lang w:val="en-US"/>
        </w:rPr>
        <w:fldChar w:fldCharType="end"/>
      </w:r>
      <w:r>
        <w:rPr>
          <w:rFonts w:cstheme="majorHAnsi"/>
          <w:kern w:val="0"/>
          <w:lang w:val="en-US"/>
        </w:rPr>
        <w:t xml:space="preserve">. </w:t>
      </w:r>
      <w:commentRangeStart w:id="22"/>
      <w:r>
        <w:rPr>
          <w:rFonts w:cstheme="majorHAnsi"/>
          <w:kern w:val="0"/>
          <w:lang w:val="en-US"/>
        </w:rPr>
        <w:t>Local habitat characteristics have also been correlated to variation in parasitological parameters in host communities</w:t>
      </w:r>
      <w:commentRangeEnd w:id="22"/>
      <w:r w:rsidR="00E03307">
        <w:rPr>
          <w:rStyle w:val="Marquedecommentaire"/>
        </w:rPr>
        <w:commentReference w:id="22"/>
      </w:r>
      <w:r>
        <w:rPr>
          <w:rFonts w:cstheme="majorHAnsi"/>
          <w:kern w:val="0"/>
          <w:lang w:val="en-US"/>
        </w:rPr>
        <w:t>. In American eels (</w:t>
      </w:r>
      <w:r w:rsidRPr="00F72206">
        <w:rPr>
          <w:rFonts w:cstheme="majorHAnsi"/>
          <w:i/>
          <w:iCs/>
          <w:kern w:val="0"/>
          <w:lang w:val="en-US"/>
        </w:rPr>
        <w:t>Anguilla rostrata</w:t>
      </w:r>
      <w:r>
        <w:rPr>
          <w:rFonts w:cstheme="majorHAnsi"/>
          <w:kern w:val="0"/>
          <w:lang w:val="en-US"/>
        </w:rPr>
        <w:t xml:space="preserve">), parasite diversity decreases when water pH is below 5.4, with some parasite families such as digenean trematodes being absent below pH 4.7 </w:t>
      </w:r>
      <w:r>
        <w:rPr>
          <w:rFonts w:cstheme="majorHAnsi"/>
          <w:kern w:val="0"/>
          <w:lang w:val="en-US"/>
        </w:rPr>
        <w:fldChar w:fldCharType="begin"/>
      </w:r>
      <w:r>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cstheme="majorHAnsi"/>
          <w:kern w:val="0"/>
          <w:lang w:val="en-US"/>
        </w:rPr>
        <w:fldChar w:fldCharType="separate"/>
      </w:r>
      <w:r>
        <w:rPr>
          <w:rFonts w:cstheme="majorHAnsi"/>
          <w:noProof/>
          <w:kern w:val="0"/>
          <w:lang w:val="en-US"/>
        </w:rPr>
        <w:t>(Marcogliese &amp; Cone, 1997b)</w:t>
      </w:r>
      <w:r>
        <w:rPr>
          <w:rFonts w:cstheme="majorHAnsi"/>
          <w:kern w:val="0"/>
          <w:lang w:val="en-US"/>
        </w:rPr>
        <w:fldChar w:fldCharType="end"/>
      </w:r>
      <w:r>
        <w:rPr>
          <w:rFonts w:cstheme="majorHAnsi"/>
          <w:kern w:val="0"/>
          <w:lang w:val="en-US"/>
        </w:rPr>
        <w:t xml:space="preserve">. Similarly, lentic water bodies with dense vegetation display higher prevalence and abundance of </w:t>
      </w:r>
      <w:proofErr w:type="spellStart"/>
      <w:r w:rsidRPr="00860081">
        <w:rPr>
          <w:rFonts w:cstheme="majorHAnsi"/>
          <w:i/>
          <w:iCs/>
          <w:kern w:val="0"/>
          <w:lang w:val="en-US"/>
        </w:rPr>
        <w:t>P</w:t>
      </w:r>
      <w:r>
        <w:rPr>
          <w:rFonts w:cstheme="majorHAnsi"/>
          <w:i/>
          <w:iCs/>
          <w:kern w:val="0"/>
          <w:lang w:val="en-US"/>
        </w:rPr>
        <w:t>osthodiplostomum</w:t>
      </w:r>
      <w:proofErr w:type="spellEnd"/>
      <w:r w:rsidRPr="00860081">
        <w:rPr>
          <w:rFonts w:cstheme="majorHAnsi"/>
          <w:i/>
          <w:iCs/>
          <w:kern w:val="0"/>
          <w:lang w:val="en-US"/>
        </w:rPr>
        <w:t xml:space="preserve"> </w:t>
      </w:r>
      <w:proofErr w:type="spellStart"/>
      <w:r>
        <w:rPr>
          <w:rFonts w:cstheme="majorHAnsi"/>
          <w:i/>
          <w:iCs/>
          <w:kern w:val="0"/>
          <w:lang w:val="en-US"/>
        </w:rPr>
        <w:t>cuticola</w:t>
      </w:r>
      <w:proofErr w:type="spellEnd"/>
      <w:r>
        <w:rPr>
          <w:rFonts w:cstheme="majorHAnsi"/>
          <w:kern w:val="0"/>
          <w:lang w:val="en-US"/>
        </w:rPr>
        <w:t xml:space="preserve"> parasites in host fish than rivers and reservoirs with steep banks </w:t>
      </w:r>
      <w:r>
        <w:rPr>
          <w:rFonts w:cstheme="majorHAnsi"/>
          <w:kern w:val="0"/>
          <w:lang w:val="en-US"/>
        </w:rPr>
        <w:fldChar w:fldCharType="begin"/>
      </w:r>
      <w:r>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(Ondrackova et al., 2004)</w:t>
      </w:r>
      <w:r>
        <w:rPr>
          <w:rFonts w:cstheme="majorHAnsi"/>
          <w:kern w:val="0"/>
          <w:lang w:val="en-US"/>
        </w:rPr>
        <w:fldChar w:fldCharType="end"/>
      </w:r>
      <w:r>
        <w:rPr>
          <w:rFonts w:cstheme="majorHAnsi"/>
          <w:kern w:val="0"/>
          <w:lang w:val="en-US"/>
        </w:rPr>
        <w:t>, suggesting that local habitat and morphometry of the water body are drivers of encounter filtering (spatiotemporal window</w:t>
      </w:r>
      <w:r w:rsidR="00E03307">
        <w:rPr>
          <w:rFonts w:cstheme="majorHAnsi"/>
          <w:kern w:val="0"/>
          <w:lang w:val="en-US"/>
        </w:rPr>
        <w:t>s</w:t>
      </w:r>
      <w:r>
        <w:rPr>
          <w:rFonts w:cstheme="majorHAnsi"/>
          <w:kern w:val="0"/>
          <w:lang w:val="en-US"/>
        </w:rPr>
        <w:t xml:space="preserve"> that allow encounter</w:t>
      </w:r>
      <w:r w:rsidR="00E03307">
        <w:rPr>
          <w:rFonts w:cstheme="majorHAnsi"/>
          <w:kern w:val="0"/>
          <w:lang w:val="en-US"/>
        </w:rPr>
        <w:t>s</w:t>
      </w:r>
      <w:r>
        <w:rPr>
          <w:rFonts w:cstheme="majorHAnsi"/>
          <w:kern w:val="0"/>
          <w:lang w:val="en-US"/>
        </w:rPr>
        <w:t xml:space="preserve"> between the parasite</w:t>
      </w:r>
      <w:r w:rsidR="00E03307">
        <w:rPr>
          <w:rFonts w:cstheme="majorHAnsi"/>
          <w:kern w:val="0"/>
          <w:lang w:val="en-US"/>
        </w:rPr>
        <w:t>s</w:t>
      </w:r>
      <w:r>
        <w:rPr>
          <w:rFonts w:cstheme="majorHAnsi"/>
          <w:kern w:val="0"/>
          <w:lang w:val="en-US"/>
        </w:rPr>
        <w:t xml:space="preserve"> and host</w:t>
      </w:r>
      <w:r w:rsidR="00E03307">
        <w:rPr>
          <w:rFonts w:cstheme="majorHAnsi"/>
          <w:kern w:val="0"/>
          <w:lang w:val="en-US"/>
        </w:rPr>
        <w:t>s</w:t>
      </w:r>
      <w:r>
        <w:rPr>
          <w:rFonts w:cstheme="majorHAnsi"/>
          <w:kern w:val="0"/>
          <w:lang w:val="en-US"/>
        </w:rPr>
        <w:t xml:space="preserve">). Furthermore, spatial features of an ecosystem (e.g., watershed, connectivity) act as large scale filtering by limiting dispersal of both parasites and hosts </w:t>
      </w:r>
      <w:r>
        <w:rPr>
          <w:rFonts w:cstheme="majorHAnsi"/>
          <w:kern w:val="0"/>
          <w:lang w:val="en-US"/>
        </w:rPr>
        <w:fldChar w:fldCharType="begin"/>
      </w:r>
      <w:r>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thus creating infection clustering at the landscape level. </w:t>
      </w:r>
      <w:r w:rsidR="00E03307">
        <w:rPr>
          <w:rFonts w:cstheme="majorHAnsi"/>
          <w:kern w:val="0"/>
          <w:lang w:val="en-US"/>
        </w:rPr>
        <w:t xml:space="preserve">For instance, </w:t>
      </w:r>
      <w:r>
        <w:rPr>
          <w:rFonts w:cstheme="majorHAnsi"/>
          <w:kern w:val="0"/>
          <w:lang w:val="en-US"/>
        </w:rPr>
        <w:fldChar w:fldCharType="begin"/>
      </w:r>
      <w:r>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kern w:val="0"/>
          <w:lang w:val="en-US"/>
        </w:rPr>
        <w:fldChar w:fldCharType="separate"/>
      </w:r>
      <w:r>
        <w:rPr>
          <w:rFonts w:cstheme="majorHAnsi"/>
          <w:noProof/>
          <w:kern w:val="0"/>
          <w:lang w:val="en-US"/>
        </w:rPr>
        <w:t>Happel (2019)</w:t>
      </w:r>
      <w:r>
        <w:rPr>
          <w:rFonts w:cstheme="majorHAnsi"/>
          <w:kern w:val="0"/>
          <w:lang w:val="en-US"/>
        </w:rPr>
        <w:fldChar w:fldCharType="end"/>
      </w:r>
      <w:r>
        <w:rPr>
          <w:rFonts w:cstheme="majorHAnsi"/>
          <w:kern w:val="0"/>
          <w:lang w:val="en-US"/>
        </w:rPr>
        <w:t xml:space="preserve"> provided evidence for consistent geographical pattern</w:t>
      </w:r>
      <w:ins w:id="23" w:author="Sandra Ann Binning" w:date="2024-02-29T16:45:00Z">
        <w:r w:rsidR="00E03307">
          <w:rPr>
            <w:rFonts w:cstheme="majorHAnsi"/>
            <w:kern w:val="0"/>
            <w:lang w:val="en-US"/>
          </w:rPr>
          <w:t>s</w:t>
        </w:r>
      </w:ins>
      <w:r>
        <w:rPr>
          <w:rFonts w:cstheme="majorHAnsi"/>
          <w:kern w:val="0"/>
          <w:lang w:val="en-US"/>
        </w:rPr>
        <w:t xml:space="preserve"> in the prevalence of trematodes </w:t>
      </w:r>
      <w:r w:rsidR="00E03307">
        <w:rPr>
          <w:rFonts w:cstheme="majorHAnsi"/>
          <w:kern w:val="0"/>
          <w:lang w:val="en-US"/>
        </w:rPr>
        <w:t xml:space="preserve">in fish communities </w:t>
      </w:r>
      <w:r>
        <w:rPr>
          <w:rFonts w:cstheme="majorHAnsi"/>
          <w:kern w:val="0"/>
          <w:lang w:val="en-US"/>
        </w:rPr>
        <w:t xml:space="preserve">between watersheds. </w:t>
      </w:r>
      <w:r>
        <w:rPr>
          <w:rFonts w:cstheme="majorHAnsi"/>
          <w:kern w:val="0"/>
          <w:lang w:val="en-US"/>
        </w:rPr>
        <w:fldChar w:fldCharType="begin"/>
      </w:r>
      <w:r>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also found that increased distance between waterbodies lead</w:t>
      </w:r>
      <w:ins w:id="24" w:author="Sandra Ann Binning" w:date="2024-02-29T16:46:00Z">
        <w:r w:rsidR="00E03307">
          <w:rPr>
            <w:rFonts w:cstheme="majorHAnsi"/>
            <w:kern w:val="0"/>
            <w:lang w:val="en-US"/>
          </w:rPr>
          <w:t>s</w:t>
        </w:r>
      </w:ins>
      <w:r>
        <w:rPr>
          <w:rFonts w:cstheme="majorHAnsi"/>
          <w:kern w:val="0"/>
          <w:lang w:val="en-US"/>
        </w:rPr>
        <w:t xml:space="preserve"> to </w:t>
      </w:r>
      <w:r w:rsidR="00E03307">
        <w:rPr>
          <w:rFonts w:cstheme="majorHAnsi"/>
          <w:kern w:val="0"/>
          <w:lang w:val="en-US"/>
        </w:rPr>
        <w:t xml:space="preserve">greater </w:t>
      </w:r>
      <w:proofErr w:type="spellStart"/>
      <w:r w:rsidR="00E03307">
        <w:rPr>
          <w:rFonts w:cstheme="majorHAnsi"/>
          <w:kern w:val="0"/>
          <w:lang w:val="en-US"/>
        </w:rPr>
        <w:t>differneces</w:t>
      </w:r>
      <w:proofErr w:type="spellEnd"/>
      <w:r w:rsidR="00E03307">
        <w:rPr>
          <w:rFonts w:cstheme="majorHAnsi"/>
          <w:kern w:val="0"/>
          <w:lang w:val="en-US"/>
        </w:rPr>
        <w:t xml:space="preserve"> in</w:t>
      </w:r>
      <w:r>
        <w:rPr>
          <w:rFonts w:cstheme="majorHAnsi"/>
          <w:kern w:val="0"/>
          <w:lang w:val="en-US"/>
        </w:rPr>
        <w:t xml:space="preserve"> parasite community composition in </w:t>
      </w:r>
      <w:proofErr w:type="spellStart"/>
      <w:r>
        <w:rPr>
          <w:rFonts w:cstheme="majorHAnsi"/>
          <w:kern w:val="0"/>
          <w:lang w:val="en-US"/>
        </w:rPr>
        <w:t>threespine</w:t>
      </w:r>
      <w:proofErr w:type="spellEnd"/>
      <w:r>
        <w:rPr>
          <w:rFonts w:cstheme="majorHAnsi"/>
          <w:kern w:val="0"/>
          <w:lang w:val="en-US"/>
        </w:rPr>
        <w:t xml:space="preserve"> stickleback (</w:t>
      </w:r>
      <w:proofErr w:type="spellStart"/>
      <w:r w:rsidRPr="003246AE">
        <w:rPr>
          <w:rFonts w:cstheme="majorHAnsi"/>
          <w:i/>
          <w:iCs/>
          <w:kern w:val="0"/>
          <w:lang w:val="en-US"/>
        </w:rPr>
        <w:t>Gasterosteus</w:t>
      </w:r>
      <w:proofErr w:type="spellEnd"/>
      <w:r w:rsidRPr="003246AE">
        <w:rPr>
          <w:rFonts w:cstheme="majorHAnsi"/>
          <w:i/>
          <w:iCs/>
          <w:kern w:val="0"/>
          <w:lang w:val="en-US"/>
        </w:rPr>
        <w:t xml:space="preserve"> aculeatus</w:t>
      </w:r>
      <w:r>
        <w:rPr>
          <w:rFonts w:cstheme="majorHAnsi"/>
          <w:kern w:val="0"/>
          <w:lang w:val="en-US"/>
        </w:rPr>
        <w:t xml:space="preserve">). </w:t>
      </w:r>
      <w:commentRangeStart w:id="25"/>
      <w:r>
        <w:rPr>
          <w:rFonts w:cstheme="majorHAnsi"/>
          <w:kern w:val="0"/>
          <w:lang w:val="en-US"/>
        </w:rPr>
        <w:t>Waterbodies such as lakes are good natural study systems to investigate scaling effect as they are delimited entities</w:t>
      </w:r>
      <w:r w:rsidR="00E03307">
        <w:rPr>
          <w:rFonts w:cstheme="majorHAnsi"/>
          <w:kern w:val="0"/>
          <w:lang w:val="en-US"/>
        </w:rPr>
        <w:t xml:space="preserve"> which are </w:t>
      </w:r>
      <w:r>
        <w:rPr>
          <w:rFonts w:cstheme="majorHAnsi"/>
          <w:kern w:val="0"/>
          <w:lang w:val="en-US"/>
        </w:rPr>
        <w:t xml:space="preserve">connected </w:t>
      </w:r>
      <w:ins w:id="26" w:author="Sandra Ann Binning" w:date="2024-02-29T16:46:00Z">
        <w:r w:rsidR="00E03307">
          <w:rPr>
            <w:rFonts w:cstheme="majorHAnsi"/>
            <w:kern w:val="0"/>
            <w:lang w:val="en-US"/>
          </w:rPr>
          <w:t>(</w:t>
        </w:r>
      </w:ins>
      <w:r>
        <w:rPr>
          <w:rFonts w:cstheme="majorHAnsi"/>
          <w:kern w:val="0"/>
          <w:lang w:val="en-US"/>
        </w:rPr>
        <w:t>or not</w:t>
      </w:r>
      <w:ins w:id="27" w:author="Sandra Ann Binning" w:date="2024-02-29T16:46:00Z">
        <w:r w:rsidR="00E03307">
          <w:rPr>
            <w:rFonts w:cstheme="majorHAnsi"/>
            <w:kern w:val="0"/>
            <w:lang w:val="en-US"/>
          </w:rPr>
          <w:t>)</w:t>
        </w:r>
      </w:ins>
      <w:r>
        <w:rPr>
          <w:rFonts w:cstheme="majorHAnsi"/>
          <w:kern w:val="0"/>
          <w:lang w:val="en-US"/>
        </w:rPr>
        <w:t xml:space="preserve"> in space through streams. </w:t>
      </w:r>
      <w:commentRangeEnd w:id="25"/>
      <w:r w:rsidR="00E03307">
        <w:rPr>
          <w:rStyle w:val="Marquedecommentaire"/>
        </w:rPr>
        <w:commentReference w:id="25"/>
      </w:r>
      <w:r w:rsidRPr="00C94835">
        <w:rPr>
          <w:rFonts w:cstheme="majorHAnsi"/>
          <w:kern w:val="0"/>
          <w:lang w:val="en-US"/>
        </w:rPr>
        <w:t xml:space="preserve">Investigating </w:t>
      </w:r>
      <w:r>
        <w:rPr>
          <w:rFonts w:cstheme="majorHAnsi"/>
          <w:kern w:val="0"/>
          <w:lang w:val="en-US"/>
        </w:rPr>
        <w:t xml:space="preserve">a wide range of </w:t>
      </w:r>
      <w:r w:rsidRPr="00C94835">
        <w:rPr>
          <w:rFonts w:cstheme="majorHAnsi"/>
          <w:kern w:val="0"/>
          <w:lang w:val="en-US"/>
        </w:rPr>
        <w:t xml:space="preserve">predictors has the potential to enlighten processes driving infection </w:t>
      </w:r>
      <w:r>
        <w:rPr>
          <w:rFonts w:cstheme="majorHAnsi"/>
          <w:kern w:val="0"/>
          <w:lang w:val="en-US"/>
        </w:rPr>
        <w:t xml:space="preserve">clusters </w:t>
      </w:r>
      <w:r w:rsidRPr="00C94835">
        <w:rPr>
          <w:rFonts w:cstheme="majorHAnsi"/>
          <w:kern w:val="0"/>
          <w:lang w:val="en-US"/>
        </w:rPr>
        <w:t>(</w:t>
      </w:r>
      <w:r>
        <w:rPr>
          <w:rFonts w:cstheme="majorHAnsi"/>
          <w:kern w:val="0"/>
          <w:lang w:val="en-US"/>
        </w:rPr>
        <w:t xml:space="preserve">i.e., </w:t>
      </w:r>
      <w:r w:rsidRPr="00C94835">
        <w:rPr>
          <w:rFonts w:cstheme="majorHAnsi"/>
          <w:kern w:val="0"/>
          <w:lang w:val="en-US"/>
        </w:rPr>
        <w:t xml:space="preserve">infection hotspots) within a system that appears homogenous </w:t>
      </w:r>
      <w:r w:rsidRPr="00C94835">
        <w:rPr>
          <w:rFonts w:cstheme="majorHAnsi"/>
          <w:kern w:val="0"/>
          <w:lang w:val="en-US"/>
        </w:rPr>
        <w:fldChar w:fldCharType="begin"/>
      </w:r>
      <w:r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cstheme="majorHAnsi"/>
          <w:kern w:val="0"/>
          <w:lang w:val="en-US"/>
        </w:rPr>
        <w:fldChar w:fldCharType="separate"/>
      </w:r>
      <w:r w:rsidRPr="00C94835">
        <w:rPr>
          <w:rFonts w:cstheme="majorHAnsi"/>
          <w:noProof/>
          <w:kern w:val="0"/>
          <w:lang w:val="en-US"/>
        </w:rPr>
        <w:t>(Bolnick et al., 2020)</w:t>
      </w:r>
      <w:r w:rsidRPr="00C94835">
        <w:rPr>
          <w:rFonts w:cstheme="majorHAnsi"/>
          <w:kern w:val="0"/>
          <w:lang w:val="en-US"/>
        </w:rPr>
        <w:fldChar w:fldCharType="end"/>
      </w:r>
      <w:r>
        <w:rPr>
          <w:rFonts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cstheme="majorHAnsi"/>
          <w:kern w:val="0"/>
          <w:lang w:val="en-US"/>
        </w:rPr>
        <w:t>of infection</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 Cohen et al., 2016)</w:t>
      </w:r>
      <w:r>
        <w:rPr>
          <w:rFonts w:cstheme="majorHAnsi"/>
          <w:kern w:val="0"/>
          <w:lang w:val="en-US"/>
        </w:rPr>
        <w:fldChar w:fldCharType="end"/>
      </w:r>
      <w:r>
        <w:rPr>
          <w:rFonts w:cstheme="majorHAnsi"/>
          <w:kern w:val="0"/>
          <w:lang w:val="en-US"/>
        </w:rPr>
        <w:t xml:space="preserve">. </w:t>
      </w:r>
    </w:p>
    <w:p w14:paraId="298A3391" w14:textId="77777777" w:rsidR="005C08E1" w:rsidRDefault="005C08E1" w:rsidP="005C08E1">
      <w:pPr>
        <w:autoSpaceDE w:val="0"/>
        <w:autoSpaceDN w:val="0"/>
        <w:adjustRightInd w:val="0"/>
        <w:spacing w:line="360" w:lineRule="auto"/>
        <w:jc w:val="both"/>
        <w:rPr>
          <w:rFonts w:cstheme="majorHAnsi"/>
          <w:kern w:val="0"/>
          <w:lang w:val="en-US"/>
        </w:rPr>
      </w:pPr>
    </w:p>
    <w:p w14:paraId="35E9160C" w14:textId="792AAEC5" w:rsidR="005C08E1" w:rsidRDefault="00470C9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Sampling wild populations is often a</w:t>
      </w:r>
      <w:r w:rsidR="005C08E1">
        <w:rPr>
          <w:rFonts w:cstheme="majorHAnsi"/>
          <w:kern w:val="0"/>
          <w:lang w:val="en-US"/>
        </w:rPr>
        <w:t xml:space="preserve"> tradeoff between minimizing </w:t>
      </w:r>
      <w:r>
        <w:rPr>
          <w:rFonts w:cstheme="majorHAnsi"/>
          <w:kern w:val="0"/>
          <w:lang w:val="en-US"/>
        </w:rPr>
        <w:t xml:space="preserve">the </w:t>
      </w:r>
      <w:r w:rsidR="005C08E1">
        <w:rPr>
          <w:rFonts w:cstheme="majorHAnsi"/>
          <w:kern w:val="0"/>
          <w:lang w:val="en-US"/>
        </w:rPr>
        <w:t xml:space="preserve">stress of focal species and </w:t>
      </w:r>
      <w:r>
        <w:rPr>
          <w:rFonts w:cstheme="majorHAnsi"/>
          <w:kern w:val="0"/>
          <w:lang w:val="en-US"/>
        </w:rPr>
        <w:t xml:space="preserve">the </w:t>
      </w:r>
      <w:r w:rsidR="005C08E1">
        <w:rPr>
          <w:rFonts w:cstheme="majorHAnsi"/>
          <w:kern w:val="0"/>
          <w:lang w:val="en-US"/>
        </w:rPr>
        <w:t xml:space="preserve">impact of </w:t>
      </w:r>
      <w:r>
        <w:rPr>
          <w:rFonts w:cstheme="majorHAnsi"/>
          <w:kern w:val="0"/>
          <w:lang w:val="en-US"/>
        </w:rPr>
        <w:t xml:space="preserve">sampling techniques on </w:t>
      </w:r>
      <w:r w:rsidR="005C08E1">
        <w:rPr>
          <w:rFonts w:cstheme="majorHAnsi"/>
          <w:kern w:val="0"/>
          <w:lang w:val="en-US"/>
        </w:rPr>
        <w:t xml:space="preserve">natural habitats while generating accurate estimates of populations and communities when designing their sampling protocols. </w:t>
      </w:r>
      <w:commentRangeStart w:id="28"/>
      <w:r w:rsidR="005C08E1">
        <w:rPr>
          <w:rFonts w:cstheme="majorHAnsi"/>
          <w:kern w:val="0"/>
          <w:lang w:val="en-US"/>
        </w:rPr>
        <w:t xml:space="preserve">Precision </w:t>
      </w:r>
      <w:commentRangeEnd w:id="28"/>
      <w:r w:rsidR="00E109E6">
        <w:rPr>
          <w:rStyle w:val="Marquedecommentaire"/>
        </w:rPr>
        <w:commentReference w:id="28"/>
      </w:r>
      <w:r w:rsidR="005C08E1">
        <w:rPr>
          <w:rFonts w:cstheme="majorHAnsi"/>
          <w:kern w:val="0"/>
          <w:lang w:val="en-US"/>
        </w:rPr>
        <w:t xml:space="preserve">of population parameters (e.g., abundance, recruitment, age classes, sex-ratio) can then be influenced by the sampling method and/or the sampling effort (i.e., the number of sampling). For example, </w:t>
      </w:r>
      <w:r w:rsidR="005C08E1">
        <w:rPr>
          <w:rFonts w:cstheme="majorHAnsi"/>
          <w:kern w:val="0"/>
          <w:lang w:val="en-US"/>
        </w:rPr>
        <w:fldChar w:fldCharType="begin"/>
      </w:r>
      <w:r w:rsidR="005C08E1">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Khaemba et al., (2001)</w:t>
      </w:r>
      <w:r w:rsidR="005C08E1">
        <w:rPr>
          <w:rFonts w:cstheme="majorHAnsi"/>
          <w:kern w:val="0"/>
          <w:lang w:val="en-US"/>
        </w:rPr>
        <w:fldChar w:fldCharType="end"/>
      </w:r>
      <w:r w:rsidR="005C08E1">
        <w:rPr>
          <w:rFonts w:cstheme="majorHAnsi"/>
          <w:kern w:val="0"/>
          <w:lang w:val="en-US"/>
        </w:rPr>
        <w:t xml:space="preserve"> simulated three sampling designs based on empirical data and showed that the </w:t>
      </w:r>
      <w:r w:rsidR="005C08E1">
        <w:rPr>
          <w:rFonts w:cstheme="majorHAnsi"/>
          <w:kern w:val="0"/>
          <w:lang w:val="en-US"/>
        </w:rPr>
        <w:lastRenderedPageBreak/>
        <w:t>intensity of sampling (</w:t>
      </w:r>
      <w:r w:rsidR="00E109E6">
        <w:rPr>
          <w:rFonts w:cstheme="majorHAnsi"/>
          <w:kern w:val="0"/>
          <w:lang w:val="en-US"/>
        </w:rPr>
        <w:t xml:space="preserve">i.e. </w:t>
      </w:r>
      <w:r w:rsidR="005C08E1">
        <w:rPr>
          <w:rFonts w:cstheme="majorHAnsi"/>
          <w:kern w:val="0"/>
          <w:lang w:val="en-US"/>
        </w:rPr>
        <w:t xml:space="preserve">the closeness of </w:t>
      </w:r>
      <w:r w:rsidR="00E109E6">
        <w:rPr>
          <w:rFonts w:cstheme="majorHAnsi"/>
          <w:kern w:val="0"/>
          <w:lang w:val="en-US"/>
        </w:rPr>
        <w:t xml:space="preserve">the </w:t>
      </w:r>
      <w:r w:rsidR="005C08E1">
        <w:rPr>
          <w:rFonts w:cstheme="majorHAnsi"/>
          <w:kern w:val="0"/>
          <w:lang w:val="en-US"/>
        </w:rPr>
        <w:t>transects) improved</w:t>
      </w:r>
      <w:r w:rsidR="00E109E6">
        <w:rPr>
          <w:rFonts w:cstheme="majorHAnsi"/>
          <w:kern w:val="0"/>
          <w:lang w:val="en-US"/>
        </w:rPr>
        <w:t xml:space="preserve"> the</w:t>
      </w:r>
      <w:r w:rsidR="005C08E1">
        <w:rPr>
          <w:rFonts w:cstheme="majorHAnsi"/>
          <w:kern w:val="0"/>
          <w:lang w:val="en-US"/>
        </w:rPr>
        <w:t xml:space="preserve"> precision of the estimated population in all three designs. </w:t>
      </w:r>
      <w:commentRangeStart w:id="29"/>
      <w:r w:rsidR="005C08E1">
        <w:rPr>
          <w:rFonts w:cstheme="majorHAnsi"/>
          <w:kern w:val="0"/>
          <w:lang w:val="en-US"/>
        </w:rPr>
        <w:t xml:space="preserve">Sampling methods can introduce bias into estimates based on animal personality and behavior </w:t>
      </w:r>
      <w:r w:rsidR="005C08E1">
        <w:rPr>
          <w:rFonts w:cstheme="majorHAnsi"/>
          <w:kern w:val="0"/>
          <w:lang w:val="en-US"/>
        </w:rPr>
        <w:fldChar w:fldCharType="begin"/>
      </w:r>
      <w:r w:rsidR="005C08E1">
        <w:rPr>
          <w:rFonts w:cstheme="majorHAnsi"/>
          <w:kern w:val="0"/>
          <w:lang w:val="en-US"/>
        </w:rPr>
        <w:instrText xml:space="preserve"> ADDIN ZOTERO_ITEM CSL_CITATION {"citationID":"VAuU7YMe","properties":{"formattedCitation":"(Biro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(Biro &amp; Dingemanse, 2009)</w:t>
      </w:r>
      <w:r w:rsidR="005C08E1">
        <w:rPr>
          <w:rFonts w:cstheme="majorHAnsi"/>
          <w:kern w:val="0"/>
          <w:lang w:val="en-US"/>
        </w:rPr>
        <w:fldChar w:fldCharType="end"/>
      </w:r>
      <w:r w:rsidR="005C08E1">
        <w:rPr>
          <w:rFonts w:cstheme="majorHAnsi"/>
          <w:kern w:val="0"/>
          <w:lang w:val="en-US"/>
        </w:rPr>
        <w:t xml:space="preserve">. Animal personality is often described on a shy-bold continuum that influences risk-driven decision </w:t>
      </w:r>
      <w:r w:rsidR="005C08E1">
        <w:rPr>
          <w:rFonts w:cstheme="majorHAnsi"/>
          <w:kern w:val="0"/>
          <w:lang w:val="en-US"/>
        </w:rPr>
        <w:fldChar w:fldCharType="begin"/>
      </w:r>
      <w:r w:rsidR="005C08E1">
        <w:rPr>
          <w:rFonts w:cstheme="majorHAnsi"/>
          <w:kern w:val="0"/>
          <w:lang w:val="en-US"/>
        </w:rPr>
        <w:instrText xml:space="preserve"> ADDIN ZOTERO_ITEM CSL_CITATION {"citationID":"Igd3lI74","properties":{"formattedCitation":"(Wilson et al., 1993)","plainCitation":"(Wilson et al., 1993)","noteIndex":0},"citationItems":[{"id":3411,"uris":["http://zotero.org/groups/2585270/items/KVMBMIUX"],"itemData":{"id":3411,"type":"article-journal","abstract":"The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(Wilson et al., 1993)</w:t>
      </w:r>
      <w:r w:rsidR="005C08E1">
        <w:rPr>
          <w:rFonts w:cstheme="majorHAnsi"/>
          <w:kern w:val="0"/>
          <w:lang w:val="en-US"/>
        </w:rPr>
        <w:fldChar w:fldCharType="end"/>
      </w:r>
      <w:r w:rsidR="005C08E1">
        <w:rPr>
          <w:rFonts w:cstheme="majorHAnsi"/>
          <w:kern w:val="0"/>
          <w:lang w:val="en-US"/>
        </w:rPr>
        <w:t>, on what relies on a lot of detection methods used in the field. For example, a study on the black rat (</w:t>
      </w:r>
      <w:proofErr w:type="spellStart"/>
      <w:r w:rsidR="005C08E1" w:rsidRPr="00A2535A">
        <w:rPr>
          <w:rFonts w:cstheme="majorHAnsi"/>
          <w:i/>
          <w:iCs/>
          <w:kern w:val="0"/>
          <w:lang w:val="en-US"/>
        </w:rPr>
        <w:t>Ruttus</w:t>
      </w:r>
      <w:proofErr w:type="spellEnd"/>
      <w:r w:rsidR="005C08E1" w:rsidRPr="00A2535A">
        <w:rPr>
          <w:rFonts w:cstheme="majorHAnsi"/>
          <w:i/>
          <w:iCs/>
          <w:kern w:val="0"/>
          <w:lang w:val="en-US"/>
        </w:rPr>
        <w:t xml:space="preserve"> </w:t>
      </w:r>
      <w:proofErr w:type="spellStart"/>
      <w:r w:rsidR="005C08E1" w:rsidRPr="00A2535A">
        <w:rPr>
          <w:rFonts w:cstheme="majorHAnsi"/>
          <w:i/>
          <w:iCs/>
          <w:kern w:val="0"/>
          <w:lang w:val="en-US"/>
        </w:rPr>
        <w:t>rattus</w:t>
      </w:r>
      <w:proofErr w:type="spellEnd"/>
      <w:r w:rsidR="005C08E1">
        <w:rPr>
          <w:rFonts w:cstheme="majorHAnsi"/>
          <w:kern w:val="0"/>
          <w:lang w:val="en-US"/>
        </w:rPr>
        <w:t xml:space="preserve">) showed that sampling devices that required a higher level of intimacy detected fewer individuals, as the perceived risk gets higher the closer they got to the traps thus creating a “personality filtering” favoring sampling of bold individuals </w:t>
      </w:r>
      <w:r w:rsidR="005C08E1">
        <w:rPr>
          <w:rFonts w:cstheme="majorHAnsi"/>
          <w:kern w:val="0"/>
          <w:lang w:val="en-US"/>
        </w:rPr>
        <w:fldChar w:fldCharType="begin"/>
      </w:r>
      <w:r w:rsidR="005C08E1">
        <w:rPr>
          <w:rFonts w:cstheme="majorHAnsi"/>
          <w:kern w:val="0"/>
          <w:lang w:val="en-US"/>
        </w:rPr>
        <w:instrText xml:space="preserve"> ADDIN ZOTERO_ITEM CSL_CITATION {"citationID":"cb9GfCih","properties":{"formattedCitation":"(Johnstone et al., 2021)","plainCitation":"(Johnstone et al., 2021)","noteIndex":0},"citationItems":[{"id":7683,"uris":["http://zotero.org/groups/2585270/items/WWJX4DIG"],"itemData":{"id":7683,"type":"article-journal","abstract":"Detecting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(Johnstone et al., 2021)</w:t>
      </w:r>
      <w:r w:rsidR="005C08E1">
        <w:rPr>
          <w:rFonts w:cstheme="majorHAnsi"/>
          <w:kern w:val="0"/>
          <w:lang w:val="en-US"/>
        </w:rPr>
        <w:fldChar w:fldCharType="end"/>
      </w:r>
      <w:r w:rsidR="005C08E1">
        <w:rPr>
          <w:rFonts w:cstheme="majorHAnsi"/>
          <w:kern w:val="0"/>
          <w:lang w:val="en-US"/>
        </w:rPr>
        <w:t xml:space="preserve">. </w:t>
      </w:r>
      <w:proofErr w:type="spellStart"/>
      <w:r w:rsidR="005C08E1">
        <w:rPr>
          <w:rFonts w:cstheme="majorHAnsi"/>
          <w:kern w:val="0"/>
          <w:lang w:val="en-US"/>
        </w:rPr>
        <w:t>Trappability</w:t>
      </w:r>
      <w:proofErr w:type="spellEnd"/>
      <w:r w:rsidR="005C08E1">
        <w:rPr>
          <w:rFonts w:cstheme="majorHAnsi"/>
          <w:kern w:val="0"/>
          <w:lang w:val="en-US"/>
        </w:rPr>
        <w:t xml:space="preserve"> in aquatic habitats follow the same pattern. In </w:t>
      </w:r>
      <w:r w:rsidR="005C08E1">
        <w:rPr>
          <w:rFonts w:cstheme="majorHAnsi"/>
          <w:kern w:val="0"/>
          <w:lang w:val="en-US"/>
        </w:rPr>
        <w:fldChar w:fldCharType="begin"/>
      </w:r>
      <w:r w:rsidR="005C08E1">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sidR="005C08E1">
        <w:rPr>
          <w:rFonts w:cstheme="majorHAnsi"/>
          <w:kern w:val="0"/>
          <w:lang w:val="en-US"/>
        </w:rPr>
        <w:fldChar w:fldCharType="separate"/>
      </w:r>
      <w:r w:rsidR="005C08E1">
        <w:rPr>
          <w:rFonts w:cstheme="majorHAnsi"/>
          <w:noProof/>
          <w:kern w:val="0"/>
          <w:lang w:val="en-US"/>
        </w:rPr>
        <w:t>Biro &amp; Post, (2008)</w:t>
      </w:r>
      <w:r w:rsidR="005C08E1">
        <w:rPr>
          <w:rFonts w:cstheme="majorHAnsi"/>
          <w:kern w:val="0"/>
          <w:lang w:val="en-US"/>
        </w:rPr>
        <w:fldChar w:fldCharType="end"/>
      </w:r>
      <w:r w:rsidR="005C08E1">
        <w:rPr>
          <w:rFonts w:cstheme="majorHAnsi"/>
          <w:kern w:val="0"/>
          <w:lang w:val="en-US"/>
        </w:rPr>
        <w:t xml:space="preserve">, bold rainbow trout were caught three times as often as shy individuals in gillnets. </w:t>
      </w:r>
      <w:commentRangeEnd w:id="29"/>
      <w:r w:rsidR="004657E7">
        <w:rPr>
          <w:rStyle w:val="Marquedecommentaire"/>
        </w:rPr>
        <w:commentReference w:id="29"/>
      </w:r>
      <w:r w:rsidR="005C08E1">
        <w:rPr>
          <w:rFonts w:cstheme="majorHAnsi"/>
          <w:kern w:val="0"/>
          <w:lang w:val="en-US"/>
        </w:rPr>
        <w:t xml:space="preserve">Thus,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sidR="005C08E1">
        <w:rPr>
          <w:rFonts w:cstheme="majorHAnsi"/>
          <w:kern w:val="0"/>
          <w:lang w:val="en-US"/>
        </w:rPr>
        <w:fldChar w:fldCharType="begin"/>
      </w:r>
      <w:r w:rsidR="005C08E1">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005C08E1" w:rsidRPr="007E3C8E">
        <w:rPr>
          <w:rFonts w:cstheme="majorHAnsi"/>
          <w:kern w:val="0"/>
        </w:rPr>
        <w:instrText>ferences of the wildlife population, the disease distribution, and the potential biases of the convenience-sample approac</w:instrText>
      </w:r>
      <w:r w:rsidR="005C08E1"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sidR="005C08E1">
        <w:rPr>
          <w:rFonts w:cstheme="majorHAnsi"/>
          <w:kern w:val="0"/>
          <w:lang w:val="en-US"/>
        </w:rPr>
        <w:fldChar w:fldCharType="separate"/>
      </w:r>
      <w:r w:rsidR="005C08E1" w:rsidRPr="00EC6C20">
        <w:rPr>
          <w:rFonts w:cstheme="majorHAnsi"/>
          <w:noProof/>
          <w:kern w:val="0"/>
        </w:rPr>
        <w:t>(Nusser et al., 2008)</w:t>
      </w:r>
      <w:r w:rsidR="005C08E1">
        <w:rPr>
          <w:rFonts w:cstheme="majorHAnsi"/>
          <w:kern w:val="0"/>
          <w:lang w:val="en-US"/>
        </w:rPr>
        <w:fldChar w:fldCharType="end"/>
      </w:r>
      <w:r w:rsidR="005C08E1" w:rsidRPr="00EC6C20">
        <w:rPr>
          <w:rFonts w:cstheme="majorHAnsi"/>
          <w:kern w:val="0"/>
        </w:rPr>
        <w:t xml:space="preserve">. </w:t>
      </w:r>
      <w:r w:rsidR="005C08E1">
        <w:rPr>
          <w:rFonts w:cstheme="majorHAnsi"/>
          <w:kern w:val="0"/>
          <w:lang w:val="en-US"/>
        </w:rPr>
        <w:fldChar w:fldCharType="begin"/>
      </w:r>
      <w:r w:rsidR="005C08E1">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005C08E1"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sidR="005C08E1">
        <w:rPr>
          <w:rFonts w:cstheme="majorHAnsi"/>
          <w:kern w:val="0"/>
          <w:lang w:val="en-US"/>
        </w:rPr>
        <w:fldChar w:fldCharType="separate"/>
      </w:r>
      <w:r w:rsidR="005C08E1" w:rsidRPr="0019100E">
        <w:rPr>
          <w:rFonts w:cstheme="majorHAnsi"/>
          <w:noProof/>
          <w:kern w:val="0"/>
        </w:rPr>
        <w:t>Wilson et al. (1993)</w:t>
      </w:r>
      <w:r w:rsidR="005C08E1">
        <w:rPr>
          <w:rFonts w:cstheme="majorHAnsi"/>
          <w:kern w:val="0"/>
          <w:lang w:val="en-US"/>
        </w:rPr>
        <w:fldChar w:fldCharType="end"/>
      </w:r>
      <w:r w:rsidR="005C08E1" w:rsidRPr="0019100E">
        <w:rPr>
          <w:rFonts w:cstheme="majorHAnsi"/>
          <w:kern w:val="0"/>
        </w:rPr>
        <w:t xml:space="preserve"> </w:t>
      </w:r>
      <w:proofErr w:type="spellStart"/>
      <w:r w:rsidR="005C08E1" w:rsidRPr="0019100E">
        <w:rPr>
          <w:rFonts w:cstheme="majorHAnsi"/>
          <w:kern w:val="0"/>
        </w:rPr>
        <w:t>also</w:t>
      </w:r>
      <w:proofErr w:type="spellEnd"/>
      <w:r w:rsidR="005C08E1" w:rsidRPr="0019100E">
        <w:rPr>
          <w:rFonts w:cstheme="majorHAnsi"/>
          <w:kern w:val="0"/>
        </w:rPr>
        <w:t xml:space="preserve"> </w:t>
      </w:r>
      <w:proofErr w:type="spellStart"/>
      <w:r w:rsidR="005C08E1" w:rsidRPr="0019100E">
        <w:rPr>
          <w:rFonts w:cstheme="majorHAnsi"/>
          <w:kern w:val="0"/>
        </w:rPr>
        <w:t>observed</w:t>
      </w:r>
      <w:proofErr w:type="spellEnd"/>
      <w:r w:rsidR="005C08E1" w:rsidRPr="0019100E">
        <w:rPr>
          <w:rFonts w:cstheme="majorHAnsi"/>
          <w:kern w:val="0"/>
        </w:rPr>
        <w:t xml:space="preserve"> </w:t>
      </w:r>
      <w:proofErr w:type="spellStart"/>
      <w:r w:rsidR="005C08E1" w:rsidRPr="0019100E">
        <w:rPr>
          <w:rFonts w:cstheme="majorHAnsi"/>
          <w:kern w:val="0"/>
        </w:rPr>
        <w:t>different</w:t>
      </w:r>
      <w:proofErr w:type="spellEnd"/>
      <w:r w:rsidR="005C08E1" w:rsidRPr="0019100E">
        <w:rPr>
          <w:rFonts w:cstheme="majorHAnsi"/>
          <w:kern w:val="0"/>
        </w:rPr>
        <w:t xml:space="preserve"> infection </w:t>
      </w:r>
      <w:proofErr w:type="spellStart"/>
      <w:r w:rsidR="005C08E1" w:rsidRPr="0019100E">
        <w:rPr>
          <w:rFonts w:cstheme="majorHAnsi"/>
          <w:kern w:val="0"/>
        </w:rPr>
        <w:t>levels</w:t>
      </w:r>
      <w:proofErr w:type="spellEnd"/>
      <w:r w:rsidR="005C08E1" w:rsidRPr="0019100E">
        <w:rPr>
          <w:rFonts w:cstheme="majorHAnsi"/>
          <w:kern w:val="0"/>
        </w:rPr>
        <w:t xml:space="preserve"> in </w:t>
      </w:r>
      <w:proofErr w:type="spellStart"/>
      <w:r w:rsidR="005C08E1" w:rsidRPr="0019100E">
        <w:rPr>
          <w:rFonts w:cstheme="majorHAnsi"/>
          <w:kern w:val="0"/>
        </w:rPr>
        <w:t>Pumpkinseed</w:t>
      </w:r>
      <w:proofErr w:type="spellEnd"/>
      <w:r w:rsidR="005C08E1" w:rsidRPr="0019100E">
        <w:rPr>
          <w:rFonts w:cstheme="majorHAnsi"/>
          <w:kern w:val="0"/>
        </w:rPr>
        <w:t xml:space="preserve"> </w:t>
      </w:r>
      <w:proofErr w:type="spellStart"/>
      <w:r w:rsidR="005C08E1" w:rsidRPr="0019100E">
        <w:rPr>
          <w:rFonts w:cstheme="majorHAnsi"/>
          <w:kern w:val="0"/>
        </w:rPr>
        <w:t>sunfish</w:t>
      </w:r>
      <w:proofErr w:type="spellEnd"/>
      <w:r w:rsidR="005C08E1" w:rsidRPr="0019100E">
        <w:rPr>
          <w:rFonts w:cstheme="majorHAnsi"/>
          <w:kern w:val="0"/>
        </w:rPr>
        <w:t xml:space="preserve"> (</w:t>
      </w:r>
      <w:proofErr w:type="spellStart"/>
      <w:r w:rsidR="005C08E1" w:rsidRPr="0019100E">
        <w:rPr>
          <w:rFonts w:cstheme="majorHAnsi"/>
          <w:i/>
          <w:iCs/>
          <w:kern w:val="0"/>
        </w:rPr>
        <w:t>Lepomis</w:t>
      </w:r>
      <w:proofErr w:type="spellEnd"/>
      <w:r w:rsidR="005C08E1" w:rsidRPr="0019100E">
        <w:rPr>
          <w:rFonts w:cstheme="majorHAnsi"/>
          <w:i/>
          <w:iCs/>
          <w:kern w:val="0"/>
        </w:rPr>
        <w:t xml:space="preserve"> </w:t>
      </w:r>
      <w:proofErr w:type="spellStart"/>
      <w:r w:rsidR="005C08E1" w:rsidRPr="0019100E">
        <w:rPr>
          <w:rFonts w:cstheme="majorHAnsi"/>
          <w:i/>
          <w:iCs/>
          <w:kern w:val="0"/>
        </w:rPr>
        <w:t>gibbosus</w:t>
      </w:r>
      <w:proofErr w:type="spellEnd"/>
      <w:r w:rsidR="005C08E1" w:rsidRPr="0019100E">
        <w:rPr>
          <w:rFonts w:cstheme="majorHAnsi"/>
          <w:kern w:val="0"/>
        </w:rPr>
        <w:t xml:space="preserve">) </w:t>
      </w:r>
      <w:proofErr w:type="spellStart"/>
      <w:r w:rsidR="005C08E1" w:rsidRPr="0019100E">
        <w:rPr>
          <w:rFonts w:cstheme="majorHAnsi"/>
          <w:kern w:val="0"/>
        </w:rPr>
        <w:t>depending</w:t>
      </w:r>
      <w:proofErr w:type="spellEnd"/>
      <w:r w:rsidR="005C08E1" w:rsidRPr="0019100E">
        <w:rPr>
          <w:rFonts w:cstheme="majorHAnsi"/>
          <w:kern w:val="0"/>
        </w:rPr>
        <w:t xml:space="preserve"> on the </w:t>
      </w:r>
      <w:proofErr w:type="spellStart"/>
      <w:r w:rsidR="005C08E1" w:rsidRPr="0019100E">
        <w:rPr>
          <w:rFonts w:cstheme="majorHAnsi"/>
          <w:kern w:val="0"/>
        </w:rPr>
        <w:t>fishing</w:t>
      </w:r>
      <w:proofErr w:type="spellEnd"/>
      <w:r w:rsidR="005C08E1" w:rsidRPr="0019100E">
        <w:rPr>
          <w:rFonts w:cstheme="majorHAnsi"/>
          <w:kern w:val="0"/>
        </w:rPr>
        <w:t xml:space="preserve"> </w:t>
      </w:r>
      <w:proofErr w:type="spellStart"/>
      <w:r w:rsidR="005C08E1" w:rsidRPr="0019100E">
        <w:rPr>
          <w:rFonts w:cstheme="majorHAnsi"/>
          <w:kern w:val="0"/>
        </w:rPr>
        <w:t>method</w:t>
      </w:r>
      <w:proofErr w:type="spellEnd"/>
      <w:r w:rsidR="005C08E1" w:rsidRPr="0019100E">
        <w:rPr>
          <w:rFonts w:cstheme="majorHAnsi"/>
          <w:kern w:val="0"/>
        </w:rPr>
        <w:t xml:space="preserve">. </w:t>
      </w:r>
      <w:r w:rsidR="005C08E1">
        <w:rPr>
          <w:rFonts w:cstheme="majorHAnsi"/>
          <w:kern w:val="0"/>
          <w:lang w:val="en-US"/>
        </w:rPr>
        <w:fldChar w:fldCharType="begin"/>
      </w:r>
      <w:r w:rsidR="005C08E1" w:rsidRPr="0019100E">
        <w:rPr>
          <w:rFonts w:cstheme="majorHAnsi"/>
          <w:kern w:val="0"/>
        </w:rPr>
        <w:instrText xml:space="preserve"> ADDIN ZOTERO_ITEM CSL_CITATION {"citationID":"x7hxq9cf","properties":{"formattedCitation":"(Poulin, 2013)","plainCitation":"(Poulin, 2013)","dontUpdate":true,"noteIndex":0},"citationItems":[{"id":5075,"uris":["http://zotero.org/groups/2585270/items/N6WA52LD"],"itemData":{"id":5075,"type":"article-journal","abstract":"Aggregated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w:instrText>
      </w:r>
      <w:r w:rsidR="005C08E1" w:rsidRPr="007E3C8E">
        <w:rPr>
          <w:rFonts w:cstheme="majorHAnsi"/>
          <w:kern w:val="0"/>
          <w:lang w:val="en-US"/>
        </w:rPr>
        <w:instrText xml:space="preserve"> across all samples; the strong relationship (r2 = 0·88) indicated that aggregation levels are tightly constrained by mean infection levels, and that only a small proportion of the observed variability in parasite aggregation levels remains to be accounted for by other factors. Usin</w:instrText>
      </w:r>
      <w:r w:rsidR="005C08E1" w:rsidRPr="001C50FA">
        <w:rPr>
          <w:rFonts w:cstheme="majorHAnsi"/>
          <w:kern w:val="0"/>
          <w:lang w:val="en-US"/>
        </w:rPr>
        <w:instrText xml:space="preserve">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sidR="005C08E1">
        <w:rPr>
          <w:rFonts w:cstheme="majorHAnsi"/>
          <w:kern w:val="0"/>
          <w:lang w:val="en-US"/>
        </w:rPr>
        <w:fldChar w:fldCharType="separate"/>
      </w:r>
      <w:r w:rsidR="005C08E1" w:rsidRPr="00CC1E76">
        <w:rPr>
          <w:rFonts w:cstheme="majorHAnsi"/>
          <w:noProof/>
          <w:kern w:val="0"/>
          <w:lang w:val="en-US"/>
        </w:rPr>
        <w:t>Poulin (2013)</w:t>
      </w:r>
      <w:r w:rsidR="005C08E1">
        <w:rPr>
          <w:rFonts w:cstheme="majorHAnsi"/>
          <w:kern w:val="0"/>
          <w:lang w:val="en-US"/>
        </w:rPr>
        <w:fldChar w:fldCharType="end"/>
      </w:r>
      <w:r w:rsidR="005C08E1" w:rsidRPr="00CC1E76">
        <w:rPr>
          <w:rFonts w:cstheme="majorHAnsi"/>
          <w:kern w:val="0"/>
          <w:lang w:val="en-US"/>
        </w:rPr>
        <w:t xml:space="preserve"> found </w:t>
      </w:r>
      <w:r w:rsidR="005C08E1">
        <w:rPr>
          <w:rFonts w:cstheme="majorHAnsi"/>
          <w:kern w:val="0"/>
          <w:lang w:val="en-US"/>
        </w:rPr>
        <w:t xml:space="preserve">a weak correlation between the aggregation level of helminth parasites in fish hosts and the number of individual-host sampled (sample size). Consequently, </w:t>
      </w:r>
      <w:commentRangeStart w:id="30"/>
      <w:r w:rsidR="005C08E1">
        <w:rPr>
          <w:rFonts w:cstheme="majorHAnsi"/>
          <w:kern w:val="0"/>
          <w:lang w:val="en-US"/>
        </w:rPr>
        <w:t xml:space="preserve">sampling design elements </w:t>
      </w:r>
      <w:commentRangeEnd w:id="30"/>
      <w:r w:rsidR="004657E7">
        <w:rPr>
          <w:rStyle w:val="Marquedecommentaire"/>
        </w:rPr>
        <w:commentReference w:id="30"/>
      </w:r>
      <w:r w:rsidR="005C08E1">
        <w:rPr>
          <w:rFonts w:cstheme="majorHAnsi"/>
          <w:kern w:val="0"/>
          <w:lang w:val="en-US"/>
        </w:rPr>
        <w:t>should be considered when studying host-parasite systems as infection parameters might be highly context-dependent.</w:t>
      </w:r>
    </w:p>
    <w:p w14:paraId="49FF9211" w14:textId="77777777" w:rsidR="005C08E1" w:rsidRDefault="005C08E1" w:rsidP="005C08E1">
      <w:pPr>
        <w:autoSpaceDE w:val="0"/>
        <w:autoSpaceDN w:val="0"/>
        <w:adjustRightInd w:val="0"/>
        <w:spacing w:line="360" w:lineRule="auto"/>
        <w:jc w:val="both"/>
        <w:rPr>
          <w:rFonts w:cstheme="majorHAnsi"/>
          <w:kern w:val="0"/>
          <w:lang w:val="en-US"/>
        </w:rPr>
      </w:pPr>
    </w:p>
    <w:p w14:paraId="6E430660" w14:textId="4B93CE82" w:rsidR="005C08E1" w:rsidRDefault="005C08E1" w:rsidP="005C08E1">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w:t>
      </w:r>
      <w:r w:rsidR="004657E7">
        <w:rPr>
          <w:rFonts w:cstheme="majorHAnsi"/>
          <w:kern w:val="0"/>
          <w:lang w:val="en-US"/>
        </w:rPr>
        <w:t>focusing</w:t>
      </w:r>
      <w:r>
        <w:rPr>
          <w:rFonts w:cstheme="majorHAnsi"/>
          <w:kern w:val="0"/>
          <w:lang w:val="en-US"/>
        </w:rPr>
        <w:t xml:space="preserve">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w:t>
      </w:r>
      <w:commentRangeStart w:id="31"/>
      <w:r>
        <w:rPr>
          <w:rFonts w:cstheme="majorHAnsi"/>
          <w:kern w:val="0"/>
          <w:lang w:val="en-US"/>
        </w:rPr>
        <w:lastRenderedPageBreak/>
        <w:t>fine-scale sampling</w:t>
      </w:r>
      <w:commentRangeEnd w:id="31"/>
      <w:r w:rsidR="00C53B94">
        <w:rPr>
          <w:rStyle w:val="Marquedecommentaire"/>
        </w:rPr>
        <w:commentReference w:id="31"/>
      </w:r>
      <w:r>
        <w:rPr>
          <w:rFonts w:cstheme="majorHAnsi"/>
          <w:kern w:val="0"/>
          <w:lang w:val="en-US"/>
        </w:rPr>
        <w:t>. For landscape-scale analysis, we generated random prevalence accumulation curves by resampling across all lakes. This approach allows us to compare regional-scale prevalence estimates among different sampling methods along a gradient of increasing sampling effort (or area sampled) in order to evaluate the number of samples needed to correctly estimate the landscape prevalence (</w:t>
      </w:r>
      <w:r w:rsidRPr="005C08E1">
        <w:rPr>
          <w:rFonts w:cstheme="majorHAnsi"/>
          <w:color w:val="000000" w:themeColor="text1"/>
          <w:kern w:val="0"/>
          <w:lang w:val="en-US"/>
        </w:rPr>
        <w:t>Figure 1.A</w:t>
      </w:r>
      <w:r>
        <w:rPr>
          <w:rFonts w:cstheme="majorHAnsi"/>
          <w:kern w:val="0"/>
          <w:lang w:val="en-US"/>
        </w:rPr>
        <w:t xml:space="preserve">). For lake-scale analysis, we used a 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C08E1">
        <w:rPr>
          <w:rFonts w:cstheme="majorHAnsi"/>
          <w:color w:val="000000" w:themeColor="text1"/>
          <w:kern w:val="0"/>
          <w:lang w:val="en-US"/>
        </w:rPr>
        <w:t>Figure 1.B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b/>
          <w:bCs/>
          <w:noProof/>
        </w:rPr>
        <mc:AlternateContent>
          <mc:Choice Requires="wpg">
            <w:drawing>
              <wp:anchor distT="0" distB="0" distL="114300" distR="114300" simplePos="0" relativeHeight="251659264" behindDoc="0" locked="0" layoutInCell="1" allowOverlap="1" wp14:anchorId="23F94EF1" wp14:editId="1ED71C2F">
                <wp:simplePos x="0" y="0"/>
                <wp:positionH relativeFrom="column">
                  <wp:posOffset>-223520</wp:posOffset>
                </wp:positionH>
                <wp:positionV relativeFrom="paragraph">
                  <wp:posOffset>3280989</wp:posOffset>
                </wp:positionV>
                <wp:extent cx="6231255" cy="5190490"/>
                <wp:effectExtent l="0" t="0" r="4445" b="3810"/>
                <wp:wrapNone/>
                <wp:docPr id="1095997480" name="Groupe 1"/>
                <wp:cNvGraphicFramePr/>
                <a:graphic xmlns:a="http://schemas.openxmlformats.org/drawingml/2006/main">
                  <a:graphicData uri="http://schemas.microsoft.com/office/word/2010/wordprocessingGroup">
                    <wpg:wgp>
                      <wpg:cNvGrpSpPr/>
                      <wpg:grpSpPr>
                        <a:xfrm>
                          <a:off x="0" y="0"/>
                          <a:ext cx="6231255" cy="5190490"/>
                          <a:chOff x="0" y="0"/>
                          <a:chExt cx="6231765" cy="5191674"/>
                        </a:xfrm>
                      </wpg:grpSpPr>
                      <wps:wsp>
                        <wps:cNvPr id="865986386" name="Zone de texte 1"/>
                        <wps:cNvSpPr txBox="1"/>
                        <wps:spPr>
                          <a:xfrm>
                            <a:off x="0" y="0"/>
                            <a:ext cx="3272790" cy="5088890"/>
                          </a:xfrm>
                          <a:prstGeom prst="rect">
                            <a:avLst/>
                          </a:prstGeom>
                          <a:noFill/>
                          <a:ln w="6350">
                            <a:noFill/>
                          </a:ln>
                        </wps:spPr>
                        <wps:txbx>
                          <w:txbxContent>
                            <w:p w14:paraId="3050981D" w14:textId="77777777" w:rsidR="004C320D" w:rsidRPr="00874A07" w:rsidRDefault="004C320D"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685883"/>
                            <a:ext cx="2857500" cy="4505791"/>
                          </a:xfrm>
                          <a:prstGeom prst="rect">
                            <a:avLst/>
                          </a:prstGeom>
                          <a:solidFill>
                            <a:schemeClr val="lt1"/>
                          </a:solidFill>
                          <a:ln w="6350">
                            <a:noFill/>
                          </a:ln>
                        </wps:spPr>
                        <wps:txbx>
                          <w:txbxContent>
                            <w:p w14:paraId="20737DFC" w14:textId="77777777" w:rsidR="004C320D" w:rsidRPr="005A67CC" w:rsidRDefault="004C320D" w:rsidP="005C08E1">
                              <w:pPr>
                                <w:jc w:val="both"/>
                                <w:rPr>
                                  <w:rFonts w:cstheme="majorHAnsi"/>
                                  <w:sz w:val="22"/>
                                  <w:szCs w:val="22"/>
                                  <w:lang w:val="en-US"/>
                                </w:rPr>
                              </w:pPr>
                            </w:p>
                            <w:p w14:paraId="09B4FE5F" w14:textId="38E7AAFA" w:rsidR="004C320D" w:rsidRPr="00BE095F" w:rsidRDefault="004C320D" w:rsidP="005C08E1">
                              <w:pPr>
                                <w:pStyle w:val="Style1"/>
                                <w:ind w:left="12" w:hanging="12"/>
                              </w:pPr>
                              <w:bookmarkStart w:id="32"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Pr="001C3E96">
                                <w:rPr>
                                  <w:highlight w:val="yellow"/>
                                </w:rPr>
                                <w:t>Height difference betwee</w:t>
                              </w:r>
                              <w:r w:rsidRPr="00BE095F">
                                <w:t xml:space="preserv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32"/>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94EF1" id="Groupe 1" o:spid="_x0000_s1026" style="position:absolute;left:0;text-align:left;margin-left:-17.6pt;margin-top:258.35pt;width:490.65pt;height:408.7pt;z-index:251659264;mso-height-relative:margin" coordsize="62317,519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">
                <v:shapetype id="_x0000_t202" coordsize="21600,21600" o:spt="202" path="m,l,21600r21600,l21600,xe">
                  <v:stroke joinstyle="miter"/>
                  <v:path gradientshapeok="t" o:connecttype="rect"/>
                </v:shapetype>
                <v:shape id="Zone de texte 1" o:spid="_x0000_s1027"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3050981D" w14:textId="77777777" w:rsidR="004C320D" w:rsidRPr="00874A07" w:rsidRDefault="004C320D" w:rsidP="005C08E1">
                        <w:pPr>
                          <w:jc w:val="both"/>
                          <w:rPr>
                            <w:rFonts w:cstheme="majorHAnsi"/>
                            <w:noProof/>
                            <w:kern w:val="0"/>
                            <w:lang w:val="en-US"/>
                          </w:rPr>
                        </w:pPr>
                        <w:r>
                          <w:rPr>
                            <w:rFonts w:cstheme="majorHAnsi"/>
                            <w:noProof/>
                            <w:kern w:val="0"/>
                            <w:lang w:val="en-US"/>
                          </w:rPr>
                          <w:drawing>
                            <wp:inline distT="0" distB="0" distL="0" distR="0" wp14:anchorId="1EE84C68" wp14:editId="50C7EA47">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28" type="#_x0000_t202" style="position:absolute;left:33742;top:685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20737DFC" w14:textId="77777777" w:rsidR="004C320D" w:rsidRPr="005A67CC" w:rsidRDefault="004C320D" w:rsidP="005C08E1">
                        <w:pPr>
                          <w:jc w:val="both"/>
                          <w:rPr>
                            <w:rFonts w:cstheme="majorHAnsi"/>
                            <w:sz w:val="22"/>
                            <w:szCs w:val="22"/>
                            <w:lang w:val="en-US"/>
                          </w:rPr>
                        </w:pPr>
                      </w:p>
                      <w:p w14:paraId="09B4FE5F" w14:textId="38E7AAFA" w:rsidR="004C320D" w:rsidRPr="00BE095F" w:rsidRDefault="004C320D" w:rsidP="005C08E1">
                        <w:pPr>
                          <w:pStyle w:val="Style1"/>
                          <w:ind w:left="12" w:hanging="12"/>
                        </w:pPr>
                        <w:bookmarkStart w:id="33" w:name="_Toc159488131"/>
                        <w:r w:rsidRPr="005A67CC">
                          <w:t xml:space="preserve">Figure </w:t>
                        </w:r>
                        <w:r>
                          <w:t>1</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rsidRPr="001C3E96">
                          <w:rPr>
                            <w:highlight w:val="yellow"/>
                          </w:rPr>
                          <w:t>Height difference betwee</w:t>
                        </w:r>
                        <w:r w:rsidRPr="00BE095F">
                          <w:t xml:space="preserv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33"/>
                        <w:r w:rsidRPr="00BE095F">
                          <w:t xml:space="preserve"> </w:t>
                        </w:r>
                      </w:p>
                    </w:txbxContent>
                  </v:textbox>
                </v:shape>
              </v:group>
            </w:pict>
          </mc:Fallback>
        </mc:AlternateConten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1C58779B" w14:textId="189320DC" w:rsidR="005C08E1" w:rsidRDefault="005C08E1" w:rsidP="005C08E1">
      <w:pPr>
        <w:autoSpaceDE w:val="0"/>
        <w:autoSpaceDN w:val="0"/>
        <w:adjustRightInd w:val="0"/>
        <w:spacing w:line="360" w:lineRule="auto"/>
        <w:jc w:val="both"/>
        <w:rPr>
          <w:rFonts w:cstheme="majorHAnsi"/>
          <w:kern w:val="0"/>
          <w:lang w:val="en-US"/>
        </w:rPr>
      </w:pPr>
    </w:p>
    <w:p w14:paraId="08F129FD" w14:textId="77777777" w:rsidR="005C08E1" w:rsidRPr="00462901" w:rsidRDefault="005C08E1" w:rsidP="005C08E1">
      <w:pPr>
        <w:rPr>
          <w:rFonts w:cstheme="majorHAnsi"/>
          <w:b/>
          <w:bCs/>
          <w:lang w:val="en-US"/>
        </w:rPr>
      </w:pPr>
      <w:r w:rsidRPr="00462901">
        <w:rPr>
          <w:rFonts w:cstheme="majorHAnsi"/>
          <w:b/>
          <w:bCs/>
          <w:lang w:val="en-US"/>
        </w:rPr>
        <w:br w:type="page"/>
      </w:r>
      <w:commentRangeStart w:id="34"/>
      <w:commentRangeEnd w:id="34"/>
      <w:r w:rsidR="00EA18E4">
        <w:rPr>
          <w:rStyle w:val="Marquedecommentaire"/>
        </w:rPr>
        <w:commentReference w:id="34"/>
      </w:r>
    </w:p>
    <w:p w14:paraId="26E476A0" w14:textId="68E5FFC8" w:rsidR="005C08E1" w:rsidRPr="0095088B" w:rsidRDefault="005C08E1" w:rsidP="005C08E1">
      <w:pPr>
        <w:pStyle w:val="Titre2"/>
      </w:pPr>
      <w:bookmarkStart w:id="35" w:name="_Toc159491675"/>
      <w:r w:rsidRPr="0095088B">
        <w:lastRenderedPageBreak/>
        <w:t>2</w:t>
      </w:r>
      <w:r>
        <w:t xml:space="preserve"> | </w:t>
      </w:r>
      <w:r w:rsidRPr="0095088B">
        <w:t>Methods</w:t>
      </w:r>
      <w:bookmarkEnd w:id="35"/>
    </w:p>
    <w:p w14:paraId="25A795F1" w14:textId="77777777" w:rsidR="005C08E1" w:rsidRPr="004D4920" w:rsidRDefault="005C08E1" w:rsidP="005C08E1">
      <w:pPr>
        <w:rPr>
          <w:lang w:val="en-US"/>
        </w:rPr>
      </w:pPr>
    </w:p>
    <w:p w14:paraId="293012C6" w14:textId="24FCBA7E" w:rsidR="005C08E1" w:rsidRPr="004D4920" w:rsidRDefault="005C08E1" w:rsidP="005C08E1">
      <w:pPr>
        <w:pStyle w:val="Titre3"/>
      </w:pPr>
      <w:bookmarkStart w:id="36" w:name="_Toc159491676"/>
      <w:r w:rsidRPr="004D4920">
        <w:t>2.</w:t>
      </w:r>
      <w:r>
        <w:t xml:space="preserve">1. </w:t>
      </w:r>
      <w:r w:rsidRPr="004D4920">
        <w:t>Host-parasite system</w:t>
      </w:r>
      <w:bookmarkEnd w:id="36"/>
    </w:p>
    <w:p w14:paraId="344CEFB3" w14:textId="77777777" w:rsidR="005C08E1" w:rsidRPr="00A25569" w:rsidRDefault="005C08E1" w:rsidP="005C08E1">
      <w:pPr>
        <w:spacing w:line="360" w:lineRule="auto"/>
        <w:jc w:val="both"/>
        <w:rPr>
          <w:rFonts w:cstheme="majorHAnsi"/>
          <w:lang w:val="en-US"/>
        </w:rPr>
      </w:pPr>
    </w:p>
    <w:p w14:paraId="06948198" w14:textId="319B99F4"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are relatively well studied</w:t>
      </w:r>
      <w:r w:rsidR="00EA18E4">
        <w:rPr>
          <w:rFonts w:cstheme="majorHAnsi"/>
          <w:lang w:val="en-US"/>
        </w:rPr>
        <w:t xml:space="preserve"> (reference)</w:t>
      </w:r>
      <w:r w:rsidRPr="00A25569">
        <w:rPr>
          <w:rFonts w:cstheme="majorHAnsi"/>
          <w:lang w:val="en-US"/>
        </w:rPr>
        <w:t xml:space="preserve">,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C08E1">
        <w:rPr>
          <w:rFonts w:cstheme="majorHAnsi"/>
          <w:color w:val="000000" w:themeColor="text1"/>
          <w:lang w:val="en-US"/>
        </w:rPr>
        <w:t>Figure 2</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Pr>
          <w:rFonts w:cstheme="majorHAnsi"/>
          <w:lang w:val="en-US"/>
        </w:rPr>
        <w:instrText xml:space="preserve"> ADDIN ZOTERO_ITEM CSL_CITATION {"citationID":"cpxBCdt0","properties":{"formattedCitation":"(Davis, 1967; Lemly &amp; Esch, 1984b)","plainCitation":"(Davis, 1967; Lemly &amp; Esch, 1984b)","noteIndex":0},"citationItems":[{"id":2255,"uris":["http://zotero.org/groups/2585270/items/NUZ8K7CF"],"itemData":{"id":2255,"type":"book","language":"en","note":"Google-Books-ID: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(Davis, 1967; Lemly &amp; Esch, 1984b)</w:t>
      </w:r>
      <w:r w:rsidRPr="00A25569">
        <w:rPr>
          <w:rFonts w:cstheme="majorHAnsi"/>
        </w:rPr>
        <w:fldChar w:fldCharType="end"/>
      </w:r>
      <w:r w:rsidRPr="00A25569">
        <w:rPr>
          <w:rFonts w:cstheme="majorHAnsi"/>
          <w:lang w:val="en-US"/>
        </w:rPr>
        <w:t xml:space="preserve">. </w:t>
      </w:r>
      <w:r>
        <w:rPr>
          <w:rFonts w:cstheme="majorHAnsi"/>
          <w:lang w:val="en-US"/>
        </w:rPr>
        <w:t>He</w:t>
      </w:r>
      <w:r w:rsidR="00EA18E4">
        <w:rPr>
          <w:rFonts w:cstheme="majorHAnsi"/>
          <w:lang w:val="en-US"/>
        </w:rPr>
        <w:t>re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0A3C5659" w14:textId="77777777" w:rsidR="005C08E1" w:rsidRPr="00A25569" w:rsidRDefault="005C08E1" w:rsidP="005C08E1">
      <w:pPr>
        <w:spacing w:line="360" w:lineRule="auto"/>
        <w:rPr>
          <w:rFonts w:cstheme="majorHAnsi"/>
          <w:lang w:val="en-US"/>
        </w:rPr>
      </w:pPr>
    </w:p>
    <w:p w14:paraId="47C95BAA" w14:textId="043BE8BC" w:rsidR="005C08E1" w:rsidRPr="00A25569" w:rsidRDefault="005C08E1" w:rsidP="005C08E1">
      <w:pPr>
        <w:spacing w:line="360" w:lineRule="auto"/>
        <w:ind w:firstLine="708"/>
        <w:jc w:val="both"/>
        <w:rPr>
          <w:rFonts w:cstheme="majorHAnsi"/>
          <w:lang w:val="en-US"/>
        </w:rPr>
      </w:pPr>
      <w:r w:rsidRPr="00A25569">
        <w:rPr>
          <w:rFonts w:cstheme="majorHAnsi"/>
          <w:lang w:val="en-US"/>
        </w:rPr>
        <w:t>Akin to other parasitic diseases, the infection parameters of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xml:space="preserve">) </w:t>
      </w:r>
      <w:r w:rsidR="00EA18E4">
        <w:rPr>
          <w:rFonts w:cstheme="majorHAnsi"/>
          <w:lang w:val="en-US"/>
        </w:rPr>
        <w:t>in</w:t>
      </w:r>
      <w:r w:rsidR="00EA18E4" w:rsidRPr="00A25569">
        <w:rPr>
          <w:rFonts w:cstheme="majorHAnsi"/>
          <w:lang w:val="en-US"/>
        </w:rPr>
        <w:t xml:space="preserve"> </w:t>
      </w:r>
      <w:r w:rsidRPr="00A25569">
        <w:rPr>
          <w:rFonts w:cstheme="majorHAnsi"/>
          <w:lang w:val="en-US"/>
        </w:rPr>
        <w:t xml:space="preserve">ponds is typically at its lowest </w:t>
      </w:r>
      <w:r w:rsidR="00EA18E4">
        <w:rPr>
          <w:rFonts w:cstheme="majorHAnsi"/>
          <w:lang w:val="en-US"/>
        </w:rPr>
        <w:t>in</w:t>
      </w:r>
      <w:r w:rsidR="00EA18E4" w:rsidRPr="00A25569">
        <w:rPr>
          <w:rFonts w:cstheme="majorHAnsi"/>
          <w:lang w:val="en-US"/>
        </w:rPr>
        <w:t xml:space="preserve"> </w:t>
      </w:r>
      <w:r w:rsidRPr="00A25569">
        <w:rPr>
          <w:rFonts w:cstheme="majorHAnsi"/>
          <w:lang w:val="en-US"/>
        </w:rPr>
        <w:t xml:space="preserve">April/May </w:t>
      </w:r>
      <w:r w:rsidR="00EA18E4">
        <w:rPr>
          <w:rFonts w:cstheme="majorHAnsi"/>
          <w:lang w:val="en-US"/>
        </w:rPr>
        <w:t>reaching</w:t>
      </w:r>
      <w:r w:rsidR="00EA18E4" w:rsidRPr="00A25569">
        <w:rPr>
          <w:rFonts w:cstheme="majorHAnsi"/>
          <w:lang w:val="en-US"/>
        </w:rPr>
        <w:t xml:space="preserve"> </w:t>
      </w:r>
      <w:r w:rsidRPr="00A25569">
        <w:rPr>
          <w:rFonts w:cstheme="majorHAnsi"/>
          <w:lang w:val="en-US"/>
        </w:rPr>
        <w:t>its maximum around September/October</w:t>
      </w:r>
      <w:r w:rsidR="00EA18E4">
        <w:rPr>
          <w:rFonts w:cstheme="majorHAnsi"/>
          <w:lang w:val="en-US"/>
        </w:rPr>
        <w:t>. This seasonal trend occurs</w:t>
      </w:r>
      <w:r>
        <w:rPr>
          <w:rFonts w:cstheme="majorHAnsi"/>
          <w:lang w:val="en-US"/>
        </w:rPr>
        <w:t xml:space="preserve"> because </w:t>
      </w:r>
      <w:r w:rsidR="00EA18E4">
        <w:rPr>
          <w:rFonts w:cstheme="majorHAnsi"/>
          <w:lang w:val="en-US"/>
        </w:rPr>
        <w:t xml:space="preserve">heavily infected fish are more susceptible to overwintering mortality leading to reduced infections at the population level in the spring. As </w:t>
      </w:r>
      <w:r>
        <w:rPr>
          <w:rFonts w:cstheme="majorHAnsi"/>
          <w:lang w:val="en-US"/>
        </w:rPr>
        <w:t>cercariae are released through</w:t>
      </w:r>
      <w:r w:rsidR="00EA18E4">
        <w:rPr>
          <w:rFonts w:cstheme="majorHAnsi"/>
          <w:lang w:val="en-US"/>
        </w:rPr>
        <w:t>out</w:t>
      </w:r>
      <w:r>
        <w:rPr>
          <w:rFonts w:cstheme="majorHAnsi"/>
          <w:lang w:val="en-US"/>
        </w:rPr>
        <w:t xml:space="preserve"> the summer</w:t>
      </w:r>
      <w:r w:rsidR="00EA18E4">
        <w:rPr>
          <w:rFonts w:cstheme="majorHAnsi"/>
          <w:lang w:val="en-US"/>
        </w:rPr>
        <w:t xml:space="preserve"> and infect more hosts through time, prevalence reaches its maximum in the fall </w:t>
      </w:r>
      <w:r w:rsidRPr="00A25569">
        <w:rPr>
          <w:rFonts w:cstheme="majorHAnsi"/>
        </w:rPr>
        <w:fldChar w:fldCharType="begin"/>
      </w:r>
      <w:r>
        <w:rPr>
          <w:rFonts w:cstheme="majorHAnsi"/>
          <w:lang w:val="en-US"/>
        </w:rPr>
        <w:instrText xml:space="preserve"> ADDIN ZOTERO_ITEM CSL_CITATION {"citationID":"V5k7Su68","properties":{"formattedCitation":"(Lemly &amp; Esch, 1984b, 1984c)","plainCitation":"(Lemly &amp; Esch, 1984b, 1984c)","noteIndex":0},"citationItems":[{"id":1667,"uris":["http://zotero.org/groups/2585270/items/CAI379UD"],"itemData":{"id":1667,"type":"article-journal","abstract":"Prevalence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Pr>
          <w:rFonts w:cstheme="majorHAnsi"/>
          <w:noProof/>
          <w:lang w:val="en-US"/>
        </w:rPr>
        <w:t>(Lemly &amp; Esch, 1984b, 1984c)</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w:t>
      </w:r>
      <w:r w:rsidR="00EA18E4">
        <w:rPr>
          <w:rFonts w:cstheme="majorHAnsi"/>
          <w:lang w:val="en-US"/>
        </w:rPr>
        <w:t xml:space="preserve">of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Hence,</w:t>
      </w:r>
      <w:r w:rsidR="00EA18E4">
        <w:rPr>
          <w:rFonts w:cstheme="majorHAnsi"/>
          <w:lang w:val="en-US"/>
        </w:rPr>
        <w:t xml:space="preserve"> the</w:t>
      </w:r>
      <w:r w:rsidRPr="00A25569">
        <w:rPr>
          <w:rFonts w:cstheme="majorHAnsi"/>
          <w:lang w:val="en-US"/>
        </w:rPr>
        <w:t xml:space="preserv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of a higher encounter probability</w:t>
      </w:r>
      <w:r w:rsidR="00C66ED7">
        <w:rPr>
          <w:rFonts w:cstheme="majorHAnsi"/>
          <w:lang w:val="en-US"/>
        </w:rPr>
        <w:t xml:space="preserve"> with cercaria in these regions</w:t>
      </w:r>
      <w:r>
        <w:rPr>
          <w:rFonts w:cstheme="majorHAnsi"/>
          <w:lang w:val="en-US"/>
        </w:rPr>
        <w:t xml:space="preserve">. </w:t>
      </w:r>
      <w:r w:rsidRPr="00A25569">
        <w:rPr>
          <w:rFonts w:cstheme="majorHAnsi"/>
          <w:lang w:val="en-US"/>
        </w:rPr>
        <w:t>Since black spot disease is caused by a parasite guild, a large range of fish species can be infected</w:t>
      </w:r>
      <w:r w:rsidR="00C66ED7">
        <w:rPr>
          <w:rFonts w:cstheme="majorHAnsi"/>
          <w:lang w:val="en-US"/>
        </w:rPr>
        <w:t xml:space="preserve"> with</w:t>
      </w:r>
      <w:r w:rsidRPr="00A25569">
        <w:rPr>
          <w:rFonts w:cstheme="majorHAnsi"/>
          <w:lang w:val="en-US"/>
        </w:rPr>
        <w:t xml:space="preserve"> some species </w:t>
      </w:r>
      <w:r w:rsidRPr="00A25569">
        <w:rPr>
          <w:rFonts w:cstheme="majorHAnsi"/>
          <w:lang w:val="en-US"/>
        </w:rPr>
        <w:lastRenderedPageBreak/>
        <w:t xml:space="preserve">more heavily infected than others. For instance, </w:t>
      </w:r>
      <w:r w:rsidRPr="00A25569">
        <w:rPr>
          <w:rFonts w:cstheme="majorHAnsi"/>
        </w:rPr>
        <w:fldChar w:fldCharType="begin"/>
      </w:r>
      <w:r>
        <w:rPr>
          <w:rFonts w:cstheme="majorHAnsi"/>
          <w:lang w:val="en-US"/>
        </w:rPr>
        <w:instrText xml:space="preserve"> ADDIN ZOTERO_ITEM CSL_CITATION {"citationID":"stvRgjDT","properties":{"formattedCitation":"(Lemly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(Lemly &amp; Esch, 1984a)</w:t>
      </w:r>
      <w:r w:rsidRPr="00A25569">
        <w:rPr>
          <w:rFonts w:cstheme="majorHAnsi"/>
        </w:rPr>
        <w:fldChar w:fldCharType="end"/>
      </w:r>
      <w:r w:rsidRPr="00A25569">
        <w:rPr>
          <w:rFonts w:cstheme="majorHAnsi"/>
          <w:lang w:val="en-US"/>
        </w:rPr>
        <w:t xml:space="preserve"> found that bluegill sunfish were </w:t>
      </w:r>
      <w:commentRangeStart w:id="37"/>
      <w:r w:rsidRPr="00A25569">
        <w:rPr>
          <w:rFonts w:cstheme="majorHAnsi"/>
          <w:lang w:val="en-US"/>
        </w:rPr>
        <w:t xml:space="preserve">more heavily infected </w:t>
      </w:r>
      <w:commentRangeEnd w:id="37"/>
      <w:r w:rsidR="00C66ED7">
        <w:rPr>
          <w:rStyle w:val="Marquedecommentaire"/>
        </w:rPr>
        <w:commentReference w:id="37"/>
      </w:r>
      <w:r w:rsidRPr="00A25569">
        <w:rPr>
          <w:rFonts w:cstheme="majorHAnsi"/>
          <w:lang w:val="en-US"/>
        </w:rPr>
        <w:t>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p>
    <w:p w14:paraId="12CE5F9A" w14:textId="53910605" w:rsidR="005C08E1" w:rsidRPr="004D4920" w:rsidRDefault="005C08E1" w:rsidP="005C08E1">
      <w:pPr>
        <w:pStyle w:val="Titre3"/>
      </w:pPr>
      <w:bookmarkStart w:id="38" w:name="_Toc159491677"/>
      <w:r w:rsidRPr="004D4920">
        <w:t>2.2</w:t>
      </w:r>
      <w:r>
        <w:t>.</w:t>
      </w:r>
      <w:r w:rsidRPr="004D4920">
        <w:t xml:space="preserve"> Study area</w:t>
      </w:r>
      <w:bookmarkEnd w:id="38"/>
    </w:p>
    <w:p w14:paraId="12365E6E" w14:textId="77777777" w:rsidR="005C08E1" w:rsidRPr="00A25569" w:rsidRDefault="005C08E1" w:rsidP="005C08E1">
      <w:pPr>
        <w:spacing w:line="360" w:lineRule="auto"/>
        <w:jc w:val="both"/>
        <w:rPr>
          <w:rFonts w:cstheme="majorHAnsi"/>
          <w:lang w:val="en-US"/>
        </w:rPr>
      </w:pPr>
    </w:p>
    <w:p w14:paraId="4AD16060" w14:textId="058E6CDD" w:rsidR="005C08E1" w:rsidRPr="00A25569" w:rsidRDefault="005C08E1" w:rsidP="005C08E1">
      <w:pPr>
        <w:spacing w:line="360" w:lineRule="auto"/>
        <w:ind w:firstLine="708"/>
        <w:jc w:val="both"/>
        <w:rPr>
          <w:rFonts w:cstheme="majorHAnsi"/>
          <w:noProof/>
          <w:lang w:val="en-US"/>
        </w:rPr>
      </w:pPr>
      <w:r w:rsidRPr="00A25569">
        <w:rPr>
          <w:rFonts w:cstheme="majorHAnsi"/>
          <w:lang w:val="en-US"/>
        </w:rPr>
        <w:t xml:space="preserve">We sampled 15 lakes from six watersheds around Saint-Hippolyte, QC, Canada </w:t>
      </w:r>
      <w:r>
        <w:rPr>
          <w:rFonts w:cstheme="majorHAnsi"/>
          <w:lang w:val="en-US"/>
        </w:rPr>
        <w:t>(</w:t>
      </w:r>
      <w:r w:rsidRPr="00914B55">
        <w:rPr>
          <w:rFonts w:cstheme="majorHAnsi"/>
          <w:lang w:val="en-US"/>
        </w:rPr>
        <w:t>45.92</w:t>
      </w:r>
      <w:r>
        <w:rPr>
          <w:rFonts w:cstheme="majorHAnsi"/>
          <w:lang w:val="en-US"/>
        </w:rPr>
        <w:t>°N</w:t>
      </w:r>
      <w:r w:rsidRPr="00914B55">
        <w:rPr>
          <w:rFonts w:cstheme="majorHAnsi"/>
          <w:lang w:val="en-US"/>
        </w:rPr>
        <w:t>, 73.97</w:t>
      </w:r>
      <w:r>
        <w:rPr>
          <w:rFonts w:cstheme="majorHAnsi"/>
          <w:lang w:val="en-US"/>
        </w:rPr>
        <w:t>°W)</w:t>
      </w:r>
      <w:r w:rsidRPr="00A25569">
        <w:rPr>
          <w:rFonts w:cstheme="majorHAnsi"/>
          <w:lang w:val="en-US"/>
        </w:rPr>
        <w:t xml:space="preserve"> (</w:t>
      </w:r>
      <w:r w:rsidRPr="005C08E1">
        <w:rPr>
          <w:rFonts w:cstheme="majorHAnsi"/>
          <w:color w:val="000000" w:themeColor="text1"/>
          <w:lang w:val="en-US"/>
        </w:rPr>
        <w:t>Figure 3</w:t>
      </w:r>
      <w:r w:rsidRPr="00A25569">
        <w:rPr>
          <w:rFonts w:cstheme="majorHAnsi"/>
          <w:lang w:val="en-US"/>
        </w:rPr>
        <w:t xml:space="preserve">). The lakes Corriveau, </w:t>
      </w:r>
      <w:proofErr w:type="spellStart"/>
      <w:r w:rsidRPr="00A25569">
        <w:rPr>
          <w:rFonts w:cstheme="majorHAnsi"/>
          <w:lang w:val="en-US"/>
        </w:rPr>
        <w:t>Croche</w:t>
      </w:r>
      <w:proofErr w:type="spellEnd"/>
      <w:r w:rsidRPr="00A25569">
        <w:rPr>
          <w:rFonts w:cstheme="majorHAnsi"/>
          <w:lang w:val="en-US"/>
        </w:rPr>
        <w:t xml:space="preserve">, Cromwell and Triton </w:t>
      </w:r>
      <w:proofErr w:type="gramStart"/>
      <w:r w:rsidRPr="00A25569">
        <w:rPr>
          <w:rFonts w:cstheme="majorHAnsi"/>
          <w:lang w:val="en-US"/>
        </w:rPr>
        <w:t>are</w:t>
      </w:r>
      <w:r w:rsidR="00C66ED7">
        <w:rPr>
          <w:rFonts w:cstheme="majorHAnsi"/>
          <w:lang w:val="en-US"/>
        </w:rPr>
        <w:t xml:space="preserve"> located</w:t>
      </w:r>
      <w:r w:rsidRPr="00A25569">
        <w:rPr>
          <w:rFonts w:cstheme="majorHAnsi"/>
          <w:lang w:val="en-US"/>
        </w:rPr>
        <w:t xml:space="preserve"> in</w:t>
      </w:r>
      <w:proofErr w:type="gramEnd"/>
      <w:r w:rsidRPr="00A25569">
        <w:rPr>
          <w:rFonts w:cstheme="majorHAnsi"/>
          <w:lang w:val="en-US"/>
        </w:rPr>
        <w:t xml:space="preserve"> the protected area of </w:t>
      </w:r>
      <w:r w:rsidR="00C66ED7" w:rsidRPr="00A25569">
        <w:rPr>
          <w:rFonts w:cstheme="majorHAnsi"/>
          <w:lang w:val="en-US"/>
        </w:rPr>
        <w:t>the Université de Montréal</w:t>
      </w:r>
      <w:r w:rsidR="00C66ED7">
        <w:rPr>
          <w:rFonts w:cstheme="majorHAnsi"/>
          <w:lang w:val="en-US"/>
        </w:rPr>
        <w:t>’s Biology Station</w:t>
      </w:r>
      <w:r w:rsidRPr="00A25569">
        <w:rPr>
          <w:rFonts w:cstheme="majorHAnsi"/>
          <w:lang w:val="en-US"/>
        </w:rPr>
        <w:t xml:space="preserve"> </w:t>
      </w:r>
      <w:r w:rsidR="00C66ED7">
        <w:rPr>
          <w:rFonts w:cstheme="majorHAnsi"/>
          <w:lang w:val="en-US"/>
        </w:rPr>
        <w:t xml:space="preserve">of the Laurentians. The remaining lakes are surrounded by private properties and are accessible only upon consent of </w:t>
      </w:r>
      <w:proofErr w:type="gramStart"/>
      <w:r w:rsidR="00C66ED7">
        <w:rPr>
          <w:rFonts w:cstheme="majorHAnsi"/>
          <w:lang w:val="en-US"/>
        </w:rPr>
        <w:t>land-owners</w:t>
      </w:r>
      <w:proofErr w:type="gramEnd"/>
      <w:r w:rsidR="00C66ED7">
        <w:rPr>
          <w:rFonts w:cstheme="majorHAnsi"/>
          <w:lang w:val="en-US"/>
        </w:rPr>
        <w:t xml:space="preserve"> or municipal associations</w:t>
      </w:r>
      <w:r w:rsidRPr="00A25569">
        <w:rPr>
          <w:rFonts w:cstheme="majorHAnsi"/>
          <w:lang w:val="en-US"/>
        </w:rPr>
        <w:t>. Considering their geographical proximity, we assumed that all the</w:t>
      </w:r>
      <w:r w:rsidR="00C66ED7">
        <w:rPr>
          <w:rFonts w:cstheme="majorHAnsi"/>
          <w:lang w:val="en-US"/>
        </w:rPr>
        <w:t xml:space="preserve"> sampled</w:t>
      </w:r>
      <w:r w:rsidRPr="00A25569">
        <w:rPr>
          <w:rFonts w:cstheme="majorHAnsi"/>
          <w:lang w:val="en-US"/>
        </w:rPr>
        <w:t xml:space="preserve"> lakes are exposed to the same</w:t>
      </w:r>
      <w:ins w:id="39" w:author="Sandra Ann Binning" w:date="2024-03-02T20:51:00Z">
        <w:r w:rsidR="00C66ED7">
          <w:rPr>
            <w:rFonts w:cstheme="majorHAnsi"/>
            <w:lang w:val="en-US"/>
          </w:rPr>
          <w:t xml:space="preserve"> </w:t>
        </w:r>
      </w:ins>
      <w:r w:rsidR="002F439A">
        <w:rPr>
          <w:rFonts w:cstheme="majorHAnsi"/>
          <w:lang w:val="en-US"/>
        </w:rPr>
        <w:t>broad</w:t>
      </w:r>
      <w:r w:rsidRPr="00A25569">
        <w:rPr>
          <w:rFonts w:cstheme="majorHAnsi"/>
          <w:lang w:val="en-US"/>
        </w:rPr>
        <w:t xml:space="preserve"> climatic conditions. The lakes were selected nonrandomly according to their accessibility </w:t>
      </w:r>
      <w:r w:rsidR="00C66ED7">
        <w:rPr>
          <w:rFonts w:cstheme="majorHAnsi"/>
          <w:lang w:val="en-US"/>
        </w:rPr>
        <w:t xml:space="preserve">(i.e. shore access on private properties granted by land owners) </w:t>
      </w:r>
      <w:r w:rsidRPr="00A25569">
        <w:rPr>
          <w:rFonts w:cstheme="majorHAnsi"/>
          <w:lang w:val="en-US"/>
        </w:rPr>
        <w:t xml:space="preserve">and the availability of morphometric data (see </w:t>
      </w:r>
      <w:r w:rsidRPr="005C08E1">
        <w:rPr>
          <w:rFonts w:cstheme="majorHAnsi"/>
          <w:color w:val="000000" w:themeColor="text1"/>
          <w:lang w:val="en-US"/>
        </w:rPr>
        <w:t xml:space="preserve">Table S1 </w:t>
      </w:r>
      <w:r w:rsidRPr="00A25569">
        <w:rPr>
          <w:rFonts w:cstheme="majorHAnsi"/>
          <w:lang w:val="en-US"/>
        </w:rPr>
        <w:t>for the morphometric characteristics).</w:t>
      </w:r>
    </w:p>
    <w:p w14:paraId="5D6B287A" w14:textId="77777777" w:rsidR="005C08E1" w:rsidRPr="00792A22" w:rsidRDefault="005C08E1" w:rsidP="005C08E1">
      <w:pPr>
        <w:rPr>
          <w:lang w:val="en-US"/>
        </w:rPr>
      </w:pPr>
    </w:p>
    <w:p w14:paraId="72FCB5D8" w14:textId="4D46C9C0" w:rsidR="005C08E1" w:rsidRPr="004D4920" w:rsidRDefault="005C08E1" w:rsidP="005C08E1">
      <w:pPr>
        <w:pStyle w:val="Titre3"/>
      </w:pPr>
      <w:bookmarkStart w:id="40" w:name="_Toc159491678"/>
      <w:r w:rsidRPr="004D4920">
        <w:t>2.3. Data acquisition</w:t>
      </w:r>
      <w:bookmarkEnd w:id="40"/>
    </w:p>
    <w:p w14:paraId="63D92464" w14:textId="77777777" w:rsidR="005C08E1" w:rsidRDefault="005C08E1" w:rsidP="005C08E1">
      <w:pPr>
        <w:spacing w:line="360" w:lineRule="auto"/>
        <w:jc w:val="both"/>
        <w:rPr>
          <w:lang w:val="en-US"/>
        </w:rPr>
      </w:pPr>
    </w:p>
    <w:p w14:paraId="1C55F303" w14:textId="7514CD38" w:rsidR="005C08E1" w:rsidRPr="00EF45CC" w:rsidRDefault="005C08E1" w:rsidP="005C08E1">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w:t>
      </w:r>
      <w:r w:rsidR="00802EAA">
        <w:rPr>
          <w:rFonts w:cstheme="majorHAnsi"/>
          <w:lang w:val="en-US"/>
        </w:rPr>
        <w:t>number</w:t>
      </w:r>
      <w:r w:rsidR="00802EAA" w:rsidRPr="00A25569">
        <w:rPr>
          <w:rFonts w:cstheme="majorHAnsi"/>
          <w:lang w:val="en-US"/>
        </w:rPr>
        <w:t xml:space="preserve"> </w:t>
      </w:r>
      <w:r w:rsidRPr="00A25569">
        <w:rPr>
          <w:rFonts w:cstheme="majorHAnsi"/>
          <w:lang w:val="en-US"/>
        </w:rPr>
        <w:t xml:space="preserve">of individuals </w:t>
      </w:r>
      <w:r w:rsidR="00802EAA">
        <w:rPr>
          <w:rFonts w:cstheme="majorHAnsi"/>
          <w:lang w:val="en-US"/>
        </w:rPr>
        <w:t xml:space="preserve">sampled </w:t>
      </w:r>
      <w:proofErr w:type="gramStart"/>
      <w:r w:rsidR="00802EAA">
        <w:rPr>
          <w:rFonts w:cstheme="majorHAnsi"/>
          <w:lang w:val="en-US"/>
        </w:rPr>
        <w:t>in</w:t>
      </w:r>
      <w:r w:rsidR="00802EAA" w:rsidRPr="00A25569">
        <w:rPr>
          <w:rFonts w:cstheme="majorHAnsi"/>
          <w:lang w:val="en-US"/>
        </w:rPr>
        <w:t xml:space="preserve"> </w:t>
      </w:r>
      <w:r w:rsidRPr="00A25569">
        <w:rPr>
          <w:rFonts w:cstheme="majorHAnsi"/>
          <w:lang w:val="en-US"/>
        </w:rPr>
        <w:t>a given</w:t>
      </w:r>
      <w:proofErr w:type="gramEnd"/>
      <w:r w:rsidRPr="00A25569">
        <w:rPr>
          <w:rFonts w:cstheme="majorHAnsi"/>
          <w:lang w:val="en-US"/>
        </w:rPr>
        <w:t xml:space="preserve"> fish community. Three sampling methods (minnow traps, seine nets and transects) were used to assess </w:t>
      </w:r>
      <w:r w:rsidR="00802EAA">
        <w:rPr>
          <w:rFonts w:cstheme="majorHAnsi"/>
          <w:lang w:val="en-US"/>
        </w:rPr>
        <w:t xml:space="preserve">infection </w:t>
      </w:r>
      <w:r w:rsidRPr="00A25569">
        <w:rPr>
          <w:rFonts w:cstheme="majorHAnsi"/>
          <w:lang w:val="en-US"/>
        </w:rPr>
        <w:t xml:space="preserve">prevalence and maximize the chances of catching different fish species. </w:t>
      </w:r>
      <w:r>
        <w:rPr>
          <w:rFonts w:cstheme="majorHAnsi"/>
          <w:lang w:val="en-US"/>
        </w:rPr>
        <w:t>F</w:t>
      </w:r>
      <w:r w:rsidRPr="00A25569">
        <w:rPr>
          <w:rFonts w:cstheme="majorHAnsi"/>
          <w:lang w:val="en-US"/>
        </w:rPr>
        <w:t>ield work took place from mid-June to</w:t>
      </w:r>
      <w:r w:rsidR="00802EAA">
        <w:rPr>
          <w:rFonts w:cstheme="majorHAnsi"/>
          <w:lang w:val="en-US"/>
        </w:rPr>
        <w:t xml:space="preserve"> the</w:t>
      </w:r>
      <w:r w:rsidRPr="00A25569">
        <w:rPr>
          <w:rFonts w:cstheme="majorHAnsi"/>
          <w:lang w:val="en-US"/>
        </w:rPr>
        <w:t xml:space="preserve"> 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28587609" w14:textId="77777777"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5C08E1">
        <w:rPr>
          <w:rFonts w:asciiTheme="majorHAnsi" w:hAnsiTheme="majorHAnsi" w:cstheme="majorHAnsi"/>
          <w:color w:val="000000" w:themeColor="text1"/>
          <w:lang w:val="en-US"/>
        </w:rPr>
        <w:t>Table S2</w:t>
      </w:r>
      <w:r w:rsidRPr="00A25569">
        <w:rPr>
          <w:rFonts w:asciiTheme="majorHAnsi" w:hAnsiTheme="majorHAnsi" w:cstheme="majorHAnsi"/>
          <w:lang w:val="en-US"/>
        </w:rPr>
        <w:t xml:space="preserve">) as setting these traps requires less time and manipulation than the other methods. Seine sampling varied between four and eight efforts while the number of transect sites varied between two and six per lake. </w:t>
      </w:r>
      <w:commentRangeStart w:id="41"/>
      <w:r w:rsidRPr="00A25569">
        <w:rPr>
          <w:rFonts w:asciiTheme="majorHAnsi" w:hAnsiTheme="majorHAnsi" w:cstheme="majorHAnsi"/>
          <w:lang w:val="en-US"/>
        </w:rPr>
        <w:t>15 minnow traps were set in each lake to maximize the number of captures.</w:t>
      </w:r>
      <w:commentRangeEnd w:id="41"/>
      <w:r w:rsidR="00802EAA">
        <w:rPr>
          <w:rStyle w:val="Marquedecommentaire"/>
          <w:rFonts w:asciiTheme="majorHAnsi" w:eastAsiaTheme="minorHAnsi" w:hAnsiTheme="majorHAnsi" w:cs="Times New Roman (Corps CS)"/>
          <w:kern w:val="2"/>
          <w:lang w:eastAsia="en-US"/>
          <w14:ligatures w14:val="standardContextual"/>
        </w:rPr>
        <w:commentReference w:id="41"/>
      </w:r>
    </w:p>
    <w:p w14:paraId="64B4F6BB" w14:textId="4EFC5ABD"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lastRenderedPageBreak/>
        <w:t>The minnow trap and seine net samplings were both conducted on the same day for each lake. The seine samplings occurred during daytime</w:t>
      </w:r>
      <w:r w:rsidR="00802EAA">
        <w:rPr>
          <w:rFonts w:asciiTheme="majorHAnsi" w:hAnsiTheme="majorHAnsi" w:cstheme="majorHAnsi"/>
          <w:lang w:val="en-US"/>
        </w:rPr>
        <w:t xml:space="preserve"> (between HH and HH)</w:t>
      </w:r>
      <w:r w:rsidRPr="00A25569">
        <w:rPr>
          <w:rFonts w:asciiTheme="majorHAnsi" w:hAnsiTheme="majorHAnsi" w:cstheme="majorHAnsi"/>
          <w:lang w:val="en-US"/>
        </w:rPr>
        <w:t xml:space="preserve"> in habitats </w:t>
      </w:r>
      <w:r w:rsidR="00802EAA">
        <w:rPr>
          <w:rFonts w:asciiTheme="majorHAnsi" w:hAnsiTheme="majorHAnsi" w:cstheme="majorHAnsi"/>
          <w:lang w:val="en-US"/>
        </w:rPr>
        <w:t>without</w:t>
      </w:r>
      <w:r w:rsidR="00802EAA" w:rsidRPr="00A25569">
        <w:rPr>
          <w:rFonts w:asciiTheme="majorHAnsi" w:hAnsiTheme="majorHAnsi" w:cstheme="majorHAnsi"/>
          <w:lang w:val="en-US"/>
        </w:rPr>
        <w:t xml:space="preserve"> </w:t>
      </w:r>
      <w:r w:rsidRPr="00A25569">
        <w:rPr>
          <w:rFonts w:asciiTheme="majorHAnsi" w:hAnsiTheme="majorHAnsi" w:cstheme="majorHAnsi"/>
          <w:lang w:val="en-US"/>
        </w:rPr>
        <w:t xml:space="preserve">large obstacles like trunks and rocks </w:t>
      </w:r>
      <w:r w:rsidR="00802EAA">
        <w:rPr>
          <w:rFonts w:asciiTheme="majorHAnsi" w:hAnsiTheme="majorHAnsi" w:cstheme="majorHAnsi"/>
          <w:lang w:val="en-US"/>
        </w:rPr>
        <w:t>to prevent</w:t>
      </w:r>
      <w:r w:rsidRPr="00A25569">
        <w:rPr>
          <w:rFonts w:asciiTheme="majorHAnsi" w:hAnsiTheme="majorHAnsi" w:cstheme="majorHAnsi"/>
          <w:lang w:val="en-US"/>
        </w:rPr>
        <w:t xml:space="preserve"> net </w:t>
      </w:r>
      <w:r w:rsidR="00802EAA">
        <w:rPr>
          <w:rFonts w:asciiTheme="majorHAnsi" w:hAnsiTheme="majorHAnsi" w:cstheme="majorHAnsi"/>
          <w:lang w:val="en-US"/>
        </w:rPr>
        <w:t>obstruction</w:t>
      </w:r>
      <w:r w:rsidRPr="00A25569">
        <w:rPr>
          <w:rFonts w:asciiTheme="majorHAnsi" w:hAnsiTheme="majorHAnsi" w:cstheme="majorHAnsi"/>
          <w:lang w:val="en-US"/>
        </w:rPr>
        <w:t>.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w:t>
      </w:r>
      <w:r w:rsidR="00E8062B">
        <w:rPr>
          <w:rFonts w:asciiTheme="majorHAnsi" w:hAnsiTheme="majorHAnsi" w:cstheme="majorHAnsi"/>
          <w:lang w:val="en-US"/>
        </w:rPr>
        <w:t>Eight</w:t>
      </w:r>
      <w:r w:rsidR="00E8062B" w:rsidRPr="00A25569">
        <w:rPr>
          <w:rFonts w:asciiTheme="majorHAnsi" w:hAnsiTheme="majorHAnsi" w:cstheme="majorHAnsi"/>
          <w:lang w:val="en-US"/>
        </w:rPr>
        <w:t xml:space="preserve"> </w:t>
      </w:r>
      <w:r w:rsidRPr="00A25569">
        <w:rPr>
          <w:rFonts w:asciiTheme="majorHAnsi" w:hAnsiTheme="majorHAnsi" w:cstheme="majorHAnsi"/>
          <w:lang w:val="en-US"/>
        </w:rPr>
        <w:t xml:space="preserve">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w:t>
      </w:r>
      <w:r w:rsidR="00E8062B">
        <w:rPr>
          <w:rFonts w:asciiTheme="majorHAnsi" w:hAnsiTheme="majorHAnsi" w:cstheme="majorHAnsi"/>
          <w:lang w:val="en-US"/>
        </w:rPr>
        <w:t>traits</w:t>
      </w:r>
      <w:r w:rsidRPr="00A25569">
        <w:rPr>
          <w:rFonts w:asciiTheme="majorHAnsi" w:hAnsiTheme="majorHAnsi" w:cstheme="majorHAnsi"/>
          <w:lang w:val="en-US"/>
        </w:rPr>
        <w:t xml:space="preserve">. The fishing gear dimensions are available in </w:t>
      </w:r>
      <w:r w:rsidRPr="005C08E1">
        <w:rPr>
          <w:rFonts w:asciiTheme="majorHAnsi" w:hAnsiTheme="majorHAnsi" w:cstheme="majorHAnsi"/>
          <w:color w:val="000000" w:themeColor="text1"/>
          <w:lang w:val="en-US"/>
        </w:rPr>
        <w:t xml:space="preserve">Table S3. </w:t>
      </w:r>
      <w:proofErr w:type="gramStart"/>
      <w:r w:rsidRPr="00A25569">
        <w:rPr>
          <w:rFonts w:asciiTheme="majorHAnsi" w:hAnsiTheme="majorHAnsi" w:cstheme="majorHAnsi"/>
          <w:lang w:val="en-US"/>
        </w:rPr>
        <w:t xml:space="preserve">All </w:t>
      </w:r>
      <w:r w:rsidR="00E8062B">
        <w:rPr>
          <w:rFonts w:asciiTheme="majorHAnsi" w:hAnsiTheme="majorHAnsi" w:cstheme="majorHAnsi"/>
          <w:lang w:val="en-US"/>
        </w:rPr>
        <w:t>of</w:t>
      </w:r>
      <w:proofErr w:type="gramEnd"/>
      <w:r w:rsidR="00E8062B">
        <w:rPr>
          <w:rFonts w:asciiTheme="majorHAnsi" w:hAnsiTheme="majorHAnsi" w:cstheme="majorHAnsi"/>
          <w:lang w:val="en-US"/>
        </w:rPr>
        <w:t xml:space="preserve"> </w:t>
      </w:r>
      <w:r w:rsidRPr="00A25569">
        <w:rPr>
          <w:rFonts w:asciiTheme="majorHAnsi" w:hAnsiTheme="majorHAnsi" w:cstheme="majorHAnsi"/>
          <w:lang w:val="en-US"/>
        </w:rPr>
        <w:t xml:space="preserve">the fishing gear was </w:t>
      </w:r>
      <w:r>
        <w:rPr>
          <w:rFonts w:asciiTheme="majorHAnsi" w:hAnsiTheme="majorHAnsi" w:cstheme="majorHAnsi"/>
          <w:lang w:val="en-US"/>
        </w:rPr>
        <w:t>pressure washed and sun dried</w:t>
      </w:r>
      <w:r w:rsidRPr="00A25569">
        <w:rPr>
          <w:rFonts w:asciiTheme="majorHAnsi" w:hAnsiTheme="majorHAnsi" w:cstheme="majorHAnsi"/>
          <w:lang w:val="en-US"/>
        </w:rPr>
        <w:t xml:space="preserve"> between lake</w:t>
      </w:r>
      <w:r w:rsidR="00E8062B">
        <w:rPr>
          <w:rFonts w:asciiTheme="majorHAnsi" w:hAnsiTheme="majorHAnsi" w:cstheme="majorHAnsi"/>
          <w:lang w:val="en-US"/>
        </w:rPr>
        <w:t xml:space="preserve"> sampling</w:t>
      </w:r>
      <w:r w:rsidRPr="00A25569">
        <w:rPr>
          <w:rFonts w:asciiTheme="majorHAnsi" w:hAnsiTheme="majorHAnsi" w:cstheme="majorHAnsi"/>
          <w:lang w:val="en-US"/>
        </w:rPr>
        <w:t xml:space="preserve"> 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w:t>
      </w:r>
      <w:r w:rsidR="00E8062B">
        <w:rPr>
          <w:rFonts w:asciiTheme="majorHAnsi" w:hAnsiTheme="majorHAnsi" w:cstheme="majorHAnsi"/>
          <w:lang w:val="en-US"/>
        </w:rPr>
        <w:t xml:space="preserve">the spread of </w:t>
      </w:r>
      <w:r w:rsidRPr="00A25569">
        <w:rPr>
          <w:rFonts w:asciiTheme="majorHAnsi" w:hAnsiTheme="majorHAnsi" w:cstheme="majorHAnsi"/>
          <w:lang w:val="en-US"/>
        </w:rPr>
        <w:t>exotic species contamination.</w:t>
      </w:r>
    </w:p>
    <w:p w14:paraId="0D6A5E5F" w14:textId="30699BB2" w:rsidR="005C08E1"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All captured fishes were counted, identified to the species level, and measured (estimation of the total length to the nearest centimeter) directly after capture and subsequently released. </w:t>
      </w:r>
      <w:commentRangeStart w:id="42"/>
      <w:r w:rsidRPr="00A25569">
        <w:rPr>
          <w:rFonts w:asciiTheme="majorHAnsi" w:hAnsiTheme="majorHAnsi" w:cstheme="majorHAnsi"/>
          <w:lang w:val="en-US"/>
        </w:rPr>
        <w:t>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commentRangeEnd w:id="42"/>
      <w:r w:rsidR="00C449BA">
        <w:rPr>
          <w:rStyle w:val="Marquedecommentaire"/>
          <w:rFonts w:asciiTheme="majorHAnsi" w:eastAsiaTheme="minorHAnsi" w:hAnsiTheme="majorHAnsi" w:cs="Times New Roman (Corps CS)"/>
          <w:kern w:val="2"/>
          <w:lang w:eastAsia="en-US"/>
          <w14:ligatures w14:val="standardContextual"/>
        </w:rPr>
        <w:commentReference w:id="42"/>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xml:space="preserve">. The presence of black cysts was assessed by examining the </w:t>
      </w:r>
      <w:commentRangeStart w:id="43"/>
      <w:r w:rsidRPr="00A25569">
        <w:rPr>
          <w:rFonts w:asciiTheme="majorHAnsi" w:hAnsiTheme="majorHAnsi" w:cstheme="majorHAnsi"/>
          <w:lang w:val="en-US"/>
        </w:rPr>
        <w:t>left side of the fish</w:t>
      </w:r>
      <w:r w:rsidR="00C449BA">
        <w:rPr>
          <w:rFonts w:asciiTheme="majorHAnsi" w:hAnsiTheme="majorHAnsi" w:cstheme="majorHAnsi"/>
          <w:lang w:val="en-US"/>
        </w:rPr>
        <w:t xml:space="preserve"> only</w:t>
      </w:r>
      <w:r w:rsidRPr="00A25569">
        <w:rPr>
          <w:rFonts w:asciiTheme="majorHAnsi" w:hAnsiTheme="majorHAnsi" w:cstheme="majorHAnsi"/>
          <w:lang w:val="en-US"/>
        </w:rPr>
        <w:t xml:space="preserve"> </w:t>
      </w:r>
      <w:commentRangeEnd w:id="43"/>
      <w:r w:rsidR="00C449BA">
        <w:rPr>
          <w:rStyle w:val="Marquedecommentaire"/>
          <w:rFonts w:asciiTheme="majorHAnsi" w:eastAsiaTheme="minorHAnsi" w:hAnsiTheme="majorHAnsi" w:cs="Times New Roman (Corps CS)"/>
          <w:kern w:val="2"/>
          <w:lang w:eastAsia="en-US"/>
          <w14:ligatures w14:val="standardContextual"/>
        </w:rPr>
        <w:commentReference w:id="43"/>
      </w:r>
      <w:r w:rsidRPr="00A25569">
        <w:rPr>
          <w:rFonts w:asciiTheme="majorHAnsi" w:hAnsiTheme="majorHAnsi" w:cstheme="majorHAnsi"/>
          <w:lang w:val="en-US"/>
        </w:rPr>
        <w:t xml:space="preserve">(De Bonville, </w:t>
      </w:r>
      <w:r w:rsidRPr="004D3316">
        <w:rPr>
          <w:rFonts w:asciiTheme="majorHAnsi" w:hAnsiTheme="majorHAnsi" w:cstheme="majorHAnsi"/>
          <w:lang w:val="en-US"/>
        </w:rPr>
        <w:t>in prep.).</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44B30E58" w14:textId="2E754824" w:rsidR="005C08E1" w:rsidRPr="00A25569" w:rsidRDefault="005C08E1" w:rsidP="005C08E1">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w:t>
      </w:r>
      <w:r w:rsidR="00C449BA">
        <w:rPr>
          <w:rFonts w:asciiTheme="majorHAnsi" w:hAnsiTheme="majorHAnsi" w:cstheme="majorHAnsi"/>
          <w:lang w:val="en-US"/>
        </w:rPr>
        <w:t xml:space="preserve">positioned </w:t>
      </w:r>
      <w:r w:rsidRPr="00A25569">
        <w:rPr>
          <w:rFonts w:asciiTheme="majorHAnsi" w:hAnsiTheme="majorHAnsi" w:cstheme="majorHAnsi"/>
          <w:lang w:val="en-US"/>
        </w:rPr>
        <w:t xml:space="preserve">along the shore were conducted to assess black spot infection prevalence in the fish communities. </w:t>
      </w:r>
      <w:commentRangeStart w:id="44"/>
      <w:r w:rsidRPr="00A25569">
        <w:rPr>
          <w:rFonts w:asciiTheme="majorHAnsi" w:hAnsiTheme="majorHAnsi" w:cstheme="majorHAnsi"/>
          <w:lang w:val="en-US"/>
        </w:rPr>
        <w:t xml:space="preserve">Due to time constraints, lakes Beaver, </w:t>
      </w:r>
      <w:proofErr w:type="spellStart"/>
      <w:r w:rsidRPr="00A25569">
        <w:rPr>
          <w:rFonts w:asciiTheme="majorHAnsi" w:hAnsiTheme="majorHAnsi" w:cstheme="majorHAnsi"/>
          <w:lang w:val="en-US"/>
        </w:rPr>
        <w:t>Montaubois</w:t>
      </w:r>
      <w:proofErr w:type="spellEnd"/>
      <w:r w:rsidRPr="00A25569">
        <w:rPr>
          <w:rFonts w:asciiTheme="majorHAnsi" w:hAnsiTheme="majorHAnsi" w:cstheme="majorHAnsi"/>
          <w:lang w:val="en-US"/>
        </w:rPr>
        <w:t>, Tracy and St-Onge were excluded from the transect sampling because of low fish abundance in the fishing samples or poor water transparency</w:t>
      </w:r>
      <w:r>
        <w:rPr>
          <w:rFonts w:asciiTheme="majorHAnsi" w:hAnsiTheme="majorHAnsi" w:cstheme="majorHAnsi"/>
          <w:lang w:val="en-US"/>
        </w:rPr>
        <w:t xml:space="preserve"> would affect observation quality</w:t>
      </w:r>
      <w:commentRangeEnd w:id="44"/>
      <w:r w:rsidR="00C449BA">
        <w:rPr>
          <w:rStyle w:val="Marquedecommentaire"/>
          <w:rFonts w:asciiTheme="majorHAnsi" w:eastAsiaTheme="minorHAnsi" w:hAnsiTheme="majorHAnsi" w:cs="Times New Roman (Corps CS)"/>
          <w:kern w:val="2"/>
          <w:lang w:eastAsia="en-US"/>
          <w14:ligatures w14:val="standardContextual"/>
        </w:rPr>
        <w:commentReference w:id="44"/>
      </w:r>
      <w:r w:rsidRPr="00A25569">
        <w:rPr>
          <w:rFonts w:asciiTheme="majorHAnsi" w:hAnsiTheme="majorHAnsi" w:cstheme="majorHAnsi"/>
          <w:lang w:val="en-US"/>
        </w:rPr>
        <w:t xml:space="preserve">. We selected sites that were between </w:t>
      </w:r>
      <w:r w:rsidR="00C449BA" w:rsidRPr="00A25569">
        <w:rPr>
          <w:rFonts w:asciiTheme="majorHAnsi" w:hAnsiTheme="majorHAnsi" w:cstheme="majorHAnsi"/>
          <w:lang w:val="en-US"/>
        </w:rPr>
        <w:t xml:space="preserve">approximately </w:t>
      </w:r>
      <w:r w:rsidRPr="00A25569">
        <w:rPr>
          <w:rFonts w:asciiTheme="majorHAnsi" w:hAnsiTheme="majorHAnsi" w:cstheme="majorHAnsi"/>
          <w:lang w:val="en-US"/>
        </w:rPr>
        <w:t xml:space="preserve">0.5 and 3.0 m deep, not fully covered by macrophytes, not obstructed by docks and preferably with some vegetation, rock, or trunk refuges. The sites were selected and flagged every ten meters at the end-May 2022. The transects were performed simultaneously by two observers each monitoring one-meter field of view in front of them and moving forward at a pace of three minutes per ten meters. The fishes coming </w:t>
      </w:r>
      <w:commentRangeStart w:id="45"/>
      <w:r w:rsidRPr="00A25569">
        <w:rPr>
          <w:rFonts w:asciiTheme="majorHAnsi" w:hAnsiTheme="majorHAnsi" w:cstheme="majorHAnsi"/>
          <w:lang w:val="en-US"/>
        </w:rPr>
        <w:t>in the field of view</w:t>
      </w:r>
      <w:commentRangeEnd w:id="45"/>
      <w:r w:rsidR="00C449BA">
        <w:rPr>
          <w:rStyle w:val="Marquedecommentaire"/>
          <w:rFonts w:asciiTheme="majorHAnsi" w:eastAsiaTheme="minorHAnsi" w:hAnsiTheme="majorHAnsi" w:cs="Times New Roman (Corps CS)"/>
          <w:kern w:val="2"/>
          <w:lang w:eastAsia="en-US"/>
          <w14:ligatures w14:val="standardContextual"/>
        </w:rPr>
        <w:commentReference w:id="45"/>
      </w:r>
      <w:r w:rsidRPr="00A25569">
        <w:rPr>
          <w:rFonts w:asciiTheme="majorHAnsi" w:hAnsiTheme="majorHAnsi" w:cstheme="majorHAnsi"/>
          <w:lang w:val="en-US"/>
        </w:rPr>
        <w:t xml:space="preserve"> from behind the observer were not counted. All the fishes were identified to the lowest </w:t>
      </w:r>
      <w:r w:rsidRPr="00A25569">
        <w:rPr>
          <w:rFonts w:asciiTheme="majorHAnsi" w:hAnsiTheme="majorHAnsi" w:cstheme="majorHAnsi"/>
          <w:lang w:val="en-US"/>
        </w:rPr>
        <w:lastRenderedPageBreak/>
        <w:t xml:space="preserve">taxonomic level possible and visible black spot infection was noted. All cyprinids were grouped into the same category </w:t>
      </w:r>
      <w:r w:rsidR="00835A08">
        <w:rPr>
          <w:rFonts w:asciiTheme="majorHAnsi" w:hAnsiTheme="majorHAnsi" w:cstheme="majorHAnsi"/>
          <w:lang w:val="en-US"/>
        </w:rPr>
        <w:t>due to the difficulty</w:t>
      </w:r>
      <w:r w:rsidR="00783288">
        <w:rPr>
          <w:rFonts w:asciiTheme="majorHAnsi" w:hAnsiTheme="majorHAnsi" w:cstheme="majorHAnsi"/>
          <w:lang w:val="en-US"/>
        </w:rPr>
        <w:t xml:space="preserve"> in accurately identifying fish to species while swimming</w:t>
      </w:r>
      <w:r w:rsidRPr="00A25569">
        <w:rPr>
          <w:rFonts w:asciiTheme="majorHAnsi" w:hAnsiTheme="majorHAnsi" w:cstheme="majorHAnsi"/>
          <w:lang w:val="en-US"/>
        </w:rPr>
        <w:t xml:space="preserve">. </w:t>
      </w:r>
    </w:p>
    <w:p w14:paraId="243A29C6" w14:textId="60E87306" w:rsidR="005C08E1" w:rsidRDefault="005C08E1" w:rsidP="005C08E1">
      <w:pPr>
        <w:spacing w:line="360" w:lineRule="auto"/>
        <w:ind w:firstLine="708"/>
        <w:jc w:val="both"/>
        <w:rPr>
          <w:rFonts w:cstheme="majorHAnsi"/>
          <w:lang w:val="en-US"/>
        </w:rPr>
      </w:pPr>
      <w:r w:rsidRPr="00A25569">
        <w:rPr>
          <w:rFonts w:cstheme="majorHAnsi"/>
          <w:lang w:val="en-US"/>
        </w:rPr>
        <w:t>Following the prevalence transect</w:t>
      </w:r>
      <w:r w:rsidR="00783288">
        <w:rPr>
          <w:rFonts w:cstheme="majorHAnsi"/>
          <w:lang w:val="en-US"/>
        </w:rPr>
        <w:t>s</w:t>
      </w:r>
      <w:r w:rsidRPr="00A25569">
        <w:rPr>
          <w:rFonts w:cstheme="majorHAnsi"/>
          <w:lang w:val="en-US"/>
        </w:rPr>
        <w:t xml:space="preserve">,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the macrophyte coverage, 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turbidity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w:t>
      </w:r>
      <w:commentRangeStart w:id="46"/>
      <w:r w:rsidRPr="00A25569">
        <w:rPr>
          <w:rFonts w:cstheme="majorHAnsi"/>
          <w:lang w:val="en-US"/>
        </w:rPr>
        <w:t xml:space="preserve">mid-depth </w:t>
      </w:r>
      <w:commentRangeEnd w:id="46"/>
      <w:r w:rsidR="00783288">
        <w:rPr>
          <w:rStyle w:val="Marquedecommentaire"/>
        </w:rPr>
        <w:commentReference w:id="46"/>
      </w:r>
      <w:r w:rsidR="00783288">
        <w:rPr>
          <w:rFonts w:cstheme="majorHAnsi"/>
          <w:lang w:val="en-US"/>
        </w:rPr>
        <w:t xml:space="preserve">at each transect </w:t>
      </w:r>
      <w:r w:rsidRPr="00A25569">
        <w:rPr>
          <w:rFonts w:cstheme="majorHAnsi"/>
          <w:lang w:val="en-US"/>
        </w:rPr>
        <w:t>in previously acid-washed HDPE bottle</w:t>
      </w:r>
      <w:r w:rsidR="00783288">
        <w:rPr>
          <w:rFonts w:cstheme="majorHAnsi"/>
          <w:lang w:val="en-US"/>
        </w:rPr>
        <w:t>s</w:t>
      </w:r>
      <w:r w:rsidRPr="00A25569">
        <w:rPr>
          <w:rFonts w:cstheme="majorHAnsi"/>
          <w:lang w:val="en-US"/>
        </w:rPr>
        <w:t xml:space="preserve"> for carbon and nutrient content analyses. The samples were placed in a dark </w:t>
      </w:r>
      <w:commentRangeStart w:id="47"/>
      <w:r w:rsidRPr="00A25569">
        <w:rPr>
          <w:rFonts w:cstheme="majorHAnsi"/>
          <w:lang w:val="en-US"/>
        </w:rPr>
        <w:t xml:space="preserve">cooler </w:t>
      </w:r>
      <w:commentRangeEnd w:id="47"/>
      <w:r w:rsidR="00783288">
        <w:rPr>
          <w:rStyle w:val="Marquedecommentaire"/>
        </w:rPr>
        <w:commentReference w:id="47"/>
      </w:r>
      <w:r w:rsidRPr="00A25569">
        <w:rPr>
          <w:rFonts w:cstheme="majorHAnsi"/>
          <w:lang w:val="en-US"/>
        </w:rPr>
        <w:t xml:space="preserve">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laboratory</w:t>
      </w:r>
      <w:r w:rsidR="00783288">
        <w:rPr>
          <w:rFonts w:cstheme="majorHAnsi"/>
          <w:lang w:val="en-US"/>
        </w:rPr>
        <w:t xml:space="preserve">. There, </w:t>
      </w:r>
      <w:r w:rsidRPr="00A25569">
        <w:rPr>
          <w:rFonts w:cstheme="majorHAnsi"/>
          <w:lang w:val="en-US"/>
        </w:rPr>
        <w:t xml:space="preserve">samples were separated in previously </w:t>
      </w:r>
      <w:commentRangeStart w:id="48"/>
      <w:r w:rsidRPr="00A25569">
        <w:rPr>
          <w:rFonts w:cstheme="majorHAnsi"/>
          <w:lang w:val="en-US"/>
        </w:rPr>
        <w:t>acid-washed 40 mL vials to measure total organic carbon (TOC), and 500 mL HDPE bottle for total nitrogen (TN) and total phosphorus (TP</w:t>
      </w:r>
      <w:commentRangeEnd w:id="48"/>
      <w:r w:rsidR="00783288">
        <w:rPr>
          <w:rStyle w:val="Marquedecommentaire"/>
        </w:rPr>
        <w:commentReference w:id="48"/>
      </w:r>
      <w:r w:rsidRPr="00A25569">
        <w:rPr>
          <w:rFonts w:cstheme="majorHAnsi"/>
          <w:lang w:val="en-US"/>
        </w:rPr>
        <w:t xml:space="preserve">). TOC samples were placed in a 4°C refrigerator and analyzed within the week while TN and TP samples were kept </w:t>
      </w:r>
      <w:r w:rsidR="00783288">
        <w:rPr>
          <w:rFonts w:cstheme="majorHAnsi"/>
          <w:lang w:val="en-US"/>
        </w:rPr>
        <w:t xml:space="preserve">frozen </w:t>
      </w:r>
      <w:proofErr w:type="gramStart"/>
      <w:r w:rsidR="00783288">
        <w:rPr>
          <w:rFonts w:cstheme="majorHAnsi"/>
          <w:lang w:val="en-US"/>
        </w:rPr>
        <w:t xml:space="preserve">at </w:t>
      </w:r>
      <w:r w:rsidRPr="00A25569">
        <w:rPr>
          <w:rFonts w:cstheme="majorHAnsi"/>
          <w:lang w:val="en-US"/>
        </w:rPr>
        <w:t xml:space="preserve"> -</w:t>
      </w:r>
      <w:proofErr w:type="gramEnd"/>
      <w:r w:rsidRPr="00A25569">
        <w:rPr>
          <w:rFonts w:cstheme="majorHAnsi"/>
          <w:lang w:val="en-US"/>
        </w:rPr>
        <w:t xml:space="preserve">20°C freezer until processing. </w:t>
      </w:r>
      <w:commentRangeStart w:id="49"/>
      <w:r w:rsidRPr="00A25569">
        <w:rPr>
          <w:rFonts w:cstheme="majorHAnsi"/>
          <w:lang w:val="en-US"/>
        </w:rPr>
        <w:t xml:space="preserve">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Organic Carbon Analyzer. TN an</w:t>
      </w:r>
      <w:commentRangeEnd w:id="49"/>
      <w:r w:rsidR="00783288">
        <w:rPr>
          <w:rStyle w:val="Marquedecommentaire"/>
        </w:rPr>
        <w:commentReference w:id="49"/>
      </w:r>
      <w:r w:rsidRPr="00A25569">
        <w:rPr>
          <w:rFonts w:cstheme="majorHAnsi"/>
          <w:lang w:val="en-US"/>
        </w:rPr>
        <w:t xml:space="preserve">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666168AB" w14:textId="77777777" w:rsidR="005C08E1" w:rsidRDefault="005C08E1" w:rsidP="005C08E1">
      <w:pPr>
        <w:rPr>
          <w:rFonts w:cstheme="majorHAnsi"/>
          <w:lang w:val="en-US"/>
        </w:rPr>
      </w:pPr>
    </w:p>
    <w:p w14:paraId="41F95CDC" w14:textId="7A0D2542" w:rsidR="005C08E1" w:rsidRPr="00792A22" w:rsidRDefault="005C08E1" w:rsidP="005C08E1">
      <w:pPr>
        <w:pStyle w:val="Titre3"/>
      </w:pPr>
      <w:bookmarkStart w:id="50" w:name="_Toc159491679"/>
      <w:r w:rsidRPr="00792A22">
        <w:t>2</w:t>
      </w:r>
      <w:r>
        <w:t>.</w:t>
      </w:r>
      <w:r w:rsidRPr="00792A22">
        <w:t>4. Statistical analyses</w:t>
      </w:r>
      <w:bookmarkEnd w:id="50"/>
      <w:r w:rsidRPr="00792A22">
        <w:t xml:space="preserve"> </w:t>
      </w:r>
    </w:p>
    <w:p w14:paraId="166C3D9D" w14:textId="77777777" w:rsidR="005C08E1" w:rsidRPr="00A25569" w:rsidRDefault="005C08E1" w:rsidP="005C08E1">
      <w:pPr>
        <w:spacing w:line="360" w:lineRule="auto"/>
        <w:jc w:val="both"/>
        <w:rPr>
          <w:rFonts w:cstheme="majorHAnsi"/>
          <w:lang w:val="en-US"/>
        </w:rPr>
      </w:pPr>
    </w:p>
    <w:p w14:paraId="518473C5" w14:textId="5C8B7043" w:rsidR="005C08E1" w:rsidRPr="00A25569" w:rsidRDefault="005C08E1" w:rsidP="005C08E1">
      <w:pPr>
        <w:spacing w:line="360" w:lineRule="auto"/>
        <w:ind w:firstLine="708"/>
        <w:jc w:val="both"/>
        <w:rPr>
          <w:rFonts w:cstheme="majorHAnsi"/>
          <w:lang w:val="en-US"/>
        </w:rPr>
      </w:pPr>
      <w:r w:rsidRPr="00A25569">
        <w:rPr>
          <w:rFonts w:cstheme="majorHAnsi"/>
          <w:lang w:val="en-US"/>
        </w:rPr>
        <w:t>We describe</w:t>
      </w:r>
      <w:r w:rsidR="00783288">
        <w:rPr>
          <w:rFonts w:cstheme="majorHAnsi"/>
          <w:lang w:val="en-US"/>
        </w:rPr>
        <w:t>d</w:t>
      </w:r>
      <w:r w:rsidRPr="00A25569">
        <w:rPr>
          <w:rFonts w:cstheme="majorHAnsi"/>
          <w:lang w:val="en-US"/>
        </w:rPr>
        <w:t xml:space="preserve"> the black spot prevalence pattern</w:t>
      </w:r>
      <w:r w:rsidR="00783288">
        <w:rPr>
          <w:rFonts w:cstheme="majorHAnsi"/>
          <w:lang w:val="en-US"/>
        </w:rPr>
        <w:t>s</w:t>
      </w:r>
      <w:r w:rsidRPr="00A25569">
        <w:rPr>
          <w:rFonts w:cstheme="majorHAnsi"/>
          <w:lang w:val="en-US"/>
        </w:rPr>
        <w:t xml:space="preserve">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p>
    <w:p w14:paraId="615A2E32" w14:textId="77777777" w:rsidR="005C08E1" w:rsidRPr="00A25569" w:rsidRDefault="005C08E1" w:rsidP="005C08E1">
      <w:pPr>
        <w:spacing w:line="360" w:lineRule="auto"/>
        <w:jc w:val="both"/>
        <w:rPr>
          <w:rFonts w:cstheme="majorHAnsi"/>
          <w:lang w:val="en-US"/>
        </w:rPr>
      </w:pPr>
    </w:p>
    <w:p w14:paraId="5BAB2800" w14:textId="30CC6414"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w:t>
      </w:r>
      <w:r w:rsidR="009879D4">
        <w:rPr>
          <w:rFonts w:cstheme="majorHAnsi"/>
          <w:lang w:val="en-US"/>
        </w:rPr>
        <w:t xml:space="preserve">fish infection </w:t>
      </w:r>
      <w:r w:rsidRPr="00A25569">
        <w:rPr>
          <w:rFonts w:cstheme="majorHAnsi"/>
          <w:lang w:val="en-US"/>
        </w:rPr>
        <w:t xml:space="preserve">prevalence. We </w:t>
      </w:r>
      <w:r w:rsidRPr="00A25569">
        <w:rPr>
          <w:rFonts w:cstheme="majorHAnsi"/>
          <w:lang w:val="en-US"/>
        </w:rPr>
        <w:lastRenderedPageBreak/>
        <w:t xml:space="preserve">used a resampling approach on the data from the different sampling methods (minnow trap, seine net, transect, and all methods combined) to investigate how the infection prevalence estimate changes </w:t>
      </w:r>
      <w:r w:rsidR="009879D4">
        <w:rPr>
          <w:rFonts w:cstheme="majorHAnsi"/>
          <w:lang w:val="en-US"/>
        </w:rPr>
        <w:t xml:space="preserve">along a gradient of </w:t>
      </w:r>
      <w:r w:rsidRPr="00A25569">
        <w:rPr>
          <w:rFonts w:cstheme="majorHAnsi"/>
          <w:lang w:val="en-US"/>
        </w:rPr>
        <w:t xml:space="preserve">increasing sampling effort.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 from 1 to 35 samples</w:t>
      </w:r>
      <w:r>
        <w:rPr>
          <w:rFonts w:cstheme="majorHAnsi"/>
          <w:lang w:val="en-US"/>
        </w:rPr>
        <w:t xml:space="preserve"> (the smallest landscape-scale sampling effort being 39 for the transect method, we did not want to sample the entire </w:t>
      </w:r>
      <w:commentRangeStart w:id="51"/>
      <w:r>
        <w:rPr>
          <w:rFonts w:cstheme="majorHAnsi"/>
          <w:lang w:val="en-US"/>
        </w:rPr>
        <w:t xml:space="preserve">data </w:t>
      </w:r>
      <w:commentRangeEnd w:id="51"/>
      <w:r w:rsidR="00C2024E">
        <w:rPr>
          <w:rStyle w:val="Marquedecommentaire"/>
        </w:rPr>
        <w:commentReference w:id="51"/>
      </w:r>
      <w:r>
        <w:rPr>
          <w:rFonts w:cstheme="majorHAnsi"/>
          <w:lang w:val="en-US"/>
        </w:rPr>
        <w:t>set)</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w:t>
      </w:r>
      <w:commentRangeStart w:id="52"/>
      <w:r w:rsidRPr="00A25569">
        <w:rPr>
          <w:rFonts w:cstheme="majorHAnsi"/>
          <w:lang w:val="en-US"/>
        </w:rPr>
        <w:t xml:space="preserve">tendency </w:t>
      </w:r>
      <w:commentRangeEnd w:id="52"/>
      <w:r w:rsidR="004C320D">
        <w:rPr>
          <w:rStyle w:val="Marquedecommentaire"/>
        </w:rPr>
        <w:commentReference w:id="52"/>
      </w:r>
      <w:r w:rsidRPr="00A25569">
        <w:rPr>
          <w:rFonts w:cstheme="majorHAnsi"/>
          <w:lang w:val="en-US"/>
        </w:rPr>
        <w:t xml:space="preserve">through the sampling gradient. We estimated the final landscape prevalence and the approximate sampling effort needed to reach a </w:t>
      </w:r>
      <w:commentRangeStart w:id="53"/>
      <w:commentRangeStart w:id="54"/>
      <w:r w:rsidRPr="00A25569">
        <w:rPr>
          <w:rFonts w:cstheme="majorHAnsi"/>
          <w:lang w:val="en-US"/>
        </w:rPr>
        <w:t xml:space="preserve">steady </w:t>
      </w:r>
      <w:commentRangeEnd w:id="53"/>
      <w:r w:rsidR="004C320D">
        <w:rPr>
          <w:rStyle w:val="Marquedecommentaire"/>
        </w:rPr>
        <w:commentReference w:id="53"/>
      </w:r>
      <w:commentRangeEnd w:id="54"/>
      <w:r w:rsidR="00D34A47">
        <w:rPr>
          <w:rStyle w:val="Marquedecommentaire"/>
        </w:rPr>
        <w:commentReference w:id="54"/>
      </w:r>
      <w:r w:rsidRPr="00A25569">
        <w:rPr>
          <w:rFonts w:cstheme="majorHAnsi"/>
          <w:lang w:val="en-US"/>
        </w:rPr>
        <w:t xml:space="preserve">prevalence value for each method. </w:t>
      </w:r>
    </w:p>
    <w:p w14:paraId="502A8129" w14:textId="77777777" w:rsidR="005C08E1" w:rsidRPr="00A25569" w:rsidRDefault="005C08E1" w:rsidP="005C08E1">
      <w:pPr>
        <w:spacing w:line="360" w:lineRule="auto"/>
        <w:jc w:val="both"/>
        <w:rPr>
          <w:rFonts w:cstheme="majorHAnsi"/>
          <w:lang w:val="en-US"/>
        </w:rPr>
      </w:pPr>
    </w:p>
    <w:p w14:paraId="09A9D0B9" w14:textId="09584A64"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For the lake-scale analysis, we examined the frequency distribution of the </w:t>
      </w:r>
      <w:r w:rsidR="004C320D">
        <w:rPr>
          <w:rFonts w:cstheme="majorHAnsi"/>
          <w:lang w:val="en-US"/>
        </w:rPr>
        <w:t>fish infection</w:t>
      </w:r>
      <w:r w:rsidR="004C320D" w:rsidRPr="00A25569">
        <w:rPr>
          <w:rFonts w:cstheme="majorHAnsi"/>
          <w:lang w:val="en-US"/>
        </w:rPr>
        <w:t xml:space="preserve"> </w:t>
      </w:r>
      <w:r w:rsidRPr="00A25569">
        <w:rPr>
          <w:rFonts w:cstheme="majorHAnsi"/>
          <w:lang w:val="en-US"/>
        </w:rPr>
        <w:t xml:space="preserve">prevalence according to the sampling method. The mean infection prevalence was previously calculated for each lake, and visualization was made with histograms set at </w:t>
      </w:r>
      <w:commentRangeStart w:id="55"/>
      <w:commentRangeStart w:id="56"/>
      <w:r w:rsidRPr="00A25569">
        <w:rPr>
          <w:rFonts w:cstheme="majorHAnsi"/>
          <w:lang w:val="en-US"/>
        </w:rPr>
        <w:t xml:space="preserve">six </w:t>
      </w:r>
      <w:commentRangeEnd w:id="55"/>
      <w:r w:rsidR="004C320D">
        <w:rPr>
          <w:rStyle w:val="Marquedecommentaire"/>
        </w:rPr>
        <w:commentReference w:id="55"/>
      </w:r>
      <w:commentRangeEnd w:id="56"/>
      <w:r w:rsidR="00E8101C">
        <w:rPr>
          <w:rStyle w:val="Marquedecommentaire"/>
        </w:rPr>
        <w:commentReference w:id="56"/>
      </w:r>
      <w:r w:rsidRPr="00A25569">
        <w:rPr>
          <w:rFonts w:cstheme="majorHAnsi"/>
          <w:lang w:val="en-US"/>
        </w:rPr>
        <w:t>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in order to look </w:t>
      </w:r>
      <w:r w:rsidRPr="00A25569">
        <w:rPr>
          <w:rFonts w:cstheme="majorHAnsi"/>
          <w:lang w:val="en-US"/>
        </w:rPr>
        <w:t>for spatial patterns.</w:t>
      </w:r>
    </w:p>
    <w:p w14:paraId="52B8FFFB" w14:textId="77777777" w:rsidR="005C08E1" w:rsidRPr="00A25569" w:rsidRDefault="005C08E1" w:rsidP="005C08E1">
      <w:pPr>
        <w:spacing w:line="360" w:lineRule="auto"/>
        <w:jc w:val="both"/>
        <w:rPr>
          <w:rFonts w:cstheme="majorHAnsi"/>
          <w:lang w:val="en-US"/>
        </w:rPr>
      </w:pPr>
    </w:p>
    <w:p w14:paraId="1E41118F" w14:textId="56D5470A" w:rsidR="005C08E1" w:rsidRDefault="005C08E1" w:rsidP="005C08E1">
      <w:pPr>
        <w:spacing w:line="360" w:lineRule="auto"/>
        <w:ind w:firstLine="708"/>
        <w:jc w:val="both"/>
        <w:rPr>
          <w:rFonts w:cstheme="majorHAnsi"/>
          <w:lang w:val="en-US"/>
        </w:rPr>
      </w:pPr>
      <w:r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Pr>
          <w:rFonts w:cstheme="majorHAnsi"/>
          <w:lang w:val="en-US"/>
        </w:rPr>
        <w:t xml:space="preserve"> </w:t>
      </w:r>
      <w:r w:rsidRPr="00A25569">
        <w:rPr>
          <w:rFonts w:cstheme="majorHAnsi"/>
          <w:lang w:val="en-US"/>
        </w:rPr>
        <w:t xml:space="preserve">for collinearity between explanatory variables, and for </w:t>
      </w:r>
      <w:r>
        <w:rPr>
          <w:rFonts w:cstheme="majorHAnsi"/>
          <w:lang w:val="en-US"/>
        </w:rPr>
        <w:t>non-linearity in the</w:t>
      </w:r>
      <w:r w:rsidRPr="00A25569">
        <w:rPr>
          <w:rFonts w:cstheme="majorHAnsi"/>
          <w:lang w:val="en-US"/>
        </w:rPr>
        <w:t xml:space="preserve"> relationships between the response and the explanatory variables following recommendations by </w:t>
      </w:r>
      <w:r w:rsidRPr="00A25569">
        <w:rPr>
          <w:rFonts w:cstheme="majorHAnsi"/>
          <w:lang w:val="en-US"/>
        </w:rPr>
        <w:fldChar w:fldCharType="begin"/>
      </w:r>
      <w:r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cstheme="majorHAnsi"/>
          <w:lang w:val="en-US"/>
        </w:rPr>
        <w:fldChar w:fldCharType="separate"/>
      </w:r>
      <w:r w:rsidRPr="00A25569">
        <w:rPr>
          <w:rFonts w:cstheme="majorHAnsi"/>
          <w:noProof/>
          <w:lang w:val="en-US"/>
        </w:rPr>
        <w:t>Zuur et al. (2009)</w:t>
      </w:r>
      <w:r w:rsidRPr="00A25569">
        <w:rPr>
          <w:rFonts w:cstheme="majorHAnsi"/>
          <w:lang w:val="en-US"/>
        </w:rPr>
        <w:fldChar w:fldCharType="end"/>
      </w:r>
      <w:r w:rsidRPr="00A25569">
        <w:rPr>
          <w:rFonts w:cstheme="majorHAnsi"/>
          <w:lang w:val="en-US"/>
        </w:rPr>
        <w:t xml:space="preserve">. </w:t>
      </w:r>
      <w:r>
        <w:rPr>
          <w:rFonts w:cstheme="majorHAnsi"/>
          <w:lang w:val="en-US"/>
        </w:rPr>
        <w:t>Since o</w:t>
      </w:r>
      <w:r w:rsidRPr="00A25569">
        <w:rPr>
          <w:rFonts w:cstheme="majorHAnsi"/>
          <w:lang w:val="en-US"/>
        </w:rPr>
        <w:t>ur data showed some non-linear patterns</w:t>
      </w:r>
      <w:r>
        <w:rPr>
          <w:rFonts w:cstheme="majorHAnsi"/>
          <w:lang w:val="en-US"/>
        </w:rPr>
        <w:t>,</w:t>
      </w:r>
      <w:r w:rsidRPr="00A25569">
        <w:rPr>
          <w:rFonts w:cstheme="majorHAnsi"/>
          <w:lang w:val="en-US"/>
        </w:rPr>
        <w:t xml:space="preserve"> we used generalized additive models in a mixed-model framework (GAMMs)</w:t>
      </w:r>
      <w:r>
        <w:rPr>
          <w:rFonts w:cstheme="majorHAnsi"/>
          <w:lang w:val="en-US"/>
        </w:rPr>
        <w:t>. GAMMs were</w:t>
      </w:r>
      <w:r w:rsidRPr="00A25569">
        <w:rPr>
          <w:rFonts w:cstheme="majorHAnsi"/>
          <w:lang w:val="en-US"/>
        </w:rPr>
        <w:t xml:space="preserve"> fitted using m</w:t>
      </w:r>
      <w:r>
        <w:rPr>
          <w:rFonts w:cstheme="majorHAnsi"/>
          <w:lang w:val="en-US"/>
        </w:rPr>
        <w:t>aximum</w:t>
      </w:r>
      <w:r w:rsidRPr="00A25569">
        <w:rPr>
          <w:rFonts w:cstheme="majorHAnsi"/>
          <w:lang w:val="en-US"/>
        </w:rPr>
        <w:t xml:space="preserve"> likelihood (ML) estimation to account for spatial clustering of sites from </w:t>
      </w:r>
      <w:r w:rsidRPr="00A25569">
        <w:rPr>
          <w:rFonts w:cstheme="majorHAnsi"/>
          <w:lang w:val="en-US"/>
        </w:rPr>
        <w:lastRenderedPageBreak/>
        <w:t>the same lakes. We used a quasi-binomial family distribution because our response variable (infection prevalence) is a proportion constrained between 0 and 1 and, to account for overdispersion in the data. The optimal amount of smoothing (</w:t>
      </w:r>
      <w:r w:rsidRPr="00A25569">
        <w:rPr>
          <w:rFonts w:cstheme="majorHAnsi"/>
          <w:lang w:val="en-US"/>
        </w:rPr>
        <w:sym w:font="Symbol" w:char="F06C"/>
      </w:r>
      <w:r w:rsidRPr="00A25569">
        <w:rPr>
          <w:rFonts w:cstheme="majorHAnsi"/>
          <w:lang w:val="en-US"/>
        </w:rPr>
        <w:t xml:space="preserve">) was internally determined by the modeling function from the </w:t>
      </w:r>
      <w:proofErr w:type="spellStart"/>
      <w:r w:rsidRPr="00A25569">
        <w:rPr>
          <w:rFonts w:cstheme="majorHAnsi"/>
          <w:i/>
          <w:iCs/>
          <w:lang w:val="en-US"/>
        </w:rPr>
        <w:t>mgcv</w:t>
      </w:r>
      <w:proofErr w:type="spellEnd"/>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cstheme="majorHAnsi"/>
          <w:lang w:val="en-US"/>
        </w:rPr>
        <w:fldChar w:fldCharType="separate"/>
      </w:r>
      <w:r w:rsidRPr="00A25569">
        <w:rPr>
          <w:rFonts w:cstheme="majorHAnsi"/>
          <w:noProof/>
          <w:lang w:val="en-US"/>
        </w:rPr>
        <w:t>(Wood, 2017)</w:t>
      </w:r>
      <w:r w:rsidRPr="00A25569">
        <w:rPr>
          <w:rFonts w:cstheme="majorHAnsi"/>
          <w:lang w:val="en-US"/>
        </w:rPr>
        <w:fldChar w:fldCharType="end"/>
      </w:r>
      <w:r w:rsidRPr="00A25569">
        <w:rPr>
          <w:rFonts w:cstheme="majorHAnsi"/>
          <w:lang w:val="en-US"/>
        </w:rPr>
        <w:t xml:space="preserve">. Since we had a small sample size for the transect method (N = 39), we modeled one environmental variable at </w:t>
      </w:r>
      <w:r w:rsidR="004C320D">
        <w:rPr>
          <w:rFonts w:cstheme="majorHAnsi"/>
          <w:lang w:val="en-US"/>
        </w:rPr>
        <w:t>a</w:t>
      </w:r>
      <w:r w:rsidR="004C320D" w:rsidRPr="00A25569">
        <w:rPr>
          <w:rFonts w:cstheme="majorHAnsi"/>
          <w:lang w:val="en-US"/>
        </w:rPr>
        <w:t xml:space="preserve"> </w:t>
      </w:r>
      <w:r w:rsidRPr="00A25569">
        <w:rPr>
          <w:rFonts w:cstheme="majorHAnsi"/>
          <w:lang w:val="en-US"/>
        </w:rPr>
        <w:t>time with a cubic spline and a random effect on the lake variable to save degrees of freedom. The deviance explained (D</w:t>
      </w:r>
      <w:r w:rsidRPr="00A25569">
        <w:rPr>
          <w:rFonts w:cstheme="majorHAnsi"/>
          <w:vertAlign w:val="superscript"/>
          <w:lang w:val="en-US"/>
        </w:rPr>
        <w:t>2</w:t>
      </w:r>
      <w:r w:rsidRPr="00A25569">
        <w:rPr>
          <w:rFonts w:cstheme="majorHAnsi"/>
          <w:lang w:val="en-US"/>
        </w:rPr>
        <w:t xml:space="preserve">) was used as a measure of the model fit. The model validations were conducted with </w:t>
      </w:r>
      <w:r w:rsidRPr="00A25569">
        <w:rPr>
          <w:rFonts w:cstheme="majorHAnsi"/>
          <w:i/>
          <w:iCs/>
          <w:lang w:val="en-US"/>
        </w:rPr>
        <w:t>gratia</w:t>
      </w:r>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Pr>
          <w:rFonts w:cstheme="majorHAnsi"/>
          <w:lang w:val="en-US"/>
        </w:rPr>
        <w:t xml:space="preserve"> and</w:t>
      </w:r>
      <w:r w:rsidRPr="00A25569">
        <w:rPr>
          <w:rFonts w:cstheme="majorHAnsi"/>
          <w:lang w:val="en-US"/>
        </w:rPr>
        <w:t xml:space="preserve"> visualization of the partial effects was made with </w:t>
      </w:r>
      <w:r w:rsidRPr="00A25569">
        <w:rPr>
          <w:rFonts w:cstheme="majorHAnsi"/>
          <w:i/>
          <w:iCs/>
          <w:lang w:val="en-US"/>
        </w:rPr>
        <w:t>gratia</w:t>
      </w:r>
      <w:r w:rsidRPr="00A25569">
        <w:rPr>
          <w:rFonts w:cstheme="majorHAnsi"/>
          <w:lang w:val="en-US"/>
        </w:rPr>
        <w:t xml:space="preserve"> </w:t>
      </w:r>
      <w:r w:rsidRPr="00A25569">
        <w:rPr>
          <w:rFonts w:cstheme="majorHAnsi"/>
          <w:lang w:val="en-US"/>
        </w:rPr>
        <w:fldChar w:fldCharType="begin"/>
      </w:r>
      <w:r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and </w:t>
      </w:r>
      <w:r w:rsidRPr="00A25569">
        <w:rPr>
          <w:rFonts w:cstheme="majorHAnsi"/>
          <w:i/>
          <w:iCs/>
          <w:lang w:val="en-US"/>
        </w:rPr>
        <w:t>ggplot</w:t>
      </w:r>
      <w:r w:rsidRPr="00A25569">
        <w:rPr>
          <w:rFonts w:cstheme="majorHAnsi"/>
          <w:lang w:val="en-US"/>
        </w:rPr>
        <w:t xml:space="preserve">2 </w:t>
      </w:r>
      <w:r w:rsidRPr="00A25569">
        <w:rPr>
          <w:rFonts w:cstheme="majorHAnsi"/>
          <w:lang w:val="en-US"/>
        </w:rPr>
        <w:fldChar w:fldCharType="begin"/>
      </w:r>
      <w:r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cstheme="majorHAnsi"/>
          <w:lang w:val="en-US"/>
        </w:rPr>
        <w:fldChar w:fldCharType="separate"/>
      </w:r>
      <w:r w:rsidRPr="00A25569">
        <w:rPr>
          <w:rFonts w:cstheme="majorHAnsi"/>
          <w:noProof/>
          <w:lang w:val="en-US"/>
        </w:rPr>
        <w:t>(Wickham, 2016)</w:t>
      </w:r>
      <w:r w:rsidRPr="00A25569">
        <w:rPr>
          <w:rFonts w:cstheme="majorHAnsi"/>
          <w:lang w:val="en-US"/>
        </w:rPr>
        <w:fldChar w:fldCharType="end"/>
      </w:r>
      <w:r w:rsidRPr="00A25569">
        <w:rPr>
          <w:rFonts w:cstheme="majorHAnsi"/>
          <w:lang w:val="en-US"/>
        </w:rPr>
        <w:t xml:space="preserve"> </w:t>
      </w:r>
      <w:commentRangeStart w:id="57"/>
      <w:commentRangeStart w:id="58"/>
      <w:r w:rsidRPr="00A25569">
        <w:rPr>
          <w:rFonts w:cstheme="majorHAnsi"/>
          <w:lang w:val="en-US"/>
        </w:rPr>
        <w:t>pa</w:t>
      </w:r>
      <w:r>
        <w:rPr>
          <w:rFonts w:cstheme="majorHAnsi"/>
          <w:lang w:val="en-US"/>
        </w:rPr>
        <w:t>ckages</w:t>
      </w:r>
      <w:commentRangeEnd w:id="57"/>
      <w:r w:rsidR="004C320D">
        <w:rPr>
          <w:rStyle w:val="Marquedecommentaire"/>
        </w:rPr>
        <w:commentReference w:id="57"/>
      </w:r>
      <w:commentRangeEnd w:id="58"/>
      <w:r w:rsidR="004F2CA0">
        <w:rPr>
          <w:rStyle w:val="Marquedecommentaire"/>
        </w:rPr>
        <w:commentReference w:id="58"/>
      </w:r>
      <w:r>
        <w:rPr>
          <w:rFonts w:cstheme="majorHAnsi"/>
          <w:lang w:val="en-US"/>
        </w:rPr>
        <w:t>.</w:t>
      </w:r>
    </w:p>
    <w:p w14:paraId="414B5877" w14:textId="77777777" w:rsidR="005C08E1" w:rsidRDefault="005C08E1" w:rsidP="005C08E1">
      <w:pPr>
        <w:spacing w:line="360" w:lineRule="auto"/>
        <w:ind w:firstLine="708"/>
        <w:jc w:val="both"/>
        <w:rPr>
          <w:rFonts w:cstheme="majorHAnsi"/>
          <w:lang w:val="en-US"/>
        </w:rPr>
      </w:pPr>
    </w:p>
    <w:p w14:paraId="028DABF2" w14:textId="77777777" w:rsidR="005C08E1" w:rsidRDefault="005C08E1" w:rsidP="005C08E1">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663360" behindDoc="0" locked="0" layoutInCell="1" allowOverlap="1" wp14:anchorId="3E9935DF" wp14:editId="16B492F7">
                <wp:simplePos x="0" y="0"/>
                <wp:positionH relativeFrom="column">
                  <wp:posOffset>-238760</wp:posOffset>
                </wp:positionH>
                <wp:positionV relativeFrom="paragraph">
                  <wp:posOffset>334780</wp:posOffset>
                </wp:positionV>
                <wp:extent cx="6296866" cy="4111381"/>
                <wp:effectExtent l="0" t="0" r="2540" b="3810"/>
                <wp:wrapNone/>
                <wp:docPr id="1898368874" name="Groupe 1"/>
                <wp:cNvGraphicFramePr/>
                <a:graphic xmlns:a="http://schemas.openxmlformats.org/drawingml/2006/main">
                  <a:graphicData uri="http://schemas.microsoft.com/office/word/2010/wordprocessingGroup">
                    <wpg:wgp>
                      <wpg:cNvGrpSpPr/>
                      <wpg:grpSpPr>
                        <a:xfrm>
                          <a:off x="0" y="0"/>
                          <a:ext cx="6296866" cy="4111381"/>
                          <a:chOff x="0" y="-1"/>
                          <a:chExt cx="6297155" cy="4111381"/>
                        </a:xfrm>
                      </wpg:grpSpPr>
                      <pic:pic xmlns:pic="http://schemas.openxmlformats.org/drawingml/2006/picture">
                        <pic:nvPicPr>
                          <pic:cNvPr id="73629481" name="Image 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1079618829" name="Zone de texte 2"/>
                        <wps:cNvSpPr txBox="1"/>
                        <wps:spPr>
                          <a:xfrm>
                            <a:off x="3639211" y="-1"/>
                            <a:ext cx="2657944" cy="4111381"/>
                          </a:xfrm>
                          <a:prstGeom prst="rect">
                            <a:avLst/>
                          </a:prstGeom>
                          <a:solidFill>
                            <a:schemeClr val="lt1"/>
                          </a:solidFill>
                          <a:ln w="6350">
                            <a:noFill/>
                          </a:ln>
                        </wps:spPr>
                        <wps:txbx>
                          <w:txbxContent>
                            <w:p w14:paraId="7F8F4379" w14:textId="66A73639" w:rsidR="004C320D" w:rsidRPr="008D1489" w:rsidRDefault="004C320D" w:rsidP="005C08E1">
                              <w:pPr>
                                <w:pStyle w:val="Style1"/>
                                <w:ind w:left="12" w:hanging="12"/>
                              </w:pPr>
                              <w:bookmarkStart w:id="59"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 or a great blue heron.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59"/>
                              <w:r w:rsidRPr="00BE095F">
                                <w:t xml:space="preserve"> </w:t>
                              </w:r>
                            </w:p>
                            <w:p w14:paraId="361C654E" w14:textId="77777777" w:rsidR="004C320D" w:rsidRPr="008D1489" w:rsidRDefault="004C320D" w:rsidP="005C08E1">
                              <w:pPr>
                                <w:spacing w:line="276" w:lineRule="auto"/>
                                <w:rPr>
                                  <w:rFonts w:cstheme="majorHAnsi"/>
                                  <w:sz w:val="22"/>
                                  <w:szCs w:val="22"/>
                                  <w:lang w:val="en-US"/>
                                </w:rPr>
                              </w:pPr>
                            </w:p>
                            <w:p w14:paraId="7A672DD6" w14:textId="77777777" w:rsidR="004C320D" w:rsidRPr="008D1489" w:rsidRDefault="004C320D" w:rsidP="005C08E1">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935DF" id="_x0000_s1029" style="position:absolute;left:0;text-align:left;margin-left:-18.8pt;margin-top:26.35pt;width:495.8pt;height:323.75pt;z-index:251663360;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0"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">
                  <v:imagedata r:id="rId15" o:title=""/>
                </v:shape>
                <v:shape id="Zone de texte 2" o:spid="_x0000_s1031"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" fillcolor="white [3201]" stroked="f" strokeweight=".5pt">
                  <v:textbox>
                    <w:txbxContent>
                      <w:p w14:paraId="7F8F4379" w14:textId="66A73639" w:rsidR="004C320D" w:rsidRPr="008D1489" w:rsidRDefault="004C320D" w:rsidP="005C08E1">
                        <w:pPr>
                          <w:pStyle w:val="Style1"/>
                          <w:ind w:left="12" w:hanging="12"/>
                        </w:pPr>
                        <w:bookmarkStart w:id="60" w:name="_Toc159488132"/>
                        <w:r>
                          <w:t xml:space="preserve">Figure 2. </w:t>
                        </w:r>
                        <w:r w:rsidRPr="008D1489">
                          <w:t xml:space="preserve">The typical lifecycle of a parasite species causing the black spot disease in freshwater fishes. </w:t>
                        </w:r>
                        <w:r w:rsidRPr="00BE095F">
                          <w:t>(A) The definitive host is a piscivorous bird, usually a kingfisher or a great blue heron. The metacercariae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w:t>
                        </w:r>
                        <w:bookmarkEnd w:id="60"/>
                        <w:r w:rsidRPr="00BE095F">
                          <w:t xml:space="preserve"> </w:t>
                        </w:r>
                      </w:p>
                      <w:p w14:paraId="361C654E" w14:textId="77777777" w:rsidR="004C320D" w:rsidRPr="008D1489" w:rsidRDefault="004C320D" w:rsidP="005C08E1">
                        <w:pPr>
                          <w:spacing w:line="276" w:lineRule="auto"/>
                          <w:rPr>
                            <w:rFonts w:cstheme="majorHAnsi"/>
                            <w:sz w:val="22"/>
                            <w:szCs w:val="22"/>
                            <w:lang w:val="en-US"/>
                          </w:rPr>
                        </w:pPr>
                      </w:p>
                      <w:p w14:paraId="7A672DD6" w14:textId="77777777" w:rsidR="004C320D" w:rsidRPr="008D1489" w:rsidRDefault="004C320D" w:rsidP="005C08E1">
                        <w:pPr>
                          <w:spacing w:line="276" w:lineRule="auto"/>
                          <w:jc w:val="both"/>
                          <w:rPr>
                            <w:rFonts w:cstheme="majorHAnsi"/>
                            <w:sz w:val="22"/>
                            <w:szCs w:val="22"/>
                            <w:lang w:val="en-US"/>
                          </w:rPr>
                        </w:pPr>
                      </w:p>
                    </w:txbxContent>
                  </v:textbox>
                </v:shape>
              </v:group>
            </w:pict>
          </mc:Fallback>
        </mc:AlternateContent>
      </w:r>
    </w:p>
    <w:p w14:paraId="100A06CF" w14:textId="77777777" w:rsidR="005C08E1" w:rsidRDefault="005C08E1" w:rsidP="005C08E1">
      <w:pPr>
        <w:spacing w:line="360" w:lineRule="auto"/>
        <w:ind w:firstLine="708"/>
        <w:jc w:val="both"/>
        <w:rPr>
          <w:rFonts w:cstheme="majorHAnsi"/>
          <w:lang w:val="en-US"/>
        </w:rPr>
      </w:pPr>
    </w:p>
    <w:p w14:paraId="6BB3E6E6" w14:textId="77777777" w:rsidR="005C08E1" w:rsidRDefault="005C08E1" w:rsidP="005C08E1">
      <w:pPr>
        <w:spacing w:line="360" w:lineRule="auto"/>
        <w:ind w:firstLine="708"/>
        <w:jc w:val="both"/>
        <w:rPr>
          <w:rFonts w:cstheme="majorHAnsi"/>
          <w:lang w:val="en-US"/>
        </w:rPr>
      </w:pPr>
    </w:p>
    <w:p w14:paraId="6FAE0322" w14:textId="77777777" w:rsidR="005C08E1" w:rsidRDefault="005C08E1" w:rsidP="005C08E1">
      <w:pPr>
        <w:spacing w:line="360" w:lineRule="auto"/>
        <w:ind w:firstLine="708"/>
        <w:jc w:val="both"/>
        <w:rPr>
          <w:rFonts w:cstheme="majorHAnsi"/>
          <w:lang w:val="en-US"/>
        </w:rPr>
      </w:pPr>
    </w:p>
    <w:p w14:paraId="01BB19AE" w14:textId="77777777" w:rsidR="005C08E1" w:rsidRDefault="005C08E1" w:rsidP="005C08E1">
      <w:pPr>
        <w:spacing w:line="360" w:lineRule="auto"/>
        <w:ind w:firstLine="708"/>
        <w:jc w:val="both"/>
        <w:rPr>
          <w:rFonts w:cstheme="majorHAnsi"/>
          <w:lang w:val="en-US"/>
        </w:rPr>
      </w:pPr>
    </w:p>
    <w:p w14:paraId="01D4D21A" w14:textId="77777777" w:rsidR="005C08E1" w:rsidRDefault="005C08E1" w:rsidP="005C08E1">
      <w:pPr>
        <w:spacing w:line="360" w:lineRule="auto"/>
        <w:ind w:firstLine="708"/>
        <w:jc w:val="both"/>
        <w:rPr>
          <w:rFonts w:cstheme="majorHAnsi"/>
          <w:lang w:val="en-US"/>
        </w:rPr>
      </w:pPr>
    </w:p>
    <w:p w14:paraId="5C8CD12A" w14:textId="77777777" w:rsidR="005C08E1" w:rsidRDefault="005C08E1" w:rsidP="005C08E1">
      <w:pPr>
        <w:spacing w:line="360" w:lineRule="auto"/>
        <w:ind w:firstLine="708"/>
        <w:jc w:val="both"/>
        <w:rPr>
          <w:rFonts w:cstheme="majorHAnsi"/>
          <w:lang w:val="en-US"/>
        </w:rPr>
      </w:pPr>
    </w:p>
    <w:p w14:paraId="21411F0F" w14:textId="77777777" w:rsidR="005C08E1" w:rsidRDefault="005C08E1" w:rsidP="005C08E1">
      <w:pPr>
        <w:spacing w:line="360" w:lineRule="auto"/>
        <w:ind w:firstLine="708"/>
        <w:jc w:val="both"/>
        <w:rPr>
          <w:rFonts w:cstheme="majorHAnsi"/>
          <w:lang w:val="en-US"/>
        </w:rPr>
      </w:pPr>
    </w:p>
    <w:p w14:paraId="5A513660" w14:textId="77777777" w:rsidR="005C08E1" w:rsidRDefault="005C08E1" w:rsidP="005C08E1">
      <w:pPr>
        <w:spacing w:line="360" w:lineRule="auto"/>
        <w:ind w:firstLine="708"/>
        <w:jc w:val="both"/>
        <w:rPr>
          <w:rFonts w:cstheme="majorHAnsi"/>
          <w:lang w:val="en-US"/>
        </w:rPr>
      </w:pPr>
    </w:p>
    <w:p w14:paraId="789FD5FE" w14:textId="77777777" w:rsidR="005C08E1" w:rsidRDefault="005C08E1" w:rsidP="005C08E1">
      <w:pPr>
        <w:spacing w:line="360" w:lineRule="auto"/>
        <w:ind w:firstLine="708"/>
        <w:jc w:val="both"/>
        <w:rPr>
          <w:rFonts w:cstheme="majorHAnsi"/>
          <w:lang w:val="en-US"/>
        </w:rPr>
      </w:pPr>
    </w:p>
    <w:p w14:paraId="26E1584D" w14:textId="77777777" w:rsidR="005C08E1" w:rsidRDefault="005C08E1" w:rsidP="005C08E1">
      <w:pPr>
        <w:spacing w:line="360" w:lineRule="auto"/>
        <w:ind w:firstLine="708"/>
        <w:jc w:val="both"/>
        <w:rPr>
          <w:rFonts w:cstheme="majorHAnsi"/>
          <w:lang w:val="en-US"/>
        </w:rPr>
      </w:pPr>
    </w:p>
    <w:p w14:paraId="2E055286" w14:textId="77777777" w:rsidR="005C08E1" w:rsidRDefault="005C08E1" w:rsidP="005C08E1">
      <w:pPr>
        <w:spacing w:line="360" w:lineRule="auto"/>
        <w:ind w:firstLine="708"/>
        <w:jc w:val="both"/>
        <w:rPr>
          <w:rFonts w:cstheme="majorHAnsi"/>
          <w:lang w:val="en-US"/>
        </w:rPr>
      </w:pPr>
    </w:p>
    <w:p w14:paraId="1D3B9C46" w14:textId="77777777" w:rsidR="005C08E1" w:rsidRDefault="005C08E1" w:rsidP="005C08E1">
      <w:pPr>
        <w:spacing w:line="360" w:lineRule="auto"/>
        <w:ind w:firstLine="708"/>
        <w:jc w:val="both"/>
        <w:rPr>
          <w:rFonts w:cstheme="majorHAnsi"/>
          <w:lang w:val="en-US"/>
        </w:rPr>
      </w:pPr>
    </w:p>
    <w:p w14:paraId="12E6E8BF" w14:textId="77777777" w:rsidR="005C08E1" w:rsidRDefault="005C08E1" w:rsidP="005C08E1">
      <w:pPr>
        <w:spacing w:line="360" w:lineRule="auto"/>
        <w:ind w:firstLine="708"/>
        <w:jc w:val="both"/>
        <w:rPr>
          <w:rFonts w:cstheme="majorHAnsi"/>
          <w:lang w:val="en-US"/>
        </w:rPr>
      </w:pPr>
    </w:p>
    <w:p w14:paraId="3F7BAD85" w14:textId="77777777" w:rsidR="005C08E1" w:rsidRDefault="005C08E1" w:rsidP="005C08E1">
      <w:pPr>
        <w:rPr>
          <w:lang w:val="en-US"/>
        </w:rPr>
      </w:pPr>
    </w:p>
    <w:p w14:paraId="06BCA1C2" w14:textId="77777777" w:rsidR="005C08E1" w:rsidRPr="00422433" w:rsidRDefault="005C08E1" w:rsidP="005C08E1">
      <w:pPr>
        <w:rPr>
          <w:lang w:val="en-US"/>
        </w:rPr>
      </w:pPr>
    </w:p>
    <w:p w14:paraId="0D964C2C" w14:textId="77777777" w:rsidR="005C08E1" w:rsidRDefault="005C08E1" w:rsidP="005C08E1">
      <w:pPr>
        <w:pStyle w:val="Titre2"/>
      </w:pPr>
      <w:bookmarkStart w:id="61" w:name="_Toc159491680"/>
    </w:p>
    <w:p w14:paraId="59F4EC67" w14:textId="656F910B" w:rsidR="005C08E1" w:rsidRPr="00821DFA" w:rsidRDefault="005C08E1" w:rsidP="005C08E1">
      <w:pPr>
        <w:pStyle w:val="Titre2"/>
      </w:pPr>
      <w:r w:rsidRPr="00821DFA">
        <w:t>3</w:t>
      </w:r>
      <w:r>
        <w:t xml:space="preserve"> |</w:t>
      </w:r>
      <w:r w:rsidRPr="00821DFA">
        <w:t xml:space="preserve"> Results</w:t>
      </w:r>
      <w:bookmarkEnd w:id="61"/>
    </w:p>
    <w:p w14:paraId="241E2301" w14:textId="77777777" w:rsidR="005C08E1" w:rsidRDefault="005C08E1" w:rsidP="005C08E1">
      <w:pPr>
        <w:spacing w:line="360" w:lineRule="auto"/>
        <w:jc w:val="both"/>
        <w:rPr>
          <w:rFonts w:cstheme="majorHAnsi"/>
          <w:lang w:val="en-US"/>
        </w:rPr>
      </w:pPr>
    </w:p>
    <w:p w14:paraId="3331B34F" w14:textId="77777777" w:rsidR="005C08E1" w:rsidRDefault="005C08E1" w:rsidP="005C08E1">
      <w:pPr>
        <w:spacing w:line="360" w:lineRule="auto"/>
        <w:ind w:firstLine="708"/>
        <w:jc w:val="both"/>
        <w:rPr>
          <w:rFonts w:cstheme="majorHAnsi"/>
          <w:lang w:val="en-US"/>
        </w:rPr>
      </w:pPr>
      <w:r w:rsidRPr="00C6450D">
        <w:rPr>
          <w:rFonts w:cstheme="majorHAnsi"/>
          <w:kern w:val="0"/>
          <w:lang w:val="en-US"/>
        </w:rPr>
        <w:lastRenderedPageBreak/>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w:t>
      </w:r>
      <w:commentRangeStart w:id="62"/>
      <w:r w:rsidRPr="00C6450D">
        <w:rPr>
          <w:rFonts w:cstheme="majorHAnsi"/>
          <w:kern w:val="0"/>
          <w:lang w:val="en-US"/>
        </w:rPr>
        <w:t xml:space="preserve">not </w:t>
      </w:r>
      <w:commentRangeEnd w:id="62"/>
      <w:r w:rsidR="004C320D">
        <w:rPr>
          <w:rStyle w:val="Marquedecommentaire"/>
        </w:rPr>
        <w:commentReference w:id="62"/>
      </w:r>
      <w:r w:rsidRPr="00C6450D">
        <w:rPr>
          <w:rFonts w:cstheme="majorHAnsi"/>
          <w:kern w:val="0"/>
          <w:lang w:val="en-US"/>
        </w:rPr>
        <w:t xml:space="preserve">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14B89E4A" w14:textId="77777777" w:rsidR="005C08E1" w:rsidRPr="00A25569" w:rsidRDefault="005C08E1" w:rsidP="005C08E1">
      <w:pPr>
        <w:spacing w:line="360" w:lineRule="auto"/>
        <w:ind w:firstLine="708"/>
        <w:jc w:val="both"/>
        <w:rPr>
          <w:rFonts w:cstheme="majorHAnsi"/>
          <w:lang w:val="en-US"/>
        </w:rPr>
      </w:pPr>
    </w:p>
    <w:p w14:paraId="099D4664" w14:textId="77777777" w:rsidR="005C08E1" w:rsidRPr="00A25569" w:rsidRDefault="005C08E1" w:rsidP="005C08E1">
      <w:pPr>
        <w:spacing w:line="360" w:lineRule="auto"/>
        <w:ind w:firstLine="708"/>
        <w:jc w:val="both"/>
        <w:rPr>
          <w:rFonts w:cstheme="majorHAnsi"/>
          <w:lang w:val="en-US"/>
        </w:rPr>
      </w:pPr>
      <w:r w:rsidRPr="00A25569">
        <w:rPr>
          <w:rFonts w:cstheme="majorHAnsi"/>
          <w:lang w:val="en-US"/>
        </w:rPr>
        <w:t xml:space="preserve">We recorded a total of 11 297 individual fishes belonging to 15 </w:t>
      </w:r>
      <w:commentRangeStart w:id="63"/>
      <w:r w:rsidRPr="00A25569">
        <w:rPr>
          <w:rFonts w:cstheme="majorHAnsi"/>
          <w:lang w:val="en-US"/>
        </w:rPr>
        <w:t xml:space="preserve">species </w:t>
      </w:r>
      <w:commentRangeEnd w:id="63"/>
      <w:r w:rsidR="004C320D">
        <w:rPr>
          <w:rStyle w:val="Marquedecommentaire"/>
        </w:rPr>
        <w:commentReference w:id="63"/>
      </w:r>
      <w:r w:rsidRPr="00A25569">
        <w:rPr>
          <w:rFonts w:cstheme="majorHAnsi"/>
          <w:lang w:val="en-US"/>
        </w:rPr>
        <w:t>for this study (</w:t>
      </w:r>
      <w:r w:rsidRPr="005C08E1">
        <w:rPr>
          <w:rFonts w:cstheme="majorHAnsi"/>
          <w:color w:val="000000" w:themeColor="text1"/>
          <w:lang w:val="en-US"/>
        </w:rPr>
        <w:t>Table S4</w:t>
      </w:r>
      <w:r w:rsidRPr="00A25569">
        <w:rPr>
          <w:rFonts w:cstheme="majorHAnsi"/>
          <w:lang w:val="en-US"/>
        </w:rPr>
        <w:t>). The minnow traps caught 1906 individuals from 10 species while seine nets caught 2427 individuals from 14 species (</w:t>
      </w:r>
      <w:r w:rsidRPr="005C08E1">
        <w:rPr>
          <w:rFonts w:cstheme="majorHAnsi"/>
          <w:color w:val="000000" w:themeColor="text1"/>
          <w:lang w:val="en-US"/>
        </w:rPr>
        <w:t>Table S5 and S6</w:t>
      </w:r>
      <w:r w:rsidRPr="006F534F">
        <w:rPr>
          <w:rFonts w:cstheme="majorHAnsi"/>
          <w:lang w:val="en-US"/>
        </w:rPr>
        <w:t>).</w:t>
      </w:r>
      <w:r w:rsidRPr="00A25569">
        <w:rPr>
          <w:rFonts w:cstheme="majorHAnsi"/>
          <w:lang w:val="en-US"/>
        </w:rPr>
        <w:t xml:space="preserve"> 6964 individuals belonging to five taxonomic groups (four species and one </w:t>
      </w:r>
      <w:commentRangeStart w:id="64"/>
      <w:r w:rsidRPr="00A25569">
        <w:rPr>
          <w:rFonts w:cstheme="majorHAnsi"/>
          <w:lang w:val="en-US"/>
        </w:rPr>
        <w:t>family</w:t>
      </w:r>
      <w:commentRangeEnd w:id="64"/>
      <w:r w:rsidR="004C320D">
        <w:rPr>
          <w:rStyle w:val="Marquedecommentaire"/>
        </w:rPr>
        <w:commentReference w:id="64"/>
      </w:r>
      <w:r w:rsidRPr="00A25569">
        <w:rPr>
          <w:rFonts w:cstheme="majorHAnsi"/>
          <w:lang w:val="en-US"/>
        </w:rPr>
        <w:t xml:space="preserve">) were observed in the snorkeling transects </w:t>
      </w:r>
      <w:r w:rsidRPr="006F534F">
        <w:rPr>
          <w:rFonts w:cstheme="majorHAnsi"/>
          <w:lang w:val="en-US"/>
        </w:rPr>
        <w:t>(</w:t>
      </w:r>
      <w:r w:rsidRPr="005C08E1">
        <w:rPr>
          <w:rFonts w:cstheme="majorHAnsi"/>
          <w:color w:val="000000" w:themeColor="text1"/>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 The overall mean length of each lake, species and, species within each lake are presented in </w:t>
      </w:r>
      <w:r w:rsidRPr="005C08E1">
        <w:rPr>
          <w:rFonts w:cstheme="majorHAnsi"/>
          <w:color w:val="000000" w:themeColor="text1"/>
          <w:lang w:val="en-US"/>
        </w:rPr>
        <w:t xml:space="preserve">Table S8, S9 and S10 </w:t>
      </w:r>
      <w:r w:rsidRPr="00A25569">
        <w:rPr>
          <w:rFonts w:cstheme="majorHAnsi"/>
          <w:lang w:val="en-US"/>
        </w:rPr>
        <w:t>respectively.</w:t>
      </w:r>
    </w:p>
    <w:p w14:paraId="71A22512" w14:textId="77777777" w:rsidR="005C08E1" w:rsidRPr="00A25569" w:rsidRDefault="005C08E1" w:rsidP="005C08E1">
      <w:pPr>
        <w:spacing w:line="360" w:lineRule="auto"/>
        <w:jc w:val="both"/>
        <w:rPr>
          <w:rFonts w:cstheme="majorHAnsi"/>
          <w:lang w:val="en-US"/>
        </w:rPr>
      </w:pPr>
    </w:p>
    <w:p w14:paraId="74750CF6" w14:textId="77777777"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5C08E1">
        <w:rPr>
          <w:rFonts w:cstheme="majorHAnsi"/>
          <w:color w:val="000000" w:themeColor="text1"/>
          <w:lang w:val="en-US"/>
        </w:rPr>
        <w:t>Table S11</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5C08E1">
        <w:rPr>
          <w:rFonts w:cstheme="majorHAnsi"/>
          <w:color w:val="000000" w:themeColor="text1"/>
          <w:lang w:val="en-US"/>
        </w:rPr>
        <w:t>Table S12 (landscape-scale), Table S13 (lake-scale) and Table S14 (site-scale).</w:t>
      </w:r>
    </w:p>
    <w:p w14:paraId="497F2916" w14:textId="77777777" w:rsidR="005C08E1" w:rsidRDefault="005C08E1" w:rsidP="005C08E1">
      <w:pPr>
        <w:spacing w:line="360" w:lineRule="auto"/>
        <w:ind w:firstLine="708"/>
        <w:jc w:val="both"/>
        <w:rPr>
          <w:rFonts w:cstheme="majorHAnsi"/>
          <w:lang w:val="en-US"/>
        </w:rPr>
      </w:pPr>
    </w:p>
    <w:p w14:paraId="2E58043D" w14:textId="7C7AEE4A" w:rsidR="005C08E1" w:rsidRPr="00792A22" w:rsidRDefault="005C08E1" w:rsidP="005C08E1">
      <w:pPr>
        <w:pStyle w:val="Titre3"/>
      </w:pPr>
      <w:bookmarkStart w:id="65" w:name="_Toc159491681"/>
      <w:r w:rsidRPr="00792A22">
        <w:t>3.1. Landscape-scale</w:t>
      </w:r>
      <w:bookmarkEnd w:id="65"/>
    </w:p>
    <w:p w14:paraId="01A76A70" w14:textId="77777777" w:rsidR="005C08E1" w:rsidRDefault="005C08E1" w:rsidP="005C08E1">
      <w:pPr>
        <w:spacing w:line="360" w:lineRule="auto"/>
        <w:jc w:val="both"/>
        <w:rPr>
          <w:rFonts w:cstheme="majorHAnsi"/>
          <w:b/>
          <w:bCs/>
          <w:i/>
          <w:iCs/>
          <w:lang w:val="en-US"/>
        </w:rPr>
      </w:pPr>
    </w:p>
    <w:p w14:paraId="0EAAE8BD" w14:textId="4BACFA16" w:rsidR="005C08E1" w:rsidRDefault="005C08E1" w:rsidP="005C08E1">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5C08E1">
        <w:rPr>
          <w:rFonts w:cstheme="majorHAnsi"/>
          <w:color w:val="000000" w:themeColor="text1"/>
          <w:lang w:val="en-US"/>
        </w:rPr>
        <w:t>Figure 4</w:t>
      </w:r>
      <w:r>
        <w:rPr>
          <w:rFonts w:cstheme="majorHAnsi"/>
          <w:lang w:val="en-US"/>
        </w:rPr>
        <w:t>).</w:t>
      </w:r>
    </w:p>
    <w:p w14:paraId="4DAF47EB" w14:textId="77777777" w:rsidR="005C08E1" w:rsidRDefault="005C08E1" w:rsidP="005C08E1">
      <w:pPr>
        <w:spacing w:line="360" w:lineRule="auto"/>
        <w:ind w:firstLine="708"/>
        <w:jc w:val="both"/>
        <w:rPr>
          <w:rFonts w:cstheme="majorHAnsi"/>
          <w:lang w:val="en-US"/>
        </w:rPr>
      </w:pPr>
    </w:p>
    <w:p w14:paraId="5866DC9F" w14:textId="4BDA4C87" w:rsidR="005C08E1" w:rsidRDefault="004C320D" w:rsidP="005C08E1">
      <w:pPr>
        <w:spacing w:line="360" w:lineRule="auto"/>
        <w:ind w:firstLine="708"/>
        <w:jc w:val="both"/>
        <w:rPr>
          <w:rFonts w:cstheme="majorHAnsi"/>
          <w:lang w:val="en-US"/>
        </w:rPr>
      </w:pPr>
      <w:r>
        <w:rPr>
          <w:rFonts w:cstheme="majorHAnsi"/>
          <w:lang w:val="en-US"/>
        </w:rPr>
        <w:t>Accumulation curves built for each fishing method</w:t>
      </w:r>
      <w:r w:rsidR="005C08E1">
        <w:rPr>
          <w:rFonts w:cstheme="majorHAnsi"/>
          <w:lang w:val="en-US"/>
        </w:rPr>
        <w:t xml:space="preserve"> tended to overestimate the mean prevalence </w:t>
      </w:r>
      <w:r>
        <w:rPr>
          <w:rFonts w:cstheme="majorHAnsi"/>
          <w:lang w:val="en-US"/>
        </w:rPr>
        <w:t xml:space="preserve">of infection </w:t>
      </w:r>
      <w:r w:rsidR="005C08E1">
        <w:rPr>
          <w:rFonts w:cstheme="majorHAnsi"/>
          <w:lang w:val="en-US"/>
        </w:rPr>
        <w:t xml:space="preserve">at low N values (number of samples) suggesting that infection prevalence </w:t>
      </w:r>
      <w:r w:rsidR="005C08E1">
        <w:rPr>
          <w:rFonts w:cstheme="majorHAnsi"/>
          <w:lang w:val="en-US"/>
        </w:rPr>
        <w:lastRenderedPageBreak/>
        <w:t xml:space="preserve">is heterogeneously distributed in our landscape with presence of infection </w:t>
      </w:r>
      <w:commentRangeStart w:id="66"/>
      <w:r w:rsidR="005C08E1">
        <w:rPr>
          <w:rFonts w:cstheme="majorHAnsi"/>
          <w:lang w:val="en-US"/>
        </w:rPr>
        <w:t>clusters</w:t>
      </w:r>
      <w:commentRangeEnd w:id="66"/>
      <w:r>
        <w:rPr>
          <w:rStyle w:val="Marquedecommentaire"/>
        </w:rPr>
        <w:commentReference w:id="66"/>
      </w:r>
      <w:r w:rsidR="005C08E1">
        <w:rPr>
          <w:rFonts w:cstheme="majorHAnsi"/>
          <w:lang w:val="en-US"/>
        </w:rPr>
        <w:t xml:space="preserve">. The estimate of landscape prevalence differed between the sampling methods, varying between 21% and 36% (see </w:t>
      </w:r>
      <w:r w:rsidR="005C08E1" w:rsidRPr="005C08E1">
        <w:rPr>
          <w:rFonts w:cstheme="majorHAnsi"/>
          <w:color w:val="000000" w:themeColor="text1"/>
          <w:lang w:val="en-US"/>
        </w:rPr>
        <w:t xml:space="preserve">Table S15). </w:t>
      </w:r>
      <w:r w:rsidR="005C08E1">
        <w:rPr>
          <w:rFonts w:cstheme="majorHAnsi"/>
          <w:lang w:val="en-US"/>
        </w:rPr>
        <w:t xml:space="preserve">After 35 samples, the transect method generated the highest mean prevalence (36 %) followed by the methods combination (31 %), the minnow trap method (24 %) and the seine method (21 %). However, the minnow trap curve did not stabilize after the 35 random samples suggesting that the prevalence value obtained is higher than the actual estimate (landscape infection prevalence measured by the minnow trap is 19%, see </w:t>
      </w:r>
      <w:r w:rsidR="005C08E1" w:rsidRPr="005C08E1">
        <w:rPr>
          <w:rFonts w:cstheme="majorHAnsi"/>
          <w:color w:val="000000" w:themeColor="text1"/>
          <w:lang w:val="en-US"/>
        </w:rPr>
        <w:t xml:space="preserve">Table S12). </w:t>
      </w:r>
      <w:r w:rsidR="005C08E1">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7D2AA49D" w14:textId="4C78822F" w:rsidR="005C08E1" w:rsidRPr="002E3B53" w:rsidRDefault="005C08E1" w:rsidP="005C08E1">
      <w:pPr>
        <w:spacing w:line="360" w:lineRule="auto"/>
        <w:jc w:val="both"/>
        <w:rPr>
          <w:rFonts w:cstheme="majorHAnsi"/>
          <w:lang w:val="en-US"/>
        </w:rPr>
      </w:pPr>
      <w:r>
        <w:rPr>
          <w:noProof/>
        </w:rPr>
        <mc:AlternateContent>
          <mc:Choice Requires="wpg">
            <w:drawing>
              <wp:anchor distT="0" distB="0" distL="114300" distR="114300" simplePos="0" relativeHeight="251661312" behindDoc="0" locked="0" layoutInCell="1" allowOverlap="1" wp14:anchorId="2876D73D" wp14:editId="3A366F0D">
                <wp:simplePos x="0" y="0"/>
                <wp:positionH relativeFrom="column">
                  <wp:posOffset>-20320</wp:posOffset>
                </wp:positionH>
                <wp:positionV relativeFrom="paragraph">
                  <wp:posOffset>208802</wp:posOffset>
                </wp:positionV>
                <wp:extent cx="6165850" cy="5068570"/>
                <wp:effectExtent l="0" t="0" r="6350" b="0"/>
                <wp:wrapNone/>
                <wp:docPr id="687165160"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648685923" name="Imag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093868358" name="Zone de texte 1"/>
                        <wps:cNvSpPr txBox="1"/>
                        <wps:spPr>
                          <a:xfrm>
                            <a:off x="8891" y="4334300"/>
                            <a:ext cx="6156960" cy="1034415"/>
                          </a:xfrm>
                          <a:prstGeom prst="rect">
                            <a:avLst/>
                          </a:prstGeom>
                          <a:solidFill>
                            <a:schemeClr val="lt1"/>
                          </a:solidFill>
                          <a:ln w="6350">
                            <a:noFill/>
                          </a:ln>
                        </wps:spPr>
                        <wps:txbx>
                          <w:txbxContent>
                            <w:p w14:paraId="6356560A" w14:textId="40B80D21" w:rsidR="004C320D" w:rsidRPr="00994282" w:rsidRDefault="004C320D" w:rsidP="005C08E1">
                              <w:pPr>
                                <w:pStyle w:val="Style1"/>
                                <w:ind w:left="12" w:hanging="12"/>
                              </w:pPr>
                              <w:bookmarkStart w:id="67"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6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6D73D" id="Groupe 3" o:spid="_x0000_s1032" style="position:absolute;left:0;text-align:left;margin-left:-1.6pt;margin-top:16.45pt;width:485.5pt;height:399.1pt;z-index:251661312;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">
                <v:shape id="Image 1" o:spid="_x0000_s1033"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">
                  <v:imagedata r:id="rId17" o:title=""/>
                </v:shape>
                <v:shape id="Zone de texte 1" o:spid="_x0000_s1034"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" fillcolor="white [3201]" stroked="f" strokeweight=".5pt">
                  <v:textbox>
                    <w:txbxContent>
                      <w:p w14:paraId="6356560A" w14:textId="40B80D21" w:rsidR="004C320D" w:rsidRPr="00994282" w:rsidRDefault="004C320D" w:rsidP="005C08E1">
                        <w:pPr>
                          <w:pStyle w:val="Style1"/>
                          <w:ind w:left="12" w:hanging="12"/>
                        </w:pPr>
                        <w:bookmarkStart w:id="68" w:name="_Toc159488133"/>
                        <w:r>
                          <w:t xml:space="preserve">Figure 4.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bookmarkEnd w:id="68"/>
                      </w:p>
                    </w:txbxContent>
                  </v:textbox>
                </v:shape>
              </v:group>
            </w:pict>
          </mc:Fallback>
        </mc:AlternateContent>
      </w:r>
    </w:p>
    <w:p w14:paraId="67FA079B" w14:textId="41D611DF" w:rsidR="005C08E1" w:rsidRDefault="005C08E1" w:rsidP="005C08E1">
      <w:pPr>
        <w:spacing w:line="360" w:lineRule="auto"/>
        <w:jc w:val="both"/>
        <w:rPr>
          <w:rFonts w:cstheme="majorHAnsi"/>
          <w:lang w:val="en-US"/>
        </w:rPr>
      </w:pPr>
    </w:p>
    <w:p w14:paraId="7E02A6C9" w14:textId="77777777" w:rsidR="005C08E1" w:rsidRDefault="005C08E1" w:rsidP="005C08E1">
      <w:pPr>
        <w:spacing w:line="360" w:lineRule="auto"/>
        <w:ind w:firstLine="708"/>
        <w:jc w:val="both"/>
        <w:rPr>
          <w:rFonts w:cstheme="majorHAnsi"/>
          <w:lang w:val="en-US"/>
        </w:rPr>
      </w:pPr>
    </w:p>
    <w:p w14:paraId="46C57949" w14:textId="77777777" w:rsidR="005C08E1" w:rsidRDefault="005C08E1" w:rsidP="005C08E1">
      <w:pPr>
        <w:spacing w:line="360" w:lineRule="auto"/>
        <w:ind w:firstLine="708"/>
        <w:jc w:val="both"/>
        <w:rPr>
          <w:rFonts w:cstheme="majorHAnsi"/>
          <w:lang w:val="en-US"/>
        </w:rPr>
        <w:sectPr w:rsidR="005C08E1" w:rsidSect="00C632D9">
          <w:pgSz w:w="12240" w:h="15840"/>
          <w:pgMar w:top="1418" w:right="1418" w:bottom="1418" w:left="1418" w:header="709" w:footer="709" w:gutter="0"/>
          <w:lnNumType w:countBy="1" w:restart="continuous"/>
          <w:cols w:space="708"/>
          <w:docGrid w:linePitch="360"/>
        </w:sectPr>
      </w:pPr>
    </w:p>
    <w:p w14:paraId="20CAC08F" w14:textId="77777777" w:rsidR="005C08E1" w:rsidRDefault="005C08E1" w:rsidP="005C08E1">
      <w:pPr>
        <w:spacing w:line="360" w:lineRule="auto"/>
        <w:jc w:val="both"/>
        <w:rPr>
          <w:rFonts w:cstheme="majorHAnsi"/>
          <w:lang w:val="en-US"/>
        </w:rPr>
      </w:pPr>
    </w:p>
    <w:p w14:paraId="1D49FC07" w14:textId="77777777" w:rsidR="005C08E1" w:rsidRDefault="005C08E1" w:rsidP="005C08E1">
      <w:pPr>
        <w:spacing w:line="360" w:lineRule="auto"/>
        <w:jc w:val="both"/>
        <w:rPr>
          <w:rFonts w:cstheme="majorHAnsi"/>
          <w:lang w:val="en-US"/>
        </w:rPr>
      </w:pPr>
    </w:p>
    <w:p w14:paraId="3A56565C" w14:textId="77777777" w:rsidR="005C08E1" w:rsidRPr="00A25569" w:rsidRDefault="005C08E1" w:rsidP="005C08E1">
      <w:pPr>
        <w:spacing w:line="360" w:lineRule="auto"/>
        <w:jc w:val="both"/>
        <w:rPr>
          <w:rFonts w:cstheme="majorHAnsi"/>
          <w:lang w:val="en-US"/>
        </w:rPr>
        <w:sectPr w:rsidR="005C08E1" w:rsidRPr="00A25569" w:rsidSect="00C632D9">
          <w:type w:val="continuous"/>
          <w:pgSz w:w="12240" w:h="15840"/>
          <w:pgMar w:top="1418" w:right="1418" w:bottom="1418" w:left="1418" w:header="709" w:footer="709" w:gutter="0"/>
          <w:lnNumType w:countBy="1" w:restart="continuous"/>
          <w:cols w:space="708"/>
          <w:docGrid w:linePitch="360"/>
        </w:sectPr>
      </w:pPr>
    </w:p>
    <w:p w14:paraId="1D3BDBA5" w14:textId="77777777" w:rsidR="005C08E1" w:rsidRDefault="005C08E1" w:rsidP="005C08E1">
      <w:pPr>
        <w:spacing w:line="360" w:lineRule="auto"/>
        <w:jc w:val="both"/>
        <w:rPr>
          <w:rFonts w:cstheme="majorHAnsi"/>
          <w:lang w:val="en-US"/>
        </w:rPr>
      </w:pPr>
    </w:p>
    <w:p w14:paraId="1C6602B7" w14:textId="77777777" w:rsidR="005C08E1" w:rsidRDefault="005C08E1" w:rsidP="005C08E1">
      <w:pPr>
        <w:spacing w:line="360" w:lineRule="auto"/>
        <w:jc w:val="both"/>
        <w:rPr>
          <w:rFonts w:cstheme="majorHAnsi"/>
          <w:lang w:val="en-US"/>
        </w:rPr>
      </w:pPr>
    </w:p>
    <w:p w14:paraId="1082DBAF" w14:textId="77777777" w:rsidR="005C08E1" w:rsidRDefault="005C08E1" w:rsidP="005C08E1">
      <w:pPr>
        <w:spacing w:line="360" w:lineRule="auto"/>
        <w:jc w:val="both"/>
        <w:rPr>
          <w:rFonts w:cstheme="majorHAnsi"/>
          <w:lang w:val="en-US"/>
        </w:rPr>
      </w:pPr>
    </w:p>
    <w:p w14:paraId="07327AB4" w14:textId="77777777" w:rsidR="005C08E1" w:rsidRDefault="005C08E1" w:rsidP="005C08E1">
      <w:pPr>
        <w:spacing w:line="360" w:lineRule="auto"/>
        <w:jc w:val="both"/>
        <w:rPr>
          <w:rFonts w:cstheme="majorHAnsi"/>
          <w:lang w:val="en-US"/>
        </w:rPr>
      </w:pPr>
    </w:p>
    <w:p w14:paraId="369A12B9" w14:textId="77777777" w:rsidR="005C08E1" w:rsidRDefault="005C08E1" w:rsidP="005C08E1">
      <w:pPr>
        <w:spacing w:line="360" w:lineRule="auto"/>
        <w:jc w:val="both"/>
        <w:rPr>
          <w:rFonts w:cstheme="majorHAnsi"/>
          <w:lang w:val="en-US"/>
        </w:rPr>
      </w:pPr>
    </w:p>
    <w:p w14:paraId="4FCD1A0C" w14:textId="77777777" w:rsidR="005C08E1" w:rsidRDefault="005C08E1" w:rsidP="005C08E1">
      <w:pPr>
        <w:spacing w:line="360" w:lineRule="auto"/>
        <w:jc w:val="both"/>
        <w:rPr>
          <w:rFonts w:cstheme="majorHAnsi"/>
          <w:lang w:val="en-US"/>
        </w:rPr>
      </w:pPr>
    </w:p>
    <w:p w14:paraId="0A6D2C35" w14:textId="77777777" w:rsidR="005C08E1" w:rsidRDefault="005C08E1" w:rsidP="005C08E1">
      <w:pPr>
        <w:spacing w:line="360" w:lineRule="auto"/>
        <w:jc w:val="both"/>
        <w:rPr>
          <w:rFonts w:cstheme="majorHAnsi"/>
          <w:lang w:val="en-US"/>
        </w:rPr>
      </w:pPr>
    </w:p>
    <w:p w14:paraId="1945ABAC" w14:textId="77777777" w:rsidR="005C08E1" w:rsidRDefault="005C08E1" w:rsidP="005C08E1">
      <w:pPr>
        <w:spacing w:line="360" w:lineRule="auto"/>
        <w:jc w:val="both"/>
        <w:rPr>
          <w:rFonts w:cstheme="majorHAnsi"/>
          <w:lang w:val="en-US"/>
        </w:rPr>
      </w:pPr>
    </w:p>
    <w:p w14:paraId="20D7A4BA" w14:textId="77777777" w:rsidR="005C08E1" w:rsidRDefault="005C08E1" w:rsidP="005C08E1">
      <w:pPr>
        <w:spacing w:line="360" w:lineRule="auto"/>
        <w:jc w:val="both"/>
        <w:rPr>
          <w:rFonts w:cstheme="majorHAnsi"/>
          <w:lang w:val="en-US"/>
        </w:rPr>
      </w:pPr>
    </w:p>
    <w:p w14:paraId="0BD732BD" w14:textId="77777777" w:rsidR="005C08E1" w:rsidRDefault="005C08E1" w:rsidP="005C08E1">
      <w:pPr>
        <w:spacing w:line="360" w:lineRule="auto"/>
        <w:jc w:val="both"/>
        <w:rPr>
          <w:rFonts w:cstheme="majorHAnsi"/>
          <w:lang w:val="en-US"/>
        </w:rPr>
      </w:pPr>
    </w:p>
    <w:p w14:paraId="59C234DB" w14:textId="77777777" w:rsidR="005C08E1" w:rsidRDefault="005C08E1" w:rsidP="005C08E1">
      <w:pPr>
        <w:spacing w:line="360" w:lineRule="auto"/>
        <w:jc w:val="both"/>
        <w:rPr>
          <w:rFonts w:cstheme="majorHAnsi"/>
          <w:lang w:val="en-US"/>
        </w:rPr>
      </w:pPr>
    </w:p>
    <w:p w14:paraId="0A72983E" w14:textId="77777777" w:rsidR="005C08E1" w:rsidRDefault="005C08E1" w:rsidP="005C08E1">
      <w:pPr>
        <w:spacing w:line="360" w:lineRule="auto"/>
        <w:jc w:val="both"/>
        <w:rPr>
          <w:rFonts w:cstheme="majorHAnsi"/>
          <w:lang w:val="en-US"/>
        </w:rPr>
      </w:pPr>
    </w:p>
    <w:p w14:paraId="69473E77" w14:textId="77777777" w:rsidR="005C08E1" w:rsidRDefault="005C08E1" w:rsidP="005C08E1">
      <w:pPr>
        <w:spacing w:line="360" w:lineRule="auto"/>
        <w:jc w:val="both"/>
        <w:rPr>
          <w:rFonts w:cstheme="majorHAnsi"/>
          <w:lang w:val="en-US"/>
        </w:rPr>
      </w:pPr>
    </w:p>
    <w:p w14:paraId="6D34410E" w14:textId="77777777" w:rsidR="005C08E1" w:rsidRDefault="005C08E1" w:rsidP="005C08E1">
      <w:pPr>
        <w:spacing w:line="360" w:lineRule="auto"/>
        <w:jc w:val="both"/>
        <w:rPr>
          <w:rFonts w:cstheme="majorHAnsi"/>
          <w:lang w:val="en-US"/>
        </w:rPr>
      </w:pPr>
    </w:p>
    <w:p w14:paraId="7D70B082" w14:textId="77777777" w:rsidR="005C08E1" w:rsidRDefault="005C08E1" w:rsidP="005C08E1">
      <w:pPr>
        <w:spacing w:line="360" w:lineRule="auto"/>
        <w:jc w:val="both"/>
        <w:rPr>
          <w:rFonts w:cstheme="majorHAnsi"/>
          <w:lang w:val="en-US"/>
        </w:rPr>
        <w:sectPr w:rsidR="005C08E1" w:rsidSect="00C632D9">
          <w:type w:val="continuous"/>
          <w:pgSz w:w="12240" w:h="15840"/>
          <w:pgMar w:top="1418" w:right="1418" w:bottom="1418" w:left="1418" w:header="709" w:footer="709" w:gutter="0"/>
          <w:lnNumType w:countBy="1" w:restart="continuous"/>
          <w:cols w:space="708"/>
          <w:docGrid w:linePitch="360"/>
        </w:sectPr>
      </w:pPr>
    </w:p>
    <w:p w14:paraId="67307564" w14:textId="77777777" w:rsidR="005C08E1" w:rsidRDefault="005C08E1" w:rsidP="005C08E1">
      <w:pPr>
        <w:pStyle w:val="Titre3"/>
      </w:pPr>
      <w:bookmarkStart w:id="69" w:name="_Toc159491682"/>
    </w:p>
    <w:p w14:paraId="31D01FB3" w14:textId="4EF4FFD7" w:rsidR="005C08E1" w:rsidRDefault="005C08E1" w:rsidP="005C08E1">
      <w:pPr>
        <w:pStyle w:val="Titre3"/>
      </w:pPr>
      <w:r w:rsidRPr="00792A22">
        <w:t>3.2. Lake-scale</w:t>
      </w:r>
      <w:bookmarkEnd w:id="69"/>
    </w:p>
    <w:p w14:paraId="0D4D0B9B" w14:textId="77777777" w:rsidR="005C08E1" w:rsidRPr="005C08E1" w:rsidRDefault="005C08E1" w:rsidP="005C08E1">
      <w:pPr>
        <w:rPr>
          <w:lang w:val="en-US"/>
        </w:rPr>
      </w:pPr>
    </w:p>
    <w:p w14:paraId="185CEFB8" w14:textId="75C5B9EC" w:rsidR="005C08E1" w:rsidRPr="005C08E1" w:rsidRDefault="005C08E1" w:rsidP="005C08E1">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5C08E1">
        <w:rPr>
          <w:rFonts w:cstheme="majorHAnsi"/>
          <w:color w:val="000000" w:themeColor="text1"/>
          <w:lang w:val="en-US"/>
        </w:rPr>
        <w:t>Figure 3).</w:t>
      </w:r>
    </w:p>
    <w:p w14:paraId="40652994" w14:textId="77777777" w:rsidR="005C08E1" w:rsidRDefault="005C08E1" w:rsidP="005C08E1">
      <w:pPr>
        <w:spacing w:line="360" w:lineRule="auto"/>
        <w:ind w:firstLine="708"/>
        <w:jc w:val="both"/>
        <w:rPr>
          <w:rFonts w:cstheme="majorHAnsi"/>
          <w:lang w:val="en-US"/>
        </w:rPr>
      </w:pPr>
      <w:r>
        <w:rPr>
          <w:rFonts w:cstheme="majorHAnsi"/>
          <w:noProof/>
          <w:lang w:val="en-US"/>
        </w:rPr>
        <mc:AlternateContent>
          <mc:Choice Requires="wpg">
            <w:drawing>
              <wp:anchor distT="0" distB="0" distL="114300" distR="114300" simplePos="0" relativeHeight="251660288" behindDoc="0" locked="0" layoutInCell="1" allowOverlap="1" wp14:anchorId="1C1EFC58" wp14:editId="6BC38552">
                <wp:simplePos x="0" y="0"/>
                <wp:positionH relativeFrom="column">
                  <wp:posOffset>-1017046</wp:posOffset>
                </wp:positionH>
                <wp:positionV relativeFrom="paragraph">
                  <wp:posOffset>-239021</wp:posOffset>
                </wp:positionV>
                <wp:extent cx="7065584" cy="8792798"/>
                <wp:effectExtent l="0" t="0" r="0" b="0"/>
                <wp:wrapNone/>
                <wp:docPr id="925703931" name="Groupe 2"/>
                <wp:cNvGraphicFramePr/>
                <a:graphic xmlns:a="http://schemas.openxmlformats.org/drawingml/2006/main">
                  <a:graphicData uri="http://schemas.microsoft.com/office/word/2010/wordprocessingGroup">
                    <wpg:wgp>
                      <wpg:cNvGrpSpPr/>
                      <wpg:grpSpPr>
                        <a:xfrm>
                          <a:off x="0" y="0"/>
                          <a:ext cx="7065584" cy="8792798"/>
                          <a:chOff x="0" y="0"/>
                          <a:chExt cx="6434455"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022F9BAC" w14:textId="78D61548" w:rsidR="004C320D" w:rsidRPr="00BE095F" w:rsidRDefault="004C320D" w:rsidP="005C08E1">
                              <w:pPr>
                                <w:pStyle w:val="Style1"/>
                                <w:ind w:left="12" w:hanging="12"/>
                              </w:pPr>
                              <w:bookmarkStart w:id="70"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70"/>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1EFC58" id="Groupe 2" o:spid="_x0000_s1035" style="position:absolute;left:0;text-align:left;margin-left:-80.1pt;margin-top:-18.8pt;width:556.35pt;height:692.35pt;z-index:251660288;mso-width-relative:margin;mso-height-relative:margin" coordsize="64344,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">
                <v:shape id="Zone de texte 1" o:spid="_x0000_s1036"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022F9BAC" w14:textId="78D61548" w:rsidR="004C320D" w:rsidRPr="00BE095F" w:rsidRDefault="004C320D" w:rsidP="005C08E1">
                        <w:pPr>
                          <w:pStyle w:val="Style1"/>
                          <w:ind w:left="12" w:hanging="12"/>
                        </w:pPr>
                        <w:bookmarkStart w:id="71" w:name="_Toc159488134"/>
                        <w:r w:rsidRPr="003514BA">
                          <w:t xml:space="preserve">Figure </w:t>
                        </w:r>
                        <w:r>
                          <w:t>3</w:t>
                        </w:r>
                        <w:r w:rsidRPr="003514BA">
                          <w:t>.</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71"/>
                        <w:r w:rsidRPr="00BE095F">
                          <w:t xml:space="preserve"> </w:t>
                        </w:r>
                      </w:p>
                    </w:txbxContent>
                  </v:textbox>
                </v:shape>
                <v:shape id="Image 1" o:spid="_x0000_s1037" type="#_x0000_t75" style="position:absolute;width:64344;height:6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">
                  <v:imagedata r:id="rId19" o:title=""/>
                </v:shape>
              </v:group>
            </w:pict>
          </mc:Fallback>
        </mc:AlternateContent>
      </w:r>
    </w:p>
    <w:p w14:paraId="03F8F467" w14:textId="77777777" w:rsidR="005C08E1" w:rsidRDefault="005C08E1" w:rsidP="005C08E1">
      <w:pPr>
        <w:spacing w:line="360" w:lineRule="auto"/>
        <w:ind w:firstLine="708"/>
        <w:jc w:val="both"/>
        <w:rPr>
          <w:rFonts w:cstheme="majorHAnsi"/>
          <w:lang w:val="en-US"/>
        </w:rPr>
      </w:pPr>
    </w:p>
    <w:p w14:paraId="00C4BA89" w14:textId="77777777" w:rsidR="005C08E1" w:rsidRDefault="005C08E1" w:rsidP="005C08E1">
      <w:pPr>
        <w:spacing w:line="360" w:lineRule="auto"/>
        <w:ind w:firstLine="708"/>
        <w:jc w:val="both"/>
        <w:rPr>
          <w:rFonts w:cstheme="majorHAnsi"/>
          <w:lang w:val="en-US"/>
        </w:rPr>
      </w:pPr>
    </w:p>
    <w:p w14:paraId="1634C634" w14:textId="77777777" w:rsidR="005C08E1" w:rsidRDefault="005C08E1" w:rsidP="005C08E1">
      <w:pPr>
        <w:spacing w:line="360" w:lineRule="auto"/>
        <w:ind w:firstLine="708"/>
        <w:jc w:val="both"/>
        <w:rPr>
          <w:rFonts w:cstheme="majorHAnsi"/>
          <w:lang w:val="en-US"/>
        </w:rPr>
      </w:pPr>
    </w:p>
    <w:p w14:paraId="01A487B8" w14:textId="77777777" w:rsidR="005C08E1" w:rsidRDefault="005C08E1" w:rsidP="005C08E1">
      <w:pPr>
        <w:spacing w:line="360" w:lineRule="auto"/>
        <w:ind w:firstLine="708"/>
        <w:jc w:val="both"/>
        <w:rPr>
          <w:rFonts w:cstheme="majorHAnsi"/>
          <w:lang w:val="en-US"/>
        </w:rPr>
      </w:pPr>
    </w:p>
    <w:p w14:paraId="1FF7601F" w14:textId="77777777" w:rsidR="005C08E1" w:rsidRDefault="005C08E1" w:rsidP="005C08E1">
      <w:pPr>
        <w:spacing w:line="360" w:lineRule="auto"/>
        <w:ind w:firstLine="708"/>
        <w:jc w:val="both"/>
        <w:rPr>
          <w:rFonts w:cstheme="majorHAnsi"/>
          <w:lang w:val="en-US"/>
        </w:rPr>
      </w:pPr>
    </w:p>
    <w:p w14:paraId="702F3EEB" w14:textId="77777777" w:rsidR="005C08E1" w:rsidRDefault="005C08E1" w:rsidP="005C08E1">
      <w:pPr>
        <w:spacing w:line="360" w:lineRule="auto"/>
        <w:ind w:firstLine="708"/>
        <w:jc w:val="both"/>
        <w:rPr>
          <w:rFonts w:cstheme="majorHAnsi"/>
          <w:lang w:val="en-US"/>
        </w:rPr>
      </w:pPr>
    </w:p>
    <w:p w14:paraId="5F8DAD2A" w14:textId="77777777" w:rsidR="005C08E1" w:rsidRDefault="005C08E1" w:rsidP="005C08E1">
      <w:pPr>
        <w:spacing w:line="360" w:lineRule="auto"/>
        <w:ind w:firstLine="708"/>
        <w:jc w:val="both"/>
        <w:rPr>
          <w:rFonts w:cstheme="majorHAnsi"/>
          <w:lang w:val="en-US"/>
        </w:rPr>
      </w:pPr>
    </w:p>
    <w:p w14:paraId="5938FE65" w14:textId="77777777" w:rsidR="005C08E1" w:rsidRDefault="005C08E1" w:rsidP="005C08E1">
      <w:pPr>
        <w:spacing w:line="360" w:lineRule="auto"/>
        <w:ind w:firstLine="708"/>
        <w:jc w:val="both"/>
        <w:rPr>
          <w:rFonts w:cstheme="majorHAnsi"/>
          <w:lang w:val="en-US"/>
        </w:rPr>
      </w:pPr>
    </w:p>
    <w:p w14:paraId="7A84563C" w14:textId="77777777" w:rsidR="005C08E1" w:rsidRDefault="005C08E1" w:rsidP="005C08E1">
      <w:pPr>
        <w:spacing w:line="360" w:lineRule="auto"/>
        <w:ind w:firstLine="708"/>
        <w:jc w:val="both"/>
        <w:rPr>
          <w:rFonts w:cstheme="majorHAnsi"/>
          <w:lang w:val="en-US"/>
        </w:rPr>
      </w:pPr>
    </w:p>
    <w:p w14:paraId="41ED2B11" w14:textId="77777777" w:rsidR="005C08E1" w:rsidRDefault="005C08E1" w:rsidP="005C08E1">
      <w:pPr>
        <w:spacing w:line="360" w:lineRule="auto"/>
        <w:ind w:firstLine="708"/>
        <w:jc w:val="both"/>
        <w:rPr>
          <w:rFonts w:cstheme="majorHAnsi"/>
          <w:lang w:val="en-US"/>
        </w:rPr>
      </w:pPr>
    </w:p>
    <w:p w14:paraId="4299FAF9" w14:textId="77777777" w:rsidR="005C08E1" w:rsidRDefault="005C08E1" w:rsidP="005C08E1">
      <w:pPr>
        <w:spacing w:line="360" w:lineRule="auto"/>
        <w:ind w:firstLine="708"/>
        <w:jc w:val="both"/>
        <w:rPr>
          <w:rFonts w:cstheme="majorHAnsi"/>
          <w:lang w:val="en-US"/>
        </w:rPr>
      </w:pPr>
    </w:p>
    <w:p w14:paraId="283E0D75" w14:textId="77777777" w:rsidR="005C08E1" w:rsidRDefault="005C08E1" w:rsidP="005C08E1">
      <w:pPr>
        <w:spacing w:line="360" w:lineRule="auto"/>
        <w:ind w:firstLine="708"/>
        <w:jc w:val="both"/>
        <w:rPr>
          <w:rFonts w:cstheme="majorHAnsi"/>
          <w:lang w:val="en-US"/>
        </w:rPr>
      </w:pPr>
    </w:p>
    <w:p w14:paraId="6F9703AA" w14:textId="77777777" w:rsidR="005C08E1" w:rsidRDefault="005C08E1" w:rsidP="005C08E1">
      <w:pPr>
        <w:spacing w:line="360" w:lineRule="auto"/>
        <w:ind w:firstLine="708"/>
        <w:jc w:val="both"/>
        <w:rPr>
          <w:rFonts w:cstheme="majorHAnsi"/>
          <w:lang w:val="en-US"/>
        </w:rPr>
      </w:pPr>
    </w:p>
    <w:p w14:paraId="0F747983" w14:textId="77777777" w:rsidR="005C08E1" w:rsidRDefault="005C08E1" w:rsidP="005C08E1">
      <w:pPr>
        <w:spacing w:line="360" w:lineRule="auto"/>
        <w:ind w:firstLine="708"/>
        <w:jc w:val="both"/>
        <w:rPr>
          <w:rFonts w:cstheme="majorHAnsi"/>
          <w:lang w:val="en-US"/>
        </w:rPr>
      </w:pPr>
    </w:p>
    <w:p w14:paraId="02664786" w14:textId="77777777" w:rsidR="005C08E1" w:rsidRDefault="005C08E1" w:rsidP="005C08E1">
      <w:pPr>
        <w:spacing w:line="360" w:lineRule="auto"/>
        <w:ind w:firstLine="708"/>
        <w:jc w:val="both"/>
        <w:rPr>
          <w:rFonts w:cstheme="majorHAnsi"/>
          <w:lang w:val="en-US"/>
        </w:rPr>
      </w:pPr>
    </w:p>
    <w:p w14:paraId="28D2843F" w14:textId="77777777" w:rsidR="005C08E1" w:rsidRDefault="005C08E1" w:rsidP="005C08E1">
      <w:pPr>
        <w:spacing w:line="360" w:lineRule="auto"/>
        <w:ind w:firstLine="708"/>
        <w:jc w:val="both"/>
        <w:rPr>
          <w:rFonts w:cstheme="majorHAnsi"/>
          <w:lang w:val="en-US"/>
        </w:rPr>
      </w:pPr>
    </w:p>
    <w:p w14:paraId="2F2830F1" w14:textId="77777777" w:rsidR="005C08E1" w:rsidRDefault="005C08E1" w:rsidP="005C08E1">
      <w:pPr>
        <w:spacing w:line="360" w:lineRule="auto"/>
        <w:ind w:firstLine="708"/>
        <w:jc w:val="both"/>
        <w:rPr>
          <w:rFonts w:cstheme="majorHAnsi"/>
          <w:lang w:val="en-US"/>
        </w:rPr>
      </w:pPr>
    </w:p>
    <w:p w14:paraId="33EA660B" w14:textId="77777777" w:rsidR="005C08E1" w:rsidRDefault="005C08E1" w:rsidP="005C08E1">
      <w:pPr>
        <w:spacing w:line="360" w:lineRule="auto"/>
        <w:ind w:firstLine="708"/>
        <w:jc w:val="both"/>
        <w:rPr>
          <w:rFonts w:cstheme="majorHAnsi"/>
          <w:lang w:val="en-US"/>
        </w:rPr>
      </w:pPr>
    </w:p>
    <w:p w14:paraId="42597B54" w14:textId="77777777" w:rsidR="005C08E1" w:rsidRDefault="005C08E1" w:rsidP="005C08E1">
      <w:pPr>
        <w:spacing w:line="360" w:lineRule="auto"/>
        <w:ind w:firstLine="708"/>
        <w:jc w:val="both"/>
        <w:rPr>
          <w:rFonts w:cstheme="majorHAnsi"/>
          <w:lang w:val="en-US"/>
        </w:rPr>
      </w:pPr>
    </w:p>
    <w:p w14:paraId="7DDD1C5B" w14:textId="77777777" w:rsidR="005C08E1" w:rsidRDefault="005C08E1" w:rsidP="005C08E1">
      <w:pPr>
        <w:spacing w:line="360" w:lineRule="auto"/>
        <w:ind w:firstLine="708"/>
        <w:jc w:val="both"/>
        <w:rPr>
          <w:rFonts w:cstheme="majorHAnsi"/>
          <w:lang w:val="en-US"/>
        </w:rPr>
      </w:pPr>
    </w:p>
    <w:p w14:paraId="2695BCE8" w14:textId="77777777" w:rsidR="005C08E1" w:rsidRDefault="005C08E1" w:rsidP="005C08E1">
      <w:pPr>
        <w:spacing w:line="360" w:lineRule="auto"/>
        <w:ind w:firstLine="708"/>
        <w:jc w:val="both"/>
        <w:rPr>
          <w:rFonts w:cstheme="majorHAnsi"/>
          <w:lang w:val="en-US"/>
        </w:rPr>
      </w:pPr>
    </w:p>
    <w:p w14:paraId="597CCEB2" w14:textId="77777777" w:rsidR="005C08E1" w:rsidRDefault="005C08E1" w:rsidP="005C08E1">
      <w:pPr>
        <w:spacing w:line="360" w:lineRule="auto"/>
        <w:ind w:firstLine="708"/>
        <w:jc w:val="both"/>
        <w:rPr>
          <w:rFonts w:cstheme="majorHAnsi"/>
          <w:lang w:val="en-US"/>
        </w:rPr>
      </w:pPr>
    </w:p>
    <w:p w14:paraId="24126845" w14:textId="77777777" w:rsidR="005C08E1" w:rsidRDefault="005C08E1" w:rsidP="005C08E1">
      <w:pPr>
        <w:spacing w:line="360" w:lineRule="auto"/>
        <w:ind w:firstLine="708"/>
        <w:jc w:val="both"/>
        <w:rPr>
          <w:rFonts w:cstheme="majorHAnsi"/>
          <w:lang w:val="en-US"/>
        </w:rPr>
      </w:pPr>
    </w:p>
    <w:p w14:paraId="7136DE3A" w14:textId="77777777" w:rsidR="005C08E1" w:rsidRDefault="005C08E1" w:rsidP="005C08E1">
      <w:pPr>
        <w:spacing w:line="360" w:lineRule="auto"/>
        <w:ind w:firstLine="708"/>
        <w:jc w:val="both"/>
        <w:rPr>
          <w:rFonts w:cstheme="majorHAnsi"/>
          <w:lang w:val="en-US"/>
        </w:rPr>
      </w:pPr>
    </w:p>
    <w:p w14:paraId="60F85BFE" w14:textId="77777777" w:rsidR="005C08E1" w:rsidRDefault="005C08E1" w:rsidP="005C08E1">
      <w:pPr>
        <w:spacing w:line="360" w:lineRule="auto"/>
        <w:ind w:firstLine="708"/>
        <w:jc w:val="both"/>
        <w:rPr>
          <w:rFonts w:cstheme="majorHAnsi"/>
          <w:lang w:val="en-US"/>
        </w:rPr>
      </w:pPr>
    </w:p>
    <w:p w14:paraId="32EE01F5" w14:textId="77777777" w:rsidR="005C08E1" w:rsidRDefault="005C08E1" w:rsidP="005C08E1">
      <w:pPr>
        <w:spacing w:line="360" w:lineRule="auto"/>
        <w:ind w:firstLine="708"/>
        <w:jc w:val="both"/>
        <w:rPr>
          <w:rFonts w:cstheme="majorHAnsi"/>
          <w:lang w:val="en-US"/>
        </w:rPr>
      </w:pPr>
    </w:p>
    <w:p w14:paraId="6FCDCFF2" w14:textId="77777777" w:rsidR="005C08E1" w:rsidRDefault="005C08E1" w:rsidP="005C08E1">
      <w:pPr>
        <w:spacing w:line="360" w:lineRule="auto"/>
        <w:ind w:firstLine="708"/>
        <w:jc w:val="both"/>
        <w:rPr>
          <w:rFonts w:cstheme="majorHAnsi"/>
          <w:lang w:val="en-US"/>
        </w:rPr>
      </w:pPr>
    </w:p>
    <w:p w14:paraId="45AF5CBE" w14:textId="23D7C862" w:rsidR="005C08E1" w:rsidRDefault="00B75C0C" w:rsidP="006304B4">
      <w:pPr>
        <w:spacing w:line="360" w:lineRule="auto"/>
        <w:jc w:val="both"/>
        <w:rPr>
          <w:rFonts w:cstheme="majorHAnsi"/>
          <w:lang w:val="en-US"/>
        </w:rPr>
      </w:pPr>
      <w:r>
        <w:rPr>
          <w:rFonts w:cstheme="majorHAnsi"/>
          <w:lang w:val="en-US"/>
        </w:rPr>
        <w:t>Fish c</w:t>
      </w:r>
      <w:r w:rsidR="005C08E1">
        <w:rPr>
          <w:rFonts w:cstheme="majorHAnsi"/>
          <w:lang w:val="en-US"/>
        </w:rPr>
        <w:t xml:space="preserve">ommunity </w:t>
      </w:r>
      <w:r>
        <w:rPr>
          <w:rFonts w:cstheme="majorHAnsi"/>
          <w:lang w:val="en-US"/>
        </w:rPr>
        <w:t xml:space="preserve">infection </w:t>
      </w:r>
      <w:r w:rsidR="005C08E1">
        <w:rPr>
          <w:rFonts w:cstheme="majorHAnsi"/>
          <w:lang w:val="en-US"/>
        </w:rPr>
        <w:t xml:space="preserve">prevalence estimates </w:t>
      </w:r>
      <w:r>
        <w:rPr>
          <w:rFonts w:cstheme="majorHAnsi"/>
          <w:lang w:val="en-US"/>
        </w:rPr>
        <w:t xml:space="preserve">measured at the lake level </w:t>
      </w:r>
      <w:r w:rsidR="005C08E1">
        <w:rPr>
          <w:rFonts w:cstheme="majorHAnsi"/>
          <w:lang w:val="en-US"/>
        </w:rPr>
        <w:t>are not constant across the landscape. Both f</w:t>
      </w:r>
      <w:r w:rsidR="005C08E1" w:rsidRPr="0076048F">
        <w:rPr>
          <w:rFonts w:cstheme="majorHAnsi"/>
          <w:lang w:val="en-US"/>
        </w:rPr>
        <w:t xml:space="preserve">requency distributions and </w:t>
      </w:r>
      <w:r w:rsidR="005C08E1">
        <w:rPr>
          <w:rFonts w:cstheme="majorHAnsi"/>
          <w:lang w:val="en-US"/>
        </w:rPr>
        <w:t xml:space="preserve">prevalence </w:t>
      </w:r>
      <w:r w:rsidR="005C08E1" w:rsidRPr="0076048F">
        <w:rPr>
          <w:rFonts w:cstheme="majorHAnsi"/>
          <w:lang w:val="en-US"/>
        </w:rPr>
        <w:t>maps support a difference between methods</w:t>
      </w:r>
      <w:r w:rsidR="005C08E1">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005C08E1" w:rsidRPr="005C08E1">
        <w:rPr>
          <w:rFonts w:cstheme="majorHAnsi"/>
          <w:color w:val="000000" w:themeColor="text1"/>
          <w:lang w:val="en-US"/>
        </w:rPr>
        <w:t>in Figure 3</w:t>
      </w:r>
      <w:r w:rsidR="005C08E1">
        <w:rPr>
          <w:rFonts w:cstheme="majorHAnsi"/>
          <w:lang w:val="en-US"/>
        </w:rPr>
        <w:t xml:space="preserve">). Moreover, close and connected lakes do not appear to follow a spatial infection gradient, suggesting that geographic attributes (e.g., position in the landscape, connectivity, distance to nearest lake, belonging watershed) are not important drivers of the local infection </w:t>
      </w:r>
      <w:commentRangeStart w:id="72"/>
      <w:r w:rsidR="005C08E1">
        <w:rPr>
          <w:rFonts w:cstheme="majorHAnsi"/>
          <w:lang w:val="en-US"/>
        </w:rPr>
        <w:t>prevalence</w:t>
      </w:r>
      <w:commentRangeEnd w:id="72"/>
      <w:r>
        <w:rPr>
          <w:rStyle w:val="Marquedecommentaire"/>
        </w:rPr>
        <w:commentReference w:id="72"/>
      </w:r>
      <w:r w:rsidR="005C08E1">
        <w:rPr>
          <w:rFonts w:cstheme="majorHAnsi"/>
          <w:lang w:val="en-US"/>
        </w:rPr>
        <w:t xml:space="preserve">. Nevertheless, lake-scale geographic patterns were not statistically tested. </w:t>
      </w:r>
    </w:p>
    <w:p w14:paraId="7385B92A" w14:textId="77777777" w:rsidR="005C08E1" w:rsidRDefault="005C08E1" w:rsidP="005C08E1">
      <w:pPr>
        <w:rPr>
          <w:rFonts w:cstheme="majorHAnsi"/>
          <w:b/>
          <w:bCs/>
          <w:i/>
          <w:iCs/>
          <w:lang w:val="en-US"/>
        </w:rPr>
      </w:pPr>
    </w:p>
    <w:p w14:paraId="6C1D7FC9" w14:textId="665767F3" w:rsidR="005C08E1" w:rsidRPr="00792A22" w:rsidRDefault="005C08E1" w:rsidP="005C08E1">
      <w:pPr>
        <w:pStyle w:val="Titre3"/>
      </w:pPr>
      <w:r w:rsidRPr="00792A22">
        <w:t>3.</w:t>
      </w:r>
      <w:r>
        <w:t>3</w:t>
      </w:r>
      <w:r w:rsidRPr="00792A22">
        <w:t>. Site-scale</w:t>
      </w:r>
    </w:p>
    <w:p w14:paraId="42BC21B4" w14:textId="77777777" w:rsidR="005C08E1" w:rsidRDefault="005C08E1" w:rsidP="005C08E1">
      <w:pPr>
        <w:spacing w:line="360" w:lineRule="auto"/>
        <w:jc w:val="both"/>
        <w:rPr>
          <w:rFonts w:cstheme="majorHAnsi"/>
          <w:lang w:val="en-US"/>
        </w:rPr>
      </w:pPr>
    </w:p>
    <w:p w14:paraId="4665CE95" w14:textId="4DFE7DD2" w:rsidR="005C08E1" w:rsidRDefault="005C08E1" w:rsidP="005C08E1">
      <w:pPr>
        <w:spacing w:line="360" w:lineRule="auto"/>
        <w:ind w:firstLine="708"/>
        <w:jc w:val="both"/>
        <w:rPr>
          <w:ins w:id="73" w:author="Sandra Ann Binning" w:date="2024-03-13T09:13:00Z"/>
          <w:rFonts w:cstheme="majorHAnsi"/>
          <w:color w:val="000000" w:themeColor="text1"/>
          <w:lang w:val="en-US"/>
        </w:rPr>
      </w:pPr>
      <w:r>
        <w:rPr>
          <w:rFonts w:cstheme="majorHAnsi"/>
          <w:lang w:val="en-US"/>
        </w:rPr>
        <w:t>The relationships between the potential predictors and the site-scale</w:t>
      </w:r>
      <w:r w:rsidR="001D7212">
        <w:rPr>
          <w:rFonts w:cstheme="majorHAnsi"/>
          <w:lang w:val="en-US"/>
        </w:rPr>
        <w:t xml:space="preserve"> infection</w:t>
      </w:r>
      <w:r>
        <w:rPr>
          <w:rFonts w:cstheme="majorHAnsi"/>
          <w:lang w:val="en-US"/>
        </w:rPr>
        <w:t xml:space="preserve"> prevalence (transect-level prevalence) were assessed with generalized additive mixed effects models (</w:t>
      </w:r>
      <w:r w:rsidRPr="005C08E1">
        <w:rPr>
          <w:rFonts w:cstheme="majorHAnsi"/>
          <w:color w:val="000000" w:themeColor="text1"/>
          <w:lang w:val="en-US"/>
        </w:rPr>
        <w:t xml:space="preserve">see Table S16 for </w:t>
      </w:r>
      <w:r>
        <w:rPr>
          <w:rFonts w:cstheme="majorHAnsi"/>
          <w:lang w:val="en-US"/>
        </w:rPr>
        <w:t xml:space="preserve">models’ estimates). </w:t>
      </w:r>
      <w:r w:rsidR="001D7212">
        <w:rPr>
          <w:rFonts w:cstheme="majorHAnsi"/>
          <w:lang w:val="en-US"/>
        </w:rPr>
        <w:t>The en</w:t>
      </w:r>
      <w:r>
        <w:rPr>
          <w:rFonts w:cstheme="majorHAnsi"/>
          <w:lang w:val="en-US"/>
        </w:rPr>
        <w:t xml:space="preserve">vironmental characteristics of transect sites used as model predictors are </w:t>
      </w:r>
      <w:r w:rsidRPr="005C08E1">
        <w:rPr>
          <w:rFonts w:cstheme="majorHAnsi"/>
          <w:color w:val="000000" w:themeColor="text1"/>
          <w:lang w:val="en-US"/>
        </w:rPr>
        <w:t>presented in Table S17.</w:t>
      </w:r>
    </w:p>
    <w:p w14:paraId="69F27AB6" w14:textId="77777777" w:rsidR="001D7212" w:rsidRDefault="001D7212" w:rsidP="005C08E1">
      <w:pPr>
        <w:spacing w:line="360" w:lineRule="auto"/>
        <w:ind w:firstLine="708"/>
        <w:jc w:val="both"/>
        <w:rPr>
          <w:rFonts w:cstheme="majorHAnsi"/>
          <w:lang w:val="en-US"/>
        </w:rPr>
      </w:pPr>
    </w:p>
    <w:p w14:paraId="26541452" w14:textId="7D532D69" w:rsidR="001D7212" w:rsidRDefault="001D7212" w:rsidP="001D7212">
      <w:pPr>
        <w:spacing w:line="360" w:lineRule="auto"/>
        <w:ind w:firstLine="360"/>
        <w:jc w:val="both"/>
        <w:rPr>
          <w:rFonts w:cstheme="majorHAnsi"/>
          <w:lang w:val="en-US"/>
        </w:rPr>
      </w:pPr>
      <w:r>
        <w:rPr>
          <w:rFonts w:cstheme="majorHAnsi"/>
          <w:lang w:val="en-US"/>
        </w:rPr>
        <w:t xml:space="preserve">The models for TN, TP, TOC, type de substrate (silt, sand, rock and boulder), mean transect depth, number of trunks, lake surface area, lake maximum depth, lake mean depth, water </w:t>
      </w:r>
      <w:r>
        <w:rPr>
          <w:rFonts w:cstheme="majorHAnsi"/>
          <w:lang w:val="en-US"/>
        </w:rPr>
        <w:lastRenderedPageBreak/>
        <w:t>residence time, drainage area, lake elevation, distance to the nearest lake and species richness were not significant (</w:t>
      </w:r>
      <w:r w:rsidRPr="005C08E1">
        <w:rPr>
          <w:rFonts w:cstheme="majorHAnsi"/>
          <w:color w:val="000000" w:themeColor="text1"/>
          <w:lang w:val="en-US"/>
        </w:rPr>
        <w:t xml:space="preserve">see Table S18). </w:t>
      </w:r>
      <w:r>
        <w:rPr>
          <w:rFonts w:cstheme="majorHAnsi"/>
          <w:lang w:val="en-US"/>
        </w:rPr>
        <w:t xml:space="preserve">We did not find any relationships between black spot prevalence and any spatial attributes of the lakes. However, water </w:t>
      </w:r>
      <w:proofErr w:type="spellStart"/>
      <w:r>
        <w:rPr>
          <w:rFonts w:cstheme="majorHAnsi"/>
          <w:lang w:val="en-US"/>
        </w:rPr>
        <w:t>physico</w:t>
      </w:r>
      <w:proofErr w:type="spellEnd"/>
      <w:r>
        <w:rPr>
          <w:rFonts w:cstheme="majorHAnsi"/>
          <w:lang w:val="en-US"/>
        </w:rPr>
        <w:t>-chemistry and community metrics were good predictors of infection prevalence of fish communities.</w:t>
      </w:r>
    </w:p>
    <w:p w14:paraId="4AB2FBF3" w14:textId="77777777" w:rsidR="005C08E1" w:rsidRDefault="005C08E1" w:rsidP="005C08E1">
      <w:pPr>
        <w:spacing w:line="360" w:lineRule="auto"/>
        <w:ind w:firstLine="708"/>
        <w:jc w:val="both"/>
        <w:rPr>
          <w:rFonts w:cstheme="majorHAnsi"/>
          <w:lang w:val="en-US"/>
        </w:rPr>
      </w:pPr>
    </w:p>
    <w:p w14:paraId="4F78809A" w14:textId="1FFC20E5" w:rsidR="005C08E1" w:rsidRDefault="005C08E1" w:rsidP="005C08E1">
      <w:pPr>
        <w:spacing w:line="360" w:lineRule="auto"/>
        <w:ind w:firstLine="360"/>
        <w:jc w:val="both"/>
        <w:rPr>
          <w:rFonts w:cstheme="majorHAnsi"/>
          <w:lang w:val="en-US"/>
        </w:rPr>
      </w:pPr>
      <w:r>
        <w:rPr>
          <w:rFonts w:cstheme="majorHAnsi"/>
          <w:lang w:val="en-US"/>
        </w:rPr>
        <w:t>The partial effects of environmental variables on</w:t>
      </w:r>
      <w:r w:rsidR="001D7212">
        <w:rPr>
          <w:rFonts w:cstheme="majorHAnsi"/>
          <w:lang w:val="en-US"/>
        </w:rPr>
        <w:t xml:space="preserve"> infection</w:t>
      </w:r>
      <w:r>
        <w:rPr>
          <w:rFonts w:cstheme="majorHAnsi"/>
          <w:lang w:val="en-US"/>
        </w:rPr>
        <w:t xml:space="preserve"> prevalence are shown for all significant models in </w:t>
      </w:r>
      <w:r w:rsidRPr="005C08E1">
        <w:rPr>
          <w:rFonts w:cstheme="majorHAnsi"/>
          <w:color w:val="000000" w:themeColor="text1"/>
          <w:lang w:val="en-US"/>
        </w:rPr>
        <w:t xml:space="preserve">Figure 5. </w:t>
      </w:r>
      <w:r>
        <w:rPr>
          <w:rFonts w:cstheme="majorHAnsi"/>
          <w:lang w:val="en-US"/>
        </w:rPr>
        <w:t>The turbidity model ha</w:t>
      </w:r>
      <w:r w:rsidR="001D7212">
        <w:rPr>
          <w:rFonts w:cstheme="majorHAnsi"/>
          <w:lang w:val="en-US"/>
        </w:rPr>
        <w:t>d</w:t>
      </w:r>
      <w:r>
        <w:rPr>
          <w:rFonts w:cstheme="majorHAnsi"/>
          <w:lang w:val="en-US"/>
        </w:rPr>
        <w:t xml:space="preserve"> the best fit (D</w:t>
      </w:r>
      <w:r>
        <w:rPr>
          <w:rFonts w:cstheme="majorHAnsi"/>
          <w:vertAlign w:val="superscript"/>
          <w:lang w:val="en-US"/>
        </w:rPr>
        <w:t>2</w:t>
      </w:r>
      <w:r>
        <w:rPr>
          <w:rFonts w:cstheme="majorHAnsi"/>
          <w:lang w:val="en-US"/>
        </w:rPr>
        <w:t xml:space="preserve"> = 88,71%) and is mostly non-linear. </w:t>
      </w:r>
      <w:commentRangeStart w:id="74"/>
      <w:r>
        <w:rPr>
          <w:rFonts w:cstheme="majorHAnsi"/>
          <w:lang w:val="en-US"/>
        </w:rPr>
        <w:t xml:space="preserve">The relation evidence </w:t>
      </w:r>
      <w:commentRangeEnd w:id="74"/>
      <w:r w:rsidR="001D7212">
        <w:rPr>
          <w:rStyle w:val="Marquedecommentaire"/>
        </w:rPr>
        <w:commentReference w:id="74"/>
      </w:r>
      <w:r>
        <w:rPr>
          <w:rFonts w:cstheme="majorHAnsi"/>
          <w:lang w:val="en-US"/>
        </w:rPr>
        <w:t xml:space="preserve">a plateau for high-prevalence values, indicating that a prevalence saturation is reached for turbidity values above 2 NTU. </w:t>
      </w:r>
      <w:commentRangeStart w:id="75"/>
      <w:r>
        <w:rPr>
          <w:rFonts w:cstheme="majorHAnsi"/>
          <w:lang w:val="en-US"/>
        </w:rPr>
        <w:t>That said, this model must be carefully interpreted as we sampled only a few high-turbidity sites.</w:t>
      </w:r>
      <w:commentRangeEnd w:id="75"/>
      <w:r w:rsidR="001D7212">
        <w:rPr>
          <w:rStyle w:val="Marquedecommentaire"/>
        </w:rPr>
        <w:commentReference w:id="75"/>
      </w:r>
      <w:r>
        <w:rPr>
          <w:rFonts w:cstheme="majorHAnsi"/>
          <w:lang w:val="en-US"/>
        </w:rPr>
        <w:t xml:space="preserve"> </w:t>
      </w:r>
      <w:r w:rsidR="001D7212">
        <w:rPr>
          <w:rFonts w:cstheme="majorHAnsi"/>
          <w:lang w:val="en-US"/>
        </w:rPr>
        <w:t>Infection prevalence increased proportionally with poth w</w:t>
      </w:r>
      <w:r>
        <w:rPr>
          <w:rFonts w:cstheme="majorHAnsi"/>
          <w:lang w:val="en-US"/>
        </w:rPr>
        <w:t xml:space="preserve">ater temperature </w:t>
      </w:r>
      <w:r w:rsidR="001D7212">
        <w:rPr>
          <w:rFonts w:cstheme="majorHAnsi"/>
          <w:lang w:val="en-US"/>
        </w:rPr>
        <w:t xml:space="preserve">and pH with prevalence being highest in warmer, </w:t>
      </w:r>
      <w:r>
        <w:rPr>
          <w:rFonts w:cstheme="majorHAnsi"/>
          <w:lang w:val="en-US"/>
        </w:rPr>
        <w:t>more alkaline lakes. The conductivity and prevalence ha</w:t>
      </w:r>
      <w:r w:rsidR="001D7212">
        <w:rPr>
          <w:rFonts w:cstheme="majorHAnsi"/>
          <w:lang w:val="en-US"/>
        </w:rPr>
        <w:t>d</w:t>
      </w:r>
      <w:r>
        <w:rPr>
          <w:rFonts w:cstheme="majorHAnsi"/>
          <w:lang w:val="en-US"/>
        </w:rPr>
        <w:t xml:space="preserve">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 xml:space="preserve">S/cm). The relationship must also be carefully interpreted because of some gaps in the conductivity values (between 61.3 and 129.2 </w:t>
      </w:r>
      <w:r>
        <w:rPr>
          <w:rFonts w:cstheme="majorHAnsi"/>
          <w:lang w:val="en-US"/>
        </w:rPr>
        <w:sym w:font="Symbol" w:char="F06D"/>
      </w:r>
      <w:r>
        <w:rPr>
          <w:rFonts w:cstheme="majorHAnsi"/>
          <w:lang w:val="en-US"/>
        </w:rPr>
        <w:t>S/cm).</w:t>
      </w:r>
      <w:r w:rsidR="001D7212">
        <w:rPr>
          <w:rFonts w:cstheme="majorHAnsi"/>
          <w:lang w:val="en-US"/>
        </w:rPr>
        <w:t xml:space="preserve"> </w:t>
      </w:r>
      <w:r>
        <w:rPr>
          <w:rFonts w:cstheme="majorHAnsi"/>
          <w:lang w:val="en-US"/>
        </w:rPr>
        <w:t>Prevalence values increase</w:t>
      </w:r>
      <w:r w:rsidR="001D7212">
        <w:rPr>
          <w:rFonts w:cstheme="majorHAnsi"/>
          <w:lang w:val="en-US"/>
        </w:rPr>
        <w:t>d</w:t>
      </w:r>
      <w:r>
        <w:rPr>
          <w:rFonts w:cstheme="majorHAnsi"/>
          <w:lang w:val="en-US"/>
        </w:rPr>
        <w:t xml:space="preserve"> almost proportionally with dissolved oxygen concentration in the water. </w:t>
      </w:r>
      <w:commentRangeStart w:id="76"/>
      <w:r>
        <w:rPr>
          <w:rFonts w:cstheme="majorHAnsi"/>
          <w:lang w:val="en-US"/>
        </w:rPr>
        <w:t>However, we must take into consideration that the variation interval is very large for low-concentration oxygen values because of only three values below 7 mg/L were recorded.</w:t>
      </w:r>
      <w:commentRangeEnd w:id="76"/>
      <w:r w:rsidR="001D7212">
        <w:rPr>
          <w:rStyle w:val="Marquedecommentaire"/>
        </w:rPr>
        <w:commentReference w:id="76"/>
      </w:r>
      <w:r>
        <w:rPr>
          <w:rFonts w:cstheme="majorHAnsi"/>
          <w:lang w:val="en-US"/>
        </w:rPr>
        <w:t xml:space="preserve"> The relationship between TN:TP ratio and prevalence is unimodal but highly non-linear. For the macrophyte coverage, we found a decreasing relationship between the amount of macrophyte cover and the prevalence of infection, meaning that low macrophyte cover correlates with high </w:t>
      </w:r>
      <w:r w:rsidR="001D7212">
        <w:rPr>
          <w:rFonts w:cstheme="majorHAnsi"/>
          <w:lang w:val="en-US"/>
        </w:rPr>
        <w:t xml:space="preserve">infection </w:t>
      </w:r>
      <w:r>
        <w:rPr>
          <w:rFonts w:cstheme="majorHAnsi"/>
          <w:lang w:val="en-US"/>
        </w:rPr>
        <w:t xml:space="preserve">prevalence </w:t>
      </w:r>
      <w:r w:rsidR="001D7212">
        <w:rPr>
          <w:rFonts w:cstheme="majorHAnsi"/>
          <w:lang w:val="en-US"/>
        </w:rPr>
        <w:t xml:space="preserve">in </w:t>
      </w:r>
      <w:r>
        <w:rPr>
          <w:rFonts w:cstheme="majorHAnsi"/>
          <w:lang w:val="en-US"/>
        </w:rPr>
        <w:t xml:space="preserve">site-scale </w:t>
      </w:r>
      <w:r w:rsidR="001D7212">
        <w:rPr>
          <w:rFonts w:cstheme="majorHAnsi"/>
          <w:lang w:val="en-US"/>
        </w:rPr>
        <w:t xml:space="preserve">fish </w:t>
      </w:r>
      <w:r>
        <w:rPr>
          <w:rFonts w:cstheme="majorHAnsi"/>
          <w:lang w:val="en-US"/>
        </w:rPr>
        <w:t xml:space="preserve">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w:t>
      </w:r>
      <w:commentRangeStart w:id="77"/>
      <w:r>
        <w:rPr>
          <w:rFonts w:cstheme="majorHAnsi"/>
          <w:lang w:val="en-US"/>
        </w:rPr>
        <w:t xml:space="preserve">, high ratio values are more uncommon increasing the variation interval. </w:t>
      </w:r>
      <w:commentRangeEnd w:id="77"/>
      <w:r w:rsidR="001D7212">
        <w:rPr>
          <w:rStyle w:val="Marquedecommentaire"/>
        </w:rPr>
        <w:commentReference w:id="77"/>
      </w:r>
      <w:r>
        <w:rPr>
          <w:rFonts w:cstheme="majorHAnsi"/>
          <w:lang w:val="en-US"/>
        </w:rPr>
        <w:t xml:space="preserve">The perimeter model </w:t>
      </w:r>
      <w:r w:rsidR="001D7212">
        <w:rPr>
          <w:rFonts w:cstheme="majorHAnsi"/>
          <w:lang w:val="en-US"/>
        </w:rPr>
        <w:t>is</w:t>
      </w:r>
      <w:r>
        <w:rPr>
          <w:rFonts w:cstheme="majorHAnsi"/>
          <w:lang w:val="en-US"/>
        </w:rPr>
        <w:t xml:space="preserve"> highly non-linear </w:t>
      </w:r>
      <w:r w:rsidR="001D7212">
        <w:rPr>
          <w:rFonts w:cstheme="majorHAnsi"/>
          <w:lang w:val="en-US"/>
        </w:rPr>
        <w:t xml:space="preserve">with </w:t>
      </w:r>
      <w:r>
        <w:rPr>
          <w:rFonts w:cstheme="majorHAnsi"/>
          <w:lang w:val="en-US"/>
        </w:rPr>
        <w:t>two distinctive peaks and a large confidence interval at higher perimeter values. Total fish abundance and non-host abundance (here abundance of cyprinids) both showed a negative relationship with prevalence suggesting that sites with more fishes and/or non-host individuals have</w:t>
      </w:r>
      <w:r w:rsidR="001D7212">
        <w:rPr>
          <w:rFonts w:cstheme="majorHAnsi"/>
          <w:lang w:val="en-US"/>
        </w:rPr>
        <w:t xml:space="preserve"> a</w:t>
      </w:r>
      <w:r>
        <w:rPr>
          <w:rFonts w:cstheme="majorHAnsi"/>
          <w:lang w:val="en-US"/>
        </w:rPr>
        <w:t xml:space="preserve"> lower prevalence of infection. The relationship between the prevalence and the species diversity index shows a decreasing trend. At the site-scale, fish communities are slightly to moderately diverse (Simpson’s diversity index between 0 and 0.64) indicating the dominance of some species</w:t>
      </w:r>
      <w:r w:rsidR="001D7212">
        <w:rPr>
          <w:rFonts w:cstheme="majorHAnsi"/>
          <w:lang w:val="en-US"/>
        </w:rPr>
        <w:t xml:space="preserve">, </w:t>
      </w:r>
      <w:commentRangeStart w:id="78"/>
      <w:r w:rsidR="001D7212">
        <w:rPr>
          <w:rFonts w:cstheme="majorHAnsi"/>
          <w:lang w:val="en-US"/>
        </w:rPr>
        <w:t>namely…</w:t>
      </w:r>
      <w:commentRangeEnd w:id="78"/>
      <w:r w:rsidR="001D7212">
        <w:rPr>
          <w:rStyle w:val="Marquedecommentaire"/>
        </w:rPr>
        <w:commentReference w:id="78"/>
      </w:r>
      <w:r>
        <w:rPr>
          <w:rFonts w:cstheme="majorHAnsi"/>
          <w:lang w:val="en-US"/>
        </w:rPr>
        <w:t xml:space="preserve">. </w:t>
      </w:r>
    </w:p>
    <w:p w14:paraId="5CEA804A" w14:textId="77777777" w:rsidR="005C08E1" w:rsidRDefault="005C08E1" w:rsidP="005C08E1">
      <w:pPr>
        <w:spacing w:line="360" w:lineRule="auto"/>
        <w:ind w:firstLine="360"/>
        <w:jc w:val="both"/>
        <w:rPr>
          <w:rFonts w:cstheme="majorHAnsi"/>
          <w:lang w:val="en-US"/>
        </w:rPr>
      </w:pPr>
    </w:p>
    <w:p w14:paraId="18D94FB0" w14:textId="77777777" w:rsidR="005C08E1" w:rsidRDefault="005C08E1" w:rsidP="005C08E1">
      <w:pPr>
        <w:spacing w:line="360" w:lineRule="auto"/>
        <w:ind w:firstLine="360"/>
        <w:jc w:val="both"/>
        <w:rPr>
          <w:rFonts w:cstheme="majorHAnsi"/>
          <w:lang w:val="en-US"/>
        </w:rPr>
      </w:pPr>
    </w:p>
    <w:p w14:paraId="63D2CA9B" w14:textId="77777777" w:rsidR="005C08E1" w:rsidRDefault="005C08E1" w:rsidP="005C08E1">
      <w:pPr>
        <w:spacing w:line="360" w:lineRule="auto"/>
        <w:ind w:firstLine="360"/>
        <w:jc w:val="both"/>
        <w:rPr>
          <w:rFonts w:cstheme="majorHAnsi"/>
          <w:noProof/>
          <w:lang w:val="en-US"/>
        </w:rPr>
      </w:pPr>
    </w:p>
    <w:p w14:paraId="28B39AF0" w14:textId="77777777" w:rsidR="005C08E1" w:rsidRDefault="005C08E1" w:rsidP="005C08E1">
      <w:pPr>
        <w:spacing w:line="360" w:lineRule="auto"/>
        <w:jc w:val="both"/>
        <w:rPr>
          <w:rFonts w:cstheme="majorHAnsi"/>
          <w:b/>
          <w:bCs/>
          <w:i/>
          <w:iCs/>
          <w:lang w:val="en-US"/>
        </w:rPr>
        <w:sectPr w:rsidR="005C08E1" w:rsidSect="00C632D9">
          <w:type w:val="continuous"/>
          <w:pgSz w:w="12240" w:h="15840"/>
          <w:pgMar w:top="1418" w:right="1418" w:bottom="1418" w:left="1418" w:header="709" w:footer="709" w:gutter="0"/>
          <w:lnNumType w:countBy="1" w:restart="continuous"/>
          <w:cols w:space="708"/>
          <w:docGrid w:linePitch="360"/>
        </w:sectPr>
      </w:pPr>
    </w:p>
    <w:p w14:paraId="0D4BC1FB" w14:textId="77777777" w:rsidR="005C08E1" w:rsidRDefault="005C08E1" w:rsidP="005C08E1">
      <w:pPr>
        <w:spacing w:line="360" w:lineRule="auto"/>
        <w:ind w:firstLine="708"/>
        <w:jc w:val="both"/>
        <w:rPr>
          <w:rFonts w:cstheme="majorHAnsi"/>
          <w:color w:val="000000" w:themeColor="text1"/>
          <w:lang w:val="en-US"/>
        </w:rPr>
      </w:pPr>
    </w:p>
    <w:p w14:paraId="2E5D7707" w14:textId="77777777" w:rsidR="005C08E1" w:rsidRDefault="005C08E1" w:rsidP="005C08E1">
      <w:pPr>
        <w:spacing w:line="360" w:lineRule="auto"/>
        <w:ind w:firstLine="708"/>
        <w:jc w:val="both"/>
        <w:rPr>
          <w:rFonts w:cstheme="majorHAnsi"/>
          <w:color w:val="000000" w:themeColor="text1"/>
          <w:lang w:val="en-US"/>
        </w:rPr>
      </w:pPr>
    </w:p>
    <w:p w14:paraId="52AC0DE6" w14:textId="77777777" w:rsidR="005C08E1" w:rsidRDefault="005C08E1" w:rsidP="005C08E1">
      <w:pPr>
        <w:spacing w:line="360" w:lineRule="auto"/>
        <w:ind w:firstLine="708"/>
        <w:jc w:val="both"/>
        <w:rPr>
          <w:rFonts w:cstheme="majorHAnsi"/>
          <w:color w:val="000000" w:themeColor="text1"/>
          <w:lang w:val="en-US"/>
        </w:rPr>
      </w:pPr>
    </w:p>
    <w:p w14:paraId="2D9E1FE6" w14:textId="77777777" w:rsidR="005C08E1" w:rsidRDefault="005C08E1" w:rsidP="005C08E1">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662336" behindDoc="0" locked="0" layoutInCell="1" allowOverlap="1" wp14:anchorId="46DE9453" wp14:editId="63ECFF74">
                <wp:simplePos x="0" y="0"/>
                <wp:positionH relativeFrom="column">
                  <wp:posOffset>-108585</wp:posOffset>
                </wp:positionH>
                <wp:positionV relativeFrom="paragraph">
                  <wp:posOffset>6985</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7773C762" w14:textId="2403BD4A" w:rsidR="004C320D" w:rsidRPr="003F5A8F" w:rsidRDefault="004C320D" w:rsidP="005C08E1">
                              <w:pPr>
                                <w:pStyle w:val="Style1"/>
                                <w:ind w:left="12" w:hanging="12"/>
                              </w:pPr>
                              <w:bookmarkStart w:id="79"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DE9453" id="Groupe 4" o:spid="_x0000_s1038" style="position:absolute;left:0;text-align:left;margin-left:-8.55pt;margin-top:.55pt;width:484.1pt;height:450pt;z-index:251662336;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">
                <v:shape id="Zone de texte 1" o:spid="_x0000_s1039"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7773C762" w14:textId="2403BD4A" w:rsidR="004C320D" w:rsidRPr="003F5A8F" w:rsidRDefault="004C320D" w:rsidP="005C08E1">
                        <w:pPr>
                          <w:pStyle w:val="Style1"/>
                          <w:ind w:left="12" w:hanging="12"/>
                        </w:pPr>
                        <w:bookmarkStart w:id="80" w:name="_Toc159488135"/>
                        <w:r w:rsidRPr="003F5A8F">
                          <w:t xml:space="preserve">Figure </w:t>
                        </w:r>
                        <w:r>
                          <w:t>5</w:t>
                        </w:r>
                        <w:r w:rsidRPr="003F5A8F">
                          <w:t>.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pH. (D) Conductivity. (E) Dissolved oxygen. (F) TN:TP ratio. (G) Macrophyte coverage. (H) Area:Perimeter ratio. (I) Perimeter. (J) Fish abundance. (K) Non-host abundance. (L) Simpson’s Diversity Index. Area:Perimeter ration and Perimeter are lake attributes while other parameter are site-scale measurements.</w:t>
                        </w:r>
                        <w:bookmarkEnd w:id="80"/>
                      </w:p>
                    </w:txbxContent>
                  </v:textbox>
                </v:shape>
                <v:shape id="Image 1" o:spid="_x0000_s1040"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1" o:title=""/>
                </v:shape>
              </v:group>
            </w:pict>
          </mc:Fallback>
        </mc:AlternateContent>
      </w:r>
    </w:p>
    <w:p w14:paraId="263A9140" w14:textId="77777777" w:rsidR="005C08E1" w:rsidRDefault="005C08E1" w:rsidP="005C08E1">
      <w:pPr>
        <w:spacing w:line="360" w:lineRule="auto"/>
        <w:ind w:firstLine="708"/>
        <w:jc w:val="both"/>
        <w:rPr>
          <w:rFonts w:cstheme="majorHAnsi"/>
          <w:color w:val="000000" w:themeColor="text1"/>
          <w:lang w:val="en-US"/>
        </w:rPr>
      </w:pPr>
    </w:p>
    <w:p w14:paraId="2FE2FDCC" w14:textId="77777777" w:rsidR="005C08E1" w:rsidRDefault="005C08E1" w:rsidP="005C08E1">
      <w:pPr>
        <w:spacing w:line="360" w:lineRule="auto"/>
        <w:ind w:firstLine="708"/>
        <w:jc w:val="both"/>
        <w:rPr>
          <w:rFonts w:cstheme="majorHAnsi"/>
          <w:color w:val="000000" w:themeColor="text1"/>
          <w:lang w:val="en-US"/>
        </w:rPr>
      </w:pPr>
    </w:p>
    <w:p w14:paraId="322F41C5" w14:textId="77777777" w:rsidR="005C08E1" w:rsidRDefault="005C08E1" w:rsidP="005C08E1">
      <w:pPr>
        <w:spacing w:line="360" w:lineRule="auto"/>
        <w:ind w:firstLine="708"/>
        <w:jc w:val="both"/>
        <w:rPr>
          <w:rFonts w:cstheme="majorHAnsi"/>
          <w:color w:val="000000" w:themeColor="text1"/>
          <w:lang w:val="en-US"/>
        </w:rPr>
      </w:pPr>
    </w:p>
    <w:p w14:paraId="59FAE10E" w14:textId="77777777" w:rsidR="005C08E1" w:rsidRDefault="005C08E1" w:rsidP="005C08E1">
      <w:pPr>
        <w:spacing w:line="360" w:lineRule="auto"/>
        <w:ind w:firstLine="708"/>
        <w:jc w:val="both"/>
        <w:rPr>
          <w:rFonts w:cstheme="majorHAnsi"/>
          <w:color w:val="000000" w:themeColor="text1"/>
          <w:lang w:val="en-US"/>
        </w:rPr>
      </w:pPr>
    </w:p>
    <w:p w14:paraId="0898C2A9" w14:textId="77777777" w:rsidR="005C08E1" w:rsidRDefault="005C08E1" w:rsidP="005C08E1">
      <w:pPr>
        <w:spacing w:line="360" w:lineRule="auto"/>
        <w:ind w:firstLine="708"/>
        <w:jc w:val="both"/>
        <w:rPr>
          <w:rFonts w:cstheme="majorHAnsi"/>
          <w:color w:val="000000" w:themeColor="text1"/>
          <w:lang w:val="en-US"/>
        </w:rPr>
      </w:pPr>
    </w:p>
    <w:p w14:paraId="67708870" w14:textId="77777777" w:rsidR="005C08E1" w:rsidRDefault="005C08E1" w:rsidP="005C08E1">
      <w:pPr>
        <w:spacing w:line="360" w:lineRule="auto"/>
        <w:ind w:firstLine="708"/>
        <w:jc w:val="both"/>
        <w:rPr>
          <w:rFonts w:cstheme="majorHAnsi"/>
          <w:color w:val="000000" w:themeColor="text1"/>
          <w:lang w:val="en-US"/>
        </w:rPr>
      </w:pPr>
    </w:p>
    <w:p w14:paraId="632F0F9F" w14:textId="77777777" w:rsidR="005C08E1" w:rsidRDefault="005C08E1" w:rsidP="005C08E1">
      <w:pPr>
        <w:spacing w:line="360" w:lineRule="auto"/>
        <w:ind w:firstLine="708"/>
        <w:jc w:val="both"/>
        <w:rPr>
          <w:rFonts w:cstheme="majorHAnsi"/>
          <w:color w:val="000000" w:themeColor="text1"/>
          <w:lang w:val="en-US"/>
        </w:rPr>
      </w:pPr>
    </w:p>
    <w:p w14:paraId="1F7725EC" w14:textId="77777777" w:rsidR="005C08E1" w:rsidRDefault="005C08E1" w:rsidP="005C08E1">
      <w:pPr>
        <w:spacing w:line="360" w:lineRule="auto"/>
        <w:ind w:firstLine="708"/>
        <w:jc w:val="both"/>
        <w:rPr>
          <w:rFonts w:cstheme="majorHAnsi"/>
          <w:color w:val="000000" w:themeColor="text1"/>
          <w:lang w:val="en-US"/>
        </w:rPr>
      </w:pPr>
    </w:p>
    <w:p w14:paraId="38F69C70" w14:textId="77777777" w:rsidR="005C08E1" w:rsidRDefault="005C08E1" w:rsidP="005C08E1">
      <w:pPr>
        <w:spacing w:line="360" w:lineRule="auto"/>
        <w:ind w:firstLine="708"/>
        <w:jc w:val="both"/>
        <w:rPr>
          <w:rFonts w:cstheme="majorHAnsi"/>
          <w:color w:val="000000" w:themeColor="text1"/>
          <w:lang w:val="en-US"/>
        </w:rPr>
      </w:pPr>
    </w:p>
    <w:p w14:paraId="67DC3606" w14:textId="77777777" w:rsidR="005C08E1" w:rsidRDefault="005C08E1" w:rsidP="005C08E1">
      <w:pPr>
        <w:spacing w:line="360" w:lineRule="auto"/>
        <w:ind w:firstLine="708"/>
        <w:jc w:val="both"/>
        <w:rPr>
          <w:rFonts w:cstheme="majorHAnsi"/>
          <w:color w:val="000000" w:themeColor="text1"/>
          <w:lang w:val="en-US"/>
        </w:rPr>
      </w:pPr>
    </w:p>
    <w:p w14:paraId="06116D02" w14:textId="77777777" w:rsidR="005C08E1" w:rsidRDefault="005C08E1" w:rsidP="005C08E1">
      <w:pPr>
        <w:spacing w:line="360" w:lineRule="auto"/>
        <w:ind w:firstLine="708"/>
        <w:jc w:val="both"/>
        <w:rPr>
          <w:rFonts w:cstheme="majorHAnsi"/>
          <w:color w:val="000000" w:themeColor="text1"/>
          <w:lang w:val="en-US"/>
        </w:rPr>
      </w:pPr>
    </w:p>
    <w:p w14:paraId="658F9D9F" w14:textId="77777777" w:rsidR="005C08E1" w:rsidRDefault="005C08E1" w:rsidP="005C08E1">
      <w:pPr>
        <w:spacing w:line="360" w:lineRule="auto"/>
        <w:ind w:firstLine="708"/>
        <w:jc w:val="both"/>
        <w:rPr>
          <w:rFonts w:cstheme="majorHAnsi"/>
          <w:color w:val="000000" w:themeColor="text1"/>
          <w:lang w:val="en-US"/>
        </w:rPr>
      </w:pPr>
    </w:p>
    <w:p w14:paraId="519EC9EE" w14:textId="77777777" w:rsidR="005C08E1" w:rsidRDefault="005C08E1" w:rsidP="005C08E1">
      <w:pPr>
        <w:spacing w:line="360" w:lineRule="auto"/>
        <w:ind w:firstLine="708"/>
        <w:jc w:val="both"/>
        <w:rPr>
          <w:rFonts w:cstheme="majorHAnsi"/>
          <w:color w:val="000000" w:themeColor="text1"/>
          <w:lang w:val="en-US"/>
        </w:rPr>
      </w:pPr>
    </w:p>
    <w:p w14:paraId="53B5A240" w14:textId="77777777" w:rsidR="005C08E1" w:rsidRDefault="005C08E1" w:rsidP="005C08E1">
      <w:pPr>
        <w:spacing w:line="360" w:lineRule="auto"/>
        <w:ind w:firstLine="708"/>
        <w:jc w:val="both"/>
        <w:rPr>
          <w:rFonts w:cstheme="majorHAnsi"/>
          <w:color w:val="000000" w:themeColor="text1"/>
          <w:lang w:val="en-US"/>
        </w:rPr>
      </w:pPr>
    </w:p>
    <w:p w14:paraId="7A1E5593" w14:textId="77777777" w:rsidR="005C08E1" w:rsidRDefault="005C08E1" w:rsidP="005C08E1">
      <w:pPr>
        <w:spacing w:line="360" w:lineRule="auto"/>
        <w:ind w:firstLine="708"/>
        <w:jc w:val="both"/>
        <w:rPr>
          <w:rFonts w:cstheme="majorHAnsi"/>
          <w:color w:val="000000" w:themeColor="text1"/>
          <w:lang w:val="en-US"/>
        </w:rPr>
      </w:pPr>
    </w:p>
    <w:p w14:paraId="78C5F0EB" w14:textId="77777777" w:rsidR="005C08E1" w:rsidRDefault="005C08E1" w:rsidP="005C08E1">
      <w:pPr>
        <w:spacing w:line="360" w:lineRule="auto"/>
        <w:ind w:firstLine="708"/>
        <w:jc w:val="both"/>
        <w:rPr>
          <w:rFonts w:cstheme="majorHAnsi"/>
          <w:color w:val="000000" w:themeColor="text1"/>
          <w:lang w:val="en-US"/>
        </w:rPr>
      </w:pPr>
    </w:p>
    <w:p w14:paraId="5CB865A0" w14:textId="77777777" w:rsidR="005C08E1" w:rsidRDefault="005C08E1" w:rsidP="005C08E1">
      <w:pPr>
        <w:spacing w:line="360" w:lineRule="auto"/>
        <w:ind w:firstLine="708"/>
        <w:jc w:val="both"/>
        <w:rPr>
          <w:rFonts w:cstheme="majorHAnsi"/>
          <w:color w:val="000000" w:themeColor="text1"/>
          <w:lang w:val="en-US"/>
        </w:rPr>
      </w:pPr>
    </w:p>
    <w:p w14:paraId="291F8783" w14:textId="77777777" w:rsidR="005C08E1" w:rsidRDefault="005C08E1" w:rsidP="005C08E1">
      <w:pPr>
        <w:rPr>
          <w:rFonts w:cstheme="majorHAnsi"/>
          <w:lang w:val="en-US"/>
        </w:rPr>
      </w:pPr>
    </w:p>
    <w:p w14:paraId="399E8502" w14:textId="77777777" w:rsidR="005C08E1" w:rsidRDefault="005C08E1" w:rsidP="005C08E1">
      <w:pPr>
        <w:rPr>
          <w:rFonts w:cstheme="majorHAnsi"/>
          <w:lang w:val="en-US"/>
        </w:rPr>
      </w:pPr>
    </w:p>
    <w:p w14:paraId="11615E18" w14:textId="77777777" w:rsidR="005C08E1" w:rsidRDefault="005C08E1" w:rsidP="005C08E1">
      <w:pPr>
        <w:rPr>
          <w:rFonts w:cstheme="majorHAnsi"/>
          <w:lang w:val="en-US"/>
        </w:rPr>
      </w:pPr>
    </w:p>
    <w:p w14:paraId="5F637351" w14:textId="77777777" w:rsidR="005C08E1" w:rsidRDefault="005C08E1" w:rsidP="005C08E1">
      <w:pPr>
        <w:rPr>
          <w:rFonts w:cstheme="majorHAnsi"/>
          <w:lang w:val="en-US"/>
        </w:rPr>
      </w:pPr>
    </w:p>
    <w:p w14:paraId="054BD7E6" w14:textId="77777777" w:rsidR="005C08E1" w:rsidRDefault="005C08E1" w:rsidP="005C08E1">
      <w:pPr>
        <w:rPr>
          <w:rFonts w:cstheme="majorHAnsi"/>
          <w:lang w:val="en-US"/>
        </w:rPr>
      </w:pPr>
    </w:p>
    <w:p w14:paraId="49A6547E" w14:textId="773FB092" w:rsidR="005C08E1" w:rsidRPr="007B035A" w:rsidRDefault="005C08E1" w:rsidP="005C08E1">
      <w:pPr>
        <w:pStyle w:val="Titre2"/>
      </w:pPr>
      <w:bookmarkStart w:id="81" w:name="_Toc159491684"/>
      <w:r w:rsidRPr="007B035A">
        <w:t>4</w:t>
      </w:r>
      <w:r>
        <w:t xml:space="preserve"> |</w:t>
      </w:r>
      <w:r w:rsidRPr="007B035A">
        <w:t xml:space="preserve"> Discussion</w:t>
      </w:r>
      <w:bookmarkEnd w:id="81"/>
    </w:p>
    <w:p w14:paraId="0D04399F" w14:textId="77777777" w:rsidR="005C08E1" w:rsidRDefault="005C08E1" w:rsidP="005C08E1">
      <w:pPr>
        <w:spacing w:line="360" w:lineRule="auto"/>
        <w:jc w:val="both"/>
        <w:rPr>
          <w:rFonts w:cstheme="majorHAnsi"/>
          <w:b/>
          <w:bCs/>
          <w:lang w:val="en-US"/>
        </w:rPr>
      </w:pPr>
    </w:p>
    <w:p w14:paraId="7623460D" w14:textId="560A39F0" w:rsidR="005C08E1" w:rsidRPr="00A23017" w:rsidRDefault="005C08E1" w:rsidP="005C08E1">
      <w:pPr>
        <w:spacing w:line="360" w:lineRule="auto"/>
        <w:ind w:firstLine="708"/>
        <w:jc w:val="both"/>
        <w:rPr>
          <w:rFonts w:cstheme="majorHAnsi"/>
          <w:lang w:val="en-US"/>
        </w:rPr>
      </w:pPr>
      <w:r>
        <w:rPr>
          <w:rFonts w:cstheme="majorHAnsi"/>
          <w:lang w:val="en-US"/>
        </w:rPr>
        <w:lastRenderedPageBreak/>
        <w:t>Our main goal was to investigate the context-dependencies of prevalence estimates in</w:t>
      </w:r>
      <w:r w:rsidR="00673E7D">
        <w:rPr>
          <w:rFonts w:cstheme="majorHAnsi"/>
          <w:lang w:val="en-US"/>
        </w:rPr>
        <w:t xml:space="preserve"> freshwater</w:t>
      </w:r>
      <w:r>
        <w:rPr>
          <w:rFonts w:cstheme="majorHAnsi"/>
          <w:lang w:val="en-US"/>
        </w:rPr>
        <w:t xml:space="preserve"> fish communities across multiple spatial scales using data on the black spot disease. This approach allowed us to </w:t>
      </w:r>
      <w:r w:rsidR="00673E7D">
        <w:rPr>
          <w:rFonts w:cstheme="majorHAnsi"/>
          <w:lang w:val="en-US"/>
        </w:rPr>
        <w:t>investigate</w:t>
      </w:r>
      <w:r>
        <w:rPr>
          <w:rFonts w:cstheme="majorHAnsi"/>
          <w:lang w:val="en-US"/>
        </w:rPr>
        <w:t xml:space="preserve"> spatial patterns of infection, sampling effort effect, sampling methods bias and, environmental predictors of the prevalence of infection in fish communities.</w:t>
      </w:r>
    </w:p>
    <w:p w14:paraId="424350E4" w14:textId="77777777" w:rsidR="005C08E1" w:rsidRDefault="005C08E1" w:rsidP="005C08E1">
      <w:pPr>
        <w:spacing w:line="360" w:lineRule="auto"/>
        <w:ind w:firstLine="708"/>
        <w:jc w:val="both"/>
        <w:rPr>
          <w:rFonts w:cstheme="majorHAnsi"/>
          <w:lang w:val="en-US"/>
        </w:rPr>
      </w:pPr>
      <w:r>
        <w:rPr>
          <w:rFonts w:cstheme="majorHAnsi"/>
          <w:lang w:val="en-US"/>
        </w:rPr>
        <w:t xml:space="preserve">Despite that fish hosts have been the focus of many empirical studies on aquatic parasites, sampling design and methods bias are not usually discussed although they can induce substantial differences in measurements derived from wildlife samples </w:t>
      </w:r>
      <w:r>
        <w:rPr>
          <w:rFonts w:cstheme="majorHAnsi"/>
          <w:lang w:val="en-US"/>
        </w:rPr>
        <w:fldChar w:fldCharType="begin"/>
      </w:r>
      <w:r>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lang w:val="en-US"/>
        </w:rPr>
        <w:fldChar w:fldCharType="separate"/>
      </w:r>
      <w:r>
        <w:rPr>
          <w:rFonts w:cstheme="majorHAnsi"/>
          <w:noProof/>
          <w:lang w:val="en-US"/>
        </w:rPr>
        <w:t>(Biro &amp; Dingemanse, 2009)</w:t>
      </w:r>
      <w:r>
        <w:rPr>
          <w:rFonts w:cstheme="majorHAnsi"/>
          <w:lang w:val="en-US"/>
        </w:rPr>
        <w:fldChar w:fldCharType="end"/>
      </w:r>
      <w:r>
        <w:rPr>
          <w:rFonts w:cstheme="majorHAnsi"/>
          <w:lang w:val="en-US"/>
        </w:rPr>
        <w:t xml:space="preserve">. For example, </w:t>
      </w:r>
      <w:r>
        <w:rPr>
          <w:rFonts w:cstheme="majorHAnsi"/>
          <w:lang w:val="en-US"/>
        </w:rPr>
        <w:fldChar w:fldCharType="begin"/>
      </w:r>
      <w:r>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Wilson et al. (1993)</w:t>
      </w:r>
      <w:r>
        <w:rPr>
          <w:rFonts w:cstheme="majorHAnsi"/>
          <w:lang w:val="en-US"/>
        </w:rPr>
        <w:fldChar w:fldCharType="end"/>
      </w:r>
      <w:r>
        <w:rPr>
          <w:rFonts w:cstheme="majorHAnsi"/>
          <w:lang w:val="en-US"/>
        </w:rPr>
        <w:t xml:space="preserve"> reported difference in parasite infection in pumpkinseed sunfish  (</w:t>
      </w:r>
      <w:r w:rsidRPr="00831119">
        <w:rPr>
          <w:rFonts w:cstheme="majorHAnsi"/>
          <w:i/>
          <w:iCs/>
          <w:lang w:val="en-US"/>
        </w:rPr>
        <w:t>Lepomis gib</w:t>
      </w:r>
      <w:r>
        <w:rPr>
          <w:rFonts w:cstheme="majorHAnsi"/>
          <w:i/>
          <w:iCs/>
          <w:lang w:val="en-US"/>
        </w:rPr>
        <w:t>b</w:t>
      </w:r>
      <w:r w:rsidRPr="00831119">
        <w:rPr>
          <w:rFonts w:cstheme="majorHAnsi"/>
          <w:i/>
          <w:iCs/>
          <w:lang w:val="en-US"/>
        </w:rPr>
        <w:t>osus</w:t>
      </w:r>
      <w:r>
        <w:rPr>
          <w:rFonts w:cstheme="majorHAnsi"/>
          <w:lang w:val="en-US"/>
        </w:rPr>
        <w:t xml:space="preserve">) caught by two different fishing methods. They mentioned that black spots were twice as abundant in trapped fish against seined fish, and white grubs twice as abundant in seined fish, indicating method-induced bias in the infection estimates derived for fish samples. Our findings showed prevalence estimate variations between sampling methods up to 16.4% at landscape-scale </w:t>
      </w:r>
      <w:r w:rsidRPr="005C08E1">
        <w:rPr>
          <w:rFonts w:cstheme="majorHAnsi"/>
          <w:color w:val="000000" w:themeColor="text1"/>
          <w:lang w:val="en-US"/>
        </w:rPr>
        <w:t xml:space="preserve">(Table S12) and 46.7% at lake-scale (Table S13). These </w:t>
      </w:r>
      <w:r>
        <w:rPr>
          <w:rFonts w:cstheme="majorHAnsi"/>
          <w:lang w:val="en-US"/>
        </w:rPr>
        <w:t xml:space="preserve">results suggest substantial method-induced bias in the measurement of community-level infection prevalence. However, while transects measured the highest and minnow traps the lowest prevalence at landscape-scale, this tendency was not maintained at-lake-scale. </w:t>
      </w:r>
    </w:p>
    <w:p w14:paraId="2B831186" w14:textId="77777777" w:rsidR="005C08E1" w:rsidRDefault="005C08E1" w:rsidP="005C08E1">
      <w:pPr>
        <w:spacing w:line="360" w:lineRule="auto"/>
        <w:jc w:val="both"/>
        <w:rPr>
          <w:rFonts w:cstheme="majorHAnsi"/>
          <w:lang w:val="en-US"/>
        </w:rPr>
      </w:pPr>
    </w:p>
    <w:p w14:paraId="5E43FB39" w14:textId="77777777" w:rsidR="005C08E1" w:rsidRDefault="005C08E1" w:rsidP="005C08E1">
      <w:pPr>
        <w:spacing w:line="360" w:lineRule="auto"/>
        <w:ind w:firstLine="708"/>
        <w:jc w:val="both"/>
        <w:rPr>
          <w:rFonts w:cstheme="majorHAnsi"/>
          <w:lang w:val="en-US"/>
        </w:rPr>
      </w:pPr>
      <w:r>
        <w:rPr>
          <w:rFonts w:cstheme="majorHAnsi"/>
          <w:lang w:val="en-US"/>
        </w:rPr>
        <w:t xml:space="preserve">Sampling wildlife is challenging, and all methods come with their load of advantages and inconveniences. While fishing methods require a more extensive sampling than field observations (they sample fewer individuals), assessments of infection are accurate and precise because the observer can take the necessary time to inspect fish individuals. Minnow traps are typically selective on active, bold and curious behavior because fish must enter voluntarily in the trap </w:t>
      </w:r>
      <w:r>
        <w:rPr>
          <w:rFonts w:cstheme="majorHAnsi"/>
          <w:lang w:val="en-US"/>
        </w:rPr>
        <w:fldChar w:fldCharType="begin"/>
      </w:r>
      <w:r>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(Biro et al., 2006; Wilson et al., 1993)</w:t>
      </w:r>
      <w:r>
        <w:rPr>
          <w:rFonts w:cstheme="majorHAnsi"/>
          <w:lang w:val="en-US"/>
        </w:rPr>
        <w:fldChar w:fldCharType="end"/>
      </w:r>
      <w:r>
        <w:rPr>
          <w:rFonts w:cstheme="majorHAnsi"/>
          <w:lang w:val="en-US"/>
        </w:rPr>
        <w:t xml:space="preserve">. Besides, individual variations in behavior often lead to variation in infection risk </w:t>
      </w:r>
      <w:r>
        <w:rPr>
          <w:rFonts w:cstheme="majorHAnsi"/>
          <w:lang w:val="en-US"/>
        </w:rPr>
        <w:fldChar w:fldCharType="begin"/>
      </w:r>
      <w:r>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lang w:val="en-US"/>
        </w:rPr>
        <w:fldChar w:fldCharType="separate"/>
      </w:r>
      <w:r>
        <w:rPr>
          <w:rFonts w:cstheme="majorHAnsi"/>
          <w:noProof/>
          <w:lang w:val="en-US"/>
        </w:rPr>
        <w:t>(Hart, 1990)</w:t>
      </w:r>
      <w:r>
        <w:rPr>
          <w:rFonts w:cstheme="majorHAnsi"/>
          <w:lang w:val="en-US"/>
        </w:rPr>
        <w:fldChar w:fldCharType="end"/>
      </w:r>
      <w:r>
        <w:rPr>
          <w:rFonts w:cstheme="majorHAnsi"/>
          <w:lang w:val="en-US"/>
        </w:rPr>
        <w:t xml:space="preserve"> leading to higher infection risk in active and bold individuals </w:t>
      </w:r>
      <w:r>
        <w:rPr>
          <w:rFonts w:cstheme="majorHAnsi"/>
          <w:lang w:val="en-US"/>
        </w:rPr>
        <w:fldChar w:fldCharType="begin"/>
      </w:r>
      <w:r>
        <w:rPr>
          <w:rFonts w:cstheme="majorHAnsi"/>
          <w:lang w:val="en-US"/>
        </w:rPr>
        <w:instrText xml:space="preserve"> ADDIN ZOTERO_ITEM CSL_CITATION {"citationID":"bji5ANZk","properties":{"formattedCitation":"(Boyer et al., 2010; Santicchia et al., 2019; Wilson et al., 1993)","plainCitation":"(Boyer et al., 2010;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(Boyer et al., 2010; Santicchia et al., 2019; Wilson et al., 1993)</w:t>
      </w:r>
      <w:r>
        <w:rPr>
          <w:rFonts w:cstheme="majorHAnsi"/>
          <w:lang w:val="en-US"/>
        </w:rPr>
        <w:fldChar w:fldCharType="end"/>
      </w:r>
      <w:r>
        <w:rPr>
          <w:rFonts w:cstheme="majorHAnsi"/>
          <w:lang w:val="en-US"/>
        </w:rPr>
        <w:t xml:space="preserve">. Conversely, parasite infection can alter host behavior including habitat use and risk taking </w:t>
      </w:r>
      <w:r>
        <w:rPr>
          <w:rFonts w:cstheme="majorHAnsi"/>
          <w:lang w:val="en-US"/>
        </w:rPr>
        <w:fldChar w:fldCharType="begin"/>
      </w:r>
      <w:r>
        <w:rPr>
          <w:rFonts w:cstheme="majorHAnsi"/>
          <w:lang w:val="en-US"/>
        </w:rPr>
        <w:instrText xml:space="preserve"> ADDIN ZOTERO_ITEM CSL_CITATION {"citationID":"EugvYggj","properties":{"formattedCitation":"(J. Moore, 2002)","plainCitation":"(J. Moore, 2002)","noteIndex":0},"citationItems":[{"id":10644,"uris":["http://zotero.org/groups/2585270/items/QEMRFS3F"],"itemData":{"id":10644,"type":"book","abstract":"When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Pr>
          <w:rFonts w:cstheme="majorHAnsi"/>
          <w:lang w:val="en-US"/>
        </w:rPr>
        <w:fldChar w:fldCharType="separate"/>
      </w:r>
      <w:r>
        <w:rPr>
          <w:rFonts w:cstheme="majorHAnsi"/>
          <w:noProof/>
          <w:lang w:val="en-US"/>
        </w:rPr>
        <w:t>(J. Moore, 2002)</w:t>
      </w:r>
      <w:r>
        <w:rPr>
          <w:rFonts w:cstheme="majorHAnsi"/>
          <w:lang w:val="en-US"/>
        </w:rPr>
        <w:fldChar w:fldCharType="end"/>
      </w:r>
      <w:r>
        <w:rPr>
          <w:rFonts w:cstheme="majorHAnsi"/>
          <w:lang w:val="en-US"/>
        </w:rPr>
        <w:t>, making them more vulnerable to “</w:t>
      </w:r>
      <w:proofErr w:type="spellStart"/>
      <w:r>
        <w:rPr>
          <w:rFonts w:cstheme="majorHAnsi"/>
          <w:lang w:val="en-US"/>
        </w:rPr>
        <w:t>trappability</w:t>
      </w:r>
      <w:proofErr w:type="spellEnd"/>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{"citationID":"Wg3tMBRw","properties":{"formattedCitation":"(Barber &amp; Dingemanse, 2010)","plainCitation":"(Barber &amp; Dingemanse, 2010)","noteIndex":0},"citationItems":[{"id":10624,"uris":["http://zotero.org/groups/2585270/items/KGNXMZXH"],"itemData":{"id":10624,"type":"article-journal","abstract":"The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J."}],"issued":{"date-parts":[["2010",12,27]]}}}],"schema":"https://github.com/citation-style-language/schema/raw/master/csl-citation.json"} </w:instrText>
      </w:r>
      <w:r>
        <w:rPr>
          <w:rFonts w:cstheme="majorHAnsi"/>
          <w:lang w:val="en-US"/>
        </w:rPr>
        <w:fldChar w:fldCharType="separate"/>
      </w:r>
      <w:r>
        <w:rPr>
          <w:rFonts w:cstheme="majorHAnsi"/>
          <w:noProof/>
          <w:lang w:val="en-US"/>
        </w:rPr>
        <w:t>(Barber &amp; Dingemanse, 2010)</w:t>
      </w:r>
      <w:r>
        <w:rPr>
          <w:rFonts w:cstheme="majorHAnsi"/>
          <w:lang w:val="en-US"/>
        </w:rPr>
        <w:fldChar w:fldCharType="end"/>
      </w:r>
      <w:r>
        <w:rPr>
          <w:rFonts w:cstheme="majorHAnsi"/>
          <w:lang w:val="en-US"/>
        </w:rPr>
        <w:t xml:space="preserve">. In the end, it remains unclear if host individual behavior define their infection risk and/or whether parasite infection alters their personality </w:t>
      </w:r>
      <w:r>
        <w:rPr>
          <w:rFonts w:cstheme="majorHAnsi"/>
          <w:lang w:val="en-US"/>
        </w:rPr>
        <w:lastRenderedPageBreak/>
        <w:fldChar w:fldCharType="begin"/>
      </w:r>
      <w:r>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Pr>
          <w:rFonts w:cstheme="majorHAnsi"/>
          <w:lang w:val="en-US"/>
        </w:rPr>
        <w:fldChar w:fldCharType="separate"/>
      </w:r>
      <w:r>
        <w:rPr>
          <w:rFonts w:cstheme="majorHAnsi"/>
          <w:noProof/>
          <w:lang w:val="en-US"/>
        </w:rPr>
        <w:t>(Dubois &amp; Binning, 2022)</w:t>
      </w:r>
      <w:r>
        <w:rPr>
          <w:rFonts w:cstheme="majorHAnsi"/>
          <w:lang w:val="en-US"/>
        </w:rPr>
        <w:fldChar w:fldCharType="end"/>
      </w:r>
      <w:r>
        <w:rPr>
          <w:rFonts w:cstheme="majorHAnsi"/>
          <w:lang w:val="en-US"/>
        </w:rPr>
        <w:t xml:space="preserve">. Even if seine net is not directly a behavior-selective gear, this method comes with important habitat-selection restrictions. Sites must not be deeper than the height of the net to avoid fish escaping and, ideally, must not have large obstacles (e.g., branches, trunks, boulders) because the net would get stuck in it, resulting in tearing the net or, creating openings where fish can escape while researchers unstuck it. </w:t>
      </w:r>
      <w:r w:rsidRPr="006B49B7">
        <w:rPr>
          <w:rFonts w:cstheme="majorHAnsi"/>
          <w:lang w:val="en-US"/>
        </w:rPr>
        <w:t xml:space="preserve">Consequently, seine sites </w:t>
      </w:r>
      <w:r>
        <w:rPr>
          <w:rFonts w:cstheme="majorHAnsi"/>
          <w:lang w:val="en-US"/>
        </w:rPr>
        <w:t xml:space="preserve">might </w:t>
      </w:r>
      <w:r w:rsidRPr="006B49B7">
        <w:rPr>
          <w:rFonts w:cstheme="majorHAnsi"/>
          <w:lang w:val="en-US"/>
        </w:rPr>
        <w:t>have similar habitat features</w:t>
      </w:r>
      <w:r>
        <w:rPr>
          <w:rFonts w:cstheme="majorHAnsi"/>
          <w:lang w:val="en-US"/>
        </w:rPr>
        <w:t xml:space="preserve"> despite effort to sample habitat heterogeneity</w:t>
      </w:r>
      <w:r w:rsidRPr="006B49B7">
        <w:rPr>
          <w:rFonts w:cstheme="majorHAnsi"/>
          <w:lang w:val="en-US"/>
        </w:rPr>
        <w:t>. Since species have different habitat preferences</w:t>
      </w:r>
      <w:r>
        <w:rPr>
          <w:rFonts w:cstheme="majorHAnsi"/>
          <w:lang w:val="en-US"/>
        </w:rPr>
        <w:t xml:space="preserve">, </w:t>
      </w:r>
      <w:r w:rsidRPr="006B49B7">
        <w:rPr>
          <w:rFonts w:cstheme="majorHAnsi"/>
          <w:lang w:val="en-US"/>
        </w:rPr>
        <w:t xml:space="preserve">seine net might </w:t>
      </w:r>
      <w:r>
        <w:rPr>
          <w:rFonts w:cstheme="majorHAnsi"/>
          <w:lang w:val="en-US"/>
        </w:rPr>
        <w:t>then</w:t>
      </w:r>
      <w:r w:rsidRPr="006B49B7">
        <w:rPr>
          <w:rFonts w:cstheme="majorHAnsi"/>
          <w:lang w:val="en-US"/>
        </w:rPr>
        <w:t xml:space="preserve"> indirectly select</w:t>
      </w:r>
      <w:r>
        <w:rPr>
          <w:rFonts w:cstheme="majorHAnsi"/>
          <w:lang w:val="en-US"/>
        </w:rPr>
        <w:t xml:space="preserve"> </w:t>
      </w:r>
      <w:r w:rsidRPr="006B49B7">
        <w:rPr>
          <w:rFonts w:cstheme="majorHAnsi"/>
          <w:lang w:val="en-US"/>
        </w:rPr>
        <w:t>certain fish species and personality</w:t>
      </w:r>
      <w:r>
        <w:rPr>
          <w:rFonts w:cstheme="majorHAnsi"/>
          <w:lang w:val="en-US"/>
        </w:rPr>
        <w:t xml:space="preserve"> because of its habitat restrictions</w:t>
      </w:r>
      <w:r w:rsidRPr="006B49B7">
        <w:rPr>
          <w:rFonts w:cstheme="majorHAnsi"/>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Pr>
          <w:rFonts w:cstheme="majorHAnsi"/>
          <w:lang w:val="en-US"/>
        </w:rPr>
        <w:fldChar w:fldCharType="separate"/>
      </w:r>
      <w:r>
        <w:rPr>
          <w:rFonts w:cstheme="majorHAnsi"/>
          <w:noProof/>
          <w:lang w:val="en-US"/>
        </w:rPr>
        <w:t>Biro et al., (2006)</w:t>
      </w:r>
      <w:r>
        <w:rPr>
          <w:rFonts w:cstheme="majorHAnsi"/>
          <w:lang w:val="en-US"/>
        </w:rPr>
        <w:fldChar w:fldCharType="end"/>
      </w:r>
      <w:r>
        <w:rPr>
          <w:rFonts w:cstheme="majorHAnsi"/>
          <w:lang w:val="en-US"/>
        </w:rPr>
        <w:t xml:space="preserve"> found that bold trout were more frequently caught in open risk habitat than shy trout, corroborating habitat use segregation based on intraspecific personality. However,</w:t>
      </w:r>
      <w:r w:rsidRPr="006B49B7">
        <w:rPr>
          <w:rFonts w:cstheme="majorHAnsi"/>
          <w:lang w:val="en-US"/>
        </w:rPr>
        <w:t xml:space="preserve"> </w:t>
      </w:r>
      <w:r>
        <w:rPr>
          <w:rFonts w:cstheme="majorHAnsi"/>
          <w:lang w:val="en-US"/>
        </w:rPr>
        <w:t xml:space="preserve">habitat use </w:t>
      </w:r>
      <w:r w:rsidRPr="006B49B7">
        <w:rPr>
          <w:rFonts w:cstheme="majorHAnsi"/>
          <w:lang w:val="en-US"/>
        </w:rPr>
        <w:t xml:space="preserve">can change in </w:t>
      </w:r>
      <w:r>
        <w:rPr>
          <w:rFonts w:cstheme="majorHAnsi"/>
          <w:lang w:val="en-US"/>
        </w:rPr>
        <w:t xml:space="preserve">the </w:t>
      </w:r>
      <w:r w:rsidRPr="006B49B7">
        <w:rPr>
          <w:rFonts w:cstheme="majorHAnsi"/>
          <w:lang w:val="en-US"/>
        </w:rPr>
        <w:t xml:space="preserve">context of competition and/or predation </w:t>
      </w:r>
      <w:r w:rsidRPr="006B49B7">
        <w:rPr>
          <w:rFonts w:cstheme="majorHAnsi"/>
          <w:lang w:val="en-US"/>
        </w:rPr>
        <w:fldChar w:fldCharType="begin"/>
      </w:r>
      <w:r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6B49B7">
        <w:rPr>
          <w:rFonts w:cstheme="majorHAnsi"/>
          <w:lang w:val="en-US"/>
        </w:rPr>
        <w:fldChar w:fldCharType="separate"/>
      </w:r>
      <w:r w:rsidRPr="006B49B7">
        <w:rPr>
          <w:rFonts w:cstheme="majorHAnsi"/>
          <w:noProof/>
          <w:lang w:val="en-US"/>
        </w:rPr>
        <w:t>(Fischer, 2000; Mittelbach, 1986; Werner &amp; Hall, 1977)</w:t>
      </w:r>
      <w:r w:rsidRPr="006B49B7">
        <w:rPr>
          <w:rFonts w:cstheme="majorHAnsi"/>
          <w:lang w:val="en-US"/>
        </w:rPr>
        <w:fldChar w:fldCharType="end"/>
      </w:r>
      <w:r>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observations underwater relies on, meteorological conditions, water transparency (color, turbidity) 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Pr="008C40D9">
        <w:rPr>
          <w:rFonts w:cstheme="majorHAnsi"/>
          <w:lang w:val="en-US"/>
        </w:rPr>
        <w:fldChar w:fldCharType="begin"/>
      </w:r>
      <w:r>
        <w:rPr>
          <w:rFonts w:cstheme="majorHAnsi"/>
          <w:lang w:val="en-US"/>
        </w:rPr>
        <w:instrText xml:space="preserve"> ADDIN ZOTERO_ITEM CSL_CITATION {"citationID":"BJbSnEWM","properties":{"formattedCitation":"(Lemly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8C40D9">
        <w:rPr>
          <w:rFonts w:cstheme="majorHAnsi"/>
          <w:lang w:val="en-US"/>
        </w:rPr>
        <w:fldChar w:fldCharType="separate"/>
      </w:r>
      <w:r>
        <w:rPr>
          <w:rFonts w:cstheme="majorHAnsi"/>
          <w:noProof/>
          <w:lang w:val="en-US"/>
        </w:rPr>
        <w:t>(Lemly &amp; Esch, 1984a)</w:t>
      </w:r>
      <w:r w:rsidRPr="008C40D9">
        <w:rPr>
          <w:rFonts w:cstheme="majorHAnsi"/>
          <w:lang w:val="en-US"/>
        </w:rPr>
        <w:fldChar w:fldCharType="end"/>
      </w:r>
      <w:r w:rsidRPr="008C40D9">
        <w:rPr>
          <w:rFonts w:cstheme="majorHAnsi"/>
          <w:lang w:val="en-US"/>
        </w:rPr>
        <w:t>.</w:t>
      </w:r>
      <w:r>
        <w:rPr>
          <w:rFonts w:cstheme="majorHAnsi"/>
          <w:lang w:val="en-US"/>
        </w:rPr>
        <w:t xml:space="preserve"> </w:t>
      </w:r>
    </w:p>
    <w:p w14:paraId="7109A6BA" w14:textId="77777777" w:rsidR="005C08E1" w:rsidRDefault="005C08E1" w:rsidP="005C08E1">
      <w:pPr>
        <w:spacing w:line="360" w:lineRule="auto"/>
        <w:ind w:firstLine="708"/>
        <w:jc w:val="both"/>
        <w:rPr>
          <w:rFonts w:cstheme="majorHAnsi"/>
          <w:lang w:val="en-US"/>
        </w:rPr>
      </w:pPr>
    </w:p>
    <w:p w14:paraId="1A4E126D" w14:textId="3E7867A1" w:rsidR="005C08E1" w:rsidRDefault="005C08E1" w:rsidP="005C08E1">
      <w:pPr>
        <w:spacing w:line="360" w:lineRule="auto"/>
        <w:ind w:firstLine="708"/>
        <w:jc w:val="both"/>
        <w:rPr>
          <w:rFonts w:cstheme="majorHAnsi"/>
          <w:lang w:val="en-US"/>
        </w:rPr>
      </w:pPr>
      <w:r>
        <w:rPr>
          <w:rFonts w:cstheme="majorHAnsi"/>
          <w:lang w:val="en-US"/>
        </w:rPr>
        <w:t xml:space="preserve">Sampling effort must be sufficient to measure </w:t>
      </w:r>
      <w:commentRangeStart w:id="82"/>
      <w:r>
        <w:rPr>
          <w:rFonts w:cstheme="majorHAnsi"/>
          <w:lang w:val="en-US"/>
        </w:rPr>
        <w:t xml:space="preserve">adequate </w:t>
      </w:r>
      <w:commentRangeEnd w:id="82"/>
      <w:r w:rsidR="007B49BD">
        <w:rPr>
          <w:rStyle w:val="Marquedecommentaire"/>
        </w:rPr>
        <w:commentReference w:id="82"/>
      </w:r>
      <w:r>
        <w:rPr>
          <w:rFonts w:cstheme="majorHAnsi"/>
          <w:lang w:val="en-US"/>
        </w:rPr>
        <w:t xml:space="preserve">infection metrics. However, parasitological parameters are often estimated </w:t>
      </w:r>
      <w:r w:rsidR="007B49BD">
        <w:rPr>
          <w:rFonts w:cstheme="majorHAnsi"/>
          <w:lang w:val="en-US"/>
        </w:rPr>
        <w:t xml:space="preserve">from </w:t>
      </w:r>
      <w:r>
        <w:rPr>
          <w:rFonts w:cstheme="majorHAnsi"/>
          <w:lang w:val="en-US"/>
        </w:rPr>
        <w:t>small sample size because of ethic</w:t>
      </w:r>
      <w:r w:rsidR="007B49BD">
        <w:rPr>
          <w:rFonts w:cstheme="majorHAnsi"/>
          <w:lang w:val="en-US"/>
        </w:rPr>
        <w:t>al</w:t>
      </w:r>
      <w:r>
        <w:rPr>
          <w:rFonts w:cstheme="majorHAnsi"/>
          <w:lang w:val="en-US"/>
        </w:rPr>
        <w:t xml:space="preserve">, time, and monetary constraints. </w:t>
      </w:r>
      <w:r w:rsidRPr="00BD5663">
        <w:rPr>
          <w:rStyle w:val="ui-provider"/>
          <w:rFonts w:cstheme="majorHAnsi"/>
          <w:lang w:val="en-US"/>
        </w:rPr>
        <w:t>Our results show that low sampling effort</w:t>
      </w:r>
      <w:r w:rsidR="007B49BD">
        <w:rPr>
          <w:rStyle w:val="ui-provider"/>
          <w:rFonts w:cstheme="majorHAnsi"/>
          <w:lang w:val="en-US"/>
        </w:rPr>
        <w:t>s</w:t>
      </w:r>
      <w:r w:rsidRPr="00BD5663">
        <w:rPr>
          <w:rStyle w:val="ui-provider"/>
          <w:rFonts w:cstheme="majorHAnsi"/>
          <w:lang w:val="en-US"/>
        </w:rPr>
        <w:t xml:space="preserve"> tend to overestimate </w:t>
      </w:r>
      <w:r w:rsidR="007B49BD">
        <w:rPr>
          <w:rStyle w:val="ui-provider"/>
          <w:rFonts w:cstheme="majorHAnsi"/>
          <w:lang w:val="en-US"/>
        </w:rPr>
        <w:t xml:space="preserve">community infection </w:t>
      </w:r>
      <w:r w:rsidRPr="00BD5663">
        <w:rPr>
          <w:rStyle w:val="ui-provider"/>
          <w:rFonts w:cstheme="majorHAnsi"/>
          <w:lang w:val="en-US"/>
        </w:rPr>
        <w:t xml:space="preserve">prevalence at </w:t>
      </w:r>
      <w:r w:rsidR="007B49BD">
        <w:rPr>
          <w:rStyle w:val="ui-provider"/>
          <w:rFonts w:cstheme="majorHAnsi"/>
          <w:lang w:val="en-US"/>
        </w:rPr>
        <w:t xml:space="preserve">the </w:t>
      </w:r>
      <w:r w:rsidRPr="00BD5663">
        <w:rPr>
          <w:rStyle w:val="ui-provider"/>
          <w:rFonts w:cstheme="majorHAnsi"/>
          <w:lang w:val="en-US"/>
        </w:rPr>
        <w:t>landscape-scale (</w:t>
      </w:r>
      <w:r w:rsidRPr="00BD5663">
        <w:rPr>
          <w:rStyle w:val="ui-provider"/>
          <w:rFonts w:cstheme="majorHAnsi"/>
          <w:color w:val="CD5937"/>
          <w:lang w:val="en-US"/>
        </w:rPr>
        <w:t>Figure 6</w:t>
      </w:r>
      <w:commentRangeStart w:id="83"/>
      <w:r w:rsidRPr="00BD5663">
        <w:rPr>
          <w:rStyle w:val="ui-provider"/>
          <w:rFonts w:cstheme="majorHAnsi"/>
          <w:lang w:val="en-US"/>
        </w:rPr>
        <w:t>).</w:t>
      </w:r>
      <w:r w:rsidRPr="00BD5663">
        <w:rPr>
          <w:rStyle w:val="ui-provider"/>
          <w:lang w:val="en-US"/>
        </w:rPr>
        <w:t xml:space="preserve"> </w:t>
      </w:r>
      <w:r w:rsidRPr="009E45CA">
        <w:rPr>
          <w:rFonts w:cstheme="majorHAnsi"/>
          <w:lang w:val="en-US"/>
        </w:rPr>
        <w:t xml:space="preserve">If most samples </w:t>
      </w:r>
      <w:commentRangeStart w:id="84"/>
      <w:r w:rsidRPr="009E45CA">
        <w:rPr>
          <w:rFonts w:cstheme="majorHAnsi"/>
          <w:lang w:val="en-US"/>
        </w:rPr>
        <w:t xml:space="preserve">inhere </w:t>
      </w:r>
      <w:commentRangeEnd w:id="84"/>
      <w:r w:rsidR="007B49BD">
        <w:rPr>
          <w:rStyle w:val="Marquedecommentaire"/>
        </w:rPr>
        <w:commentReference w:id="84"/>
      </w:r>
      <w:r w:rsidRPr="009E45CA">
        <w:rPr>
          <w:rFonts w:cstheme="majorHAnsi"/>
          <w:lang w:val="en-US"/>
        </w:rPr>
        <w:t>a prevalence value above the landscape prevalence estimate, there is a higher chance to sample those at low sampling effort thus overestimating the mean landscape prevalence</w:t>
      </w:r>
      <w:commentRangeEnd w:id="83"/>
      <w:r w:rsidR="007B49BD">
        <w:rPr>
          <w:rStyle w:val="Marquedecommentaire"/>
        </w:rPr>
        <w:commentReference w:id="83"/>
      </w:r>
      <w:r w:rsidRPr="009E45CA">
        <w:rPr>
          <w:rFonts w:cstheme="majorHAnsi"/>
          <w:lang w:val="en-US"/>
        </w:rPr>
        <w:t xml:space="preserve">. However, </w:t>
      </w:r>
      <w:commentRangeStart w:id="85"/>
      <w:r w:rsidRPr="009E45CA">
        <w:rPr>
          <w:rFonts w:cstheme="majorHAnsi"/>
          <w:lang w:val="en-US"/>
        </w:rPr>
        <w:t xml:space="preserve">presence of few zero </w:t>
      </w:r>
      <w:commentRangeEnd w:id="85"/>
      <w:r w:rsidR="007B49BD">
        <w:rPr>
          <w:rStyle w:val="Marquedecommentaire"/>
        </w:rPr>
        <w:lastRenderedPageBreak/>
        <w:commentReference w:id="85"/>
      </w:r>
      <w:r w:rsidRPr="009E45CA">
        <w:rPr>
          <w:rFonts w:cstheme="majorHAnsi"/>
          <w:lang w:val="en-US"/>
        </w:rPr>
        <w:t>prevalence samples lower the prevalence estimated across the landscape as sampling effort increase.</w:t>
      </w:r>
      <w:r w:rsidRPr="009E45CA">
        <w:rPr>
          <w:lang w:val="en-US"/>
        </w:rPr>
        <w:t> </w:t>
      </w:r>
      <w:commentRangeStart w:id="86"/>
      <w:r>
        <w:rPr>
          <w:rFonts w:cstheme="majorHAnsi"/>
          <w:lang w:val="en-US"/>
        </w:rPr>
        <w:t xml:space="preserve">This evidence presence </w:t>
      </w:r>
      <w:commentRangeEnd w:id="86"/>
      <w:r w:rsidR="00D12A49">
        <w:rPr>
          <w:rStyle w:val="Marquedecommentaire"/>
        </w:rPr>
        <w:commentReference w:id="86"/>
      </w:r>
      <w:r>
        <w:rPr>
          <w:rFonts w:cstheme="majorHAnsi"/>
          <w:lang w:val="en-US"/>
        </w:rPr>
        <w:t xml:space="preserve">of high and low infection clusters (infection hotspots and </w:t>
      </w:r>
      <w:proofErr w:type="spellStart"/>
      <w:r>
        <w:rPr>
          <w:rFonts w:cstheme="majorHAnsi"/>
          <w:lang w:val="en-US"/>
        </w:rPr>
        <w:t>coldspots</w:t>
      </w:r>
      <w:proofErr w:type="spellEnd"/>
      <w:r>
        <w:rPr>
          <w:rFonts w:cstheme="majorHAnsi"/>
          <w:lang w:val="en-US"/>
        </w:rPr>
        <w:t xml:space="preserve">). Parasites </w:t>
      </w:r>
      <w:r w:rsidR="00D12A49">
        <w:rPr>
          <w:rFonts w:cstheme="majorHAnsi"/>
          <w:lang w:val="en-US"/>
        </w:rPr>
        <w:t xml:space="preserve">tend to be aggregated in their hosts, where a few individuals in a population or community host </w:t>
      </w:r>
      <w:proofErr w:type="gramStart"/>
      <w:r w:rsidR="00D12A49">
        <w:rPr>
          <w:rFonts w:cstheme="majorHAnsi"/>
          <w:lang w:val="en-US"/>
        </w:rPr>
        <w:t>the majority of</w:t>
      </w:r>
      <w:proofErr w:type="gramEnd"/>
      <w:r w:rsidR="00D12A49">
        <w:rPr>
          <w:rFonts w:cstheme="majorHAnsi"/>
          <w:lang w:val="en-US"/>
        </w:rPr>
        <w:t xml:space="preserve"> infections (</w:t>
      </w:r>
      <w:commentRangeStart w:id="87"/>
      <w:r w:rsidR="00D12A49">
        <w:rPr>
          <w:rFonts w:cstheme="majorHAnsi"/>
          <w:lang w:val="en-US"/>
        </w:rPr>
        <w:t>reference</w:t>
      </w:r>
      <w:commentRangeEnd w:id="87"/>
      <w:r w:rsidR="00D12A49">
        <w:rPr>
          <w:rStyle w:val="Marquedecommentaire"/>
        </w:rPr>
        <w:commentReference w:id="87"/>
      </w:r>
      <w:r w:rsidR="00D12A49">
        <w:rPr>
          <w:rFonts w:cstheme="majorHAnsi"/>
          <w:lang w:val="en-US"/>
        </w:rPr>
        <w:t xml:space="preserve">). </w:t>
      </w:r>
      <w:commentRangeStart w:id="88"/>
      <w:r>
        <w:rPr>
          <w:rFonts w:cstheme="majorHAnsi"/>
          <w:lang w:val="en-US"/>
        </w:rPr>
        <w:t xml:space="preserve">This means highly infected individuals might occur in habitats favoring parasite occurrence and transmission. </w:t>
      </w:r>
      <w:commentRangeEnd w:id="88"/>
      <w:r w:rsidR="00D12A49">
        <w:rPr>
          <w:rStyle w:val="Marquedecommentaire"/>
        </w:rPr>
        <w:commentReference w:id="88"/>
      </w:r>
      <w:r>
        <w:rPr>
          <w:rFonts w:cstheme="majorHAnsi"/>
          <w:lang w:val="en-US"/>
        </w:rPr>
        <w:t>Thus, heterogenous landscape</w:t>
      </w:r>
      <w:r w:rsidR="00D12A49">
        <w:rPr>
          <w:rFonts w:cstheme="majorHAnsi"/>
          <w:lang w:val="en-US"/>
        </w:rPr>
        <w:t>s</w:t>
      </w:r>
      <w:r>
        <w:rPr>
          <w:rFonts w:cstheme="majorHAnsi"/>
          <w:lang w:val="en-US"/>
        </w:rPr>
        <w:t xml:space="preserve"> should present infection hotspots where prevalence is high </w:t>
      </w:r>
      <w:commentRangeStart w:id="89"/>
      <w:r>
        <w:rPr>
          <w:rFonts w:cstheme="majorHAnsi"/>
          <w:lang w:val="en-US"/>
        </w:rPr>
        <w:t xml:space="preserve">as it correlates </w:t>
      </w:r>
      <w:commentRangeEnd w:id="89"/>
      <w:r w:rsidR="00D12A49">
        <w:rPr>
          <w:rStyle w:val="Marquedecommentaire"/>
        </w:rPr>
        <w:commentReference w:id="89"/>
      </w:r>
      <w:r>
        <w:rPr>
          <w:rFonts w:cstheme="majorHAnsi"/>
          <w:lang w:val="en-US"/>
        </w:rPr>
        <w:t xml:space="preserve">with parasite abundance </w:t>
      </w:r>
      <w:r>
        <w:rPr>
          <w:rFonts w:cstheme="majorHAnsi"/>
          <w:lang w:val="en-US"/>
        </w:rPr>
        <w:fldChar w:fldCharType="begin"/>
      </w:r>
      <w:r>
        <w:rPr>
          <w:rFonts w:cstheme="majorHAnsi"/>
          <w:lang w:val="en-US"/>
        </w:rPr>
        <w:instrText xml:space="preserve"> ADDIN ZOTERO_ITEM CSL_CITATION {"citationID":"uNNH3ZeF","properties":{"formattedCitation":"(\\uc0\\u352{}imkov\\uc0\\u225{} et al., 2002)","plainCitation":"(Šimková et al., 2002)","noteIndex":0},"citationItems":[{"id":10543,"uris":["http://zotero.org/groups/2585270/items/INYYLRPK"],"itemData":{"id":10543,"type":"article-journal","abstract":"We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Pr="00B84FB1">
        <w:rPr>
          <w:rFonts w:ascii="Calibri Light" w:cs="Calibri Light"/>
          <w:kern w:val="0"/>
          <w:lang w:val="en-US"/>
        </w:rPr>
        <w:t>(Šimková et al., 2002)</w:t>
      </w:r>
      <w:r>
        <w:rPr>
          <w:rFonts w:cstheme="majorHAnsi"/>
          <w:lang w:val="en-US"/>
        </w:rPr>
        <w:fldChar w:fldCharType="end"/>
      </w:r>
      <w:r>
        <w:rPr>
          <w:rFonts w:cstheme="majorHAnsi"/>
          <w:lang w:val="en-US"/>
        </w:rPr>
        <w:t>.</w:t>
      </w:r>
      <w:r w:rsidRPr="00B84FB1">
        <w:rPr>
          <w:rFonts w:cstheme="majorHAnsi"/>
          <w:lang w:val="en-US"/>
        </w:rPr>
        <w:t xml:space="preserve"> </w:t>
      </w:r>
      <w:commentRangeStart w:id="90"/>
      <w:r>
        <w:rPr>
          <w:rFonts w:cstheme="majorHAnsi"/>
          <w:lang w:val="en-US"/>
        </w:rPr>
        <w:t xml:space="preserve">The relationship between </w:t>
      </w:r>
      <w:r w:rsidR="00F56E6F">
        <w:rPr>
          <w:rFonts w:cstheme="majorHAnsi"/>
          <w:lang w:val="en-US"/>
        </w:rPr>
        <w:t xml:space="preserve">infection </w:t>
      </w:r>
      <w:r>
        <w:rPr>
          <w:rFonts w:cstheme="majorHAnsi"/>
          <w:lang w:val="en-US"/>
        </w:rPr>
        <w:t xml:space="preserve">prevalence in fish communities and sampling effort </w:t>
      </w:r>
      <w:r w:rsidR="00F56E6F">
        <w:rPr>
          <w:rFonts w:cstheme="majorHAnsi"/>
          <w:lang w:val="en-US"/>
        </w:rPr>
        <w:t xml:space="preserve">has </w:t>
      </w:r>
      <w:r>
        <w:rPr>
          <w:rFonts w:cstheme="majorHAnsi"/>
          <w:lang w:val="en-US"/>
        </w:rPr>
        <w:t xml:space="preserve">not been addressed before. </w:t>
      </w:r>
      <w:commentRangeEnd w:id="90"/>
      <w:r w:rsidR="00C57D4D">
        <w:rPr>
          <w:rStyle w:val="Marquedecommentaire"/>
        </w:rPr>
        <w:commentReference w:id="90"/>
      </w:r>
      <w:r w:rsidR="00F56E6F">
        <w:rPr>
          <w:rFonts w:cstheme="majorHAnsi"/>
          <w:lang w:val="en-US"/>
        </w:rPr>
        <w:t>Studies have</w:t>
      </w:r>
      <w:r>
        <w:rPr>
          <w:rFonts w:cstheme="majorHAnsi"/>
          <w:lang w:val="en-US"/>
        </w:rPr>
        <w:t xml:space="preserve"> investigated the effect of </w:t>
      </w:r>
      <w:r w:rsidR="00F56E6F">
        <w:rPr>
          <w:rFonts w:cstheme="majorHAnsi"/>
          <w:lang w:val="en-US"/>
        </w:rPr>
        <w:t xml:space="preserve">the </w:t>
      </w:r>
      <w:r>
        <w:rPr>
          <w:rFonts w:cstheme="majorHAnsi"/>
          <w:lang w:val="en-US"/>
        </w:rPr>
        <w:t>number of sampled hosts on</w:t>
      </w:r>
      <w:r w:rsidR="00F56E6F">
        <w:rPr>
          <w:rFonts w:cstheme="majorHAnsi"/>
          <w:lang w:val="en-US"/>
        </w:rPr>
        <w:t xml:space="preserve"> infection</w:t>
      </w:r>
      <w:r>
        <w:rPr>
          <w:rFonts w:cstheme="majorHAnsi"/>
          <w:lang w:val="en-US"/>
        </w:rPr>
        <w:t xml:space="preserve"> prevalence 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w:t>
      </w:r>
      <w:r w:rsidR="00F56E6F">
        <w:rPr>
          <w:rFonts w:cstheme="majorHAnsi"/>
          <w:lang w:val="en-US"/>
        </w:rPr>
        <w:t xml:space="preserve">host </w:t>
      </w:r>
      <w:r>
        <w:rPr>
          <w:rFonts w:cstheme="majorHAnsi"/>
          <w:lang w:val="en-US"/>
        </w:rPr>
        <w:t xml:space="preserve">sample size on prevalence values, </w:t>
      </w:r>
      <w:r w:rsidR="00F56E6F">
        <w:rPr>
          <w:rFonts w:cstheme="majorHAnsi"/>
          <w:lang w:val="en-US"/>
        </w:rPr>
        <w:t xml:space="preserve">but </w:t>
      </w:r>
      <w:r>
        <w:rPr>
          <w:rFonts w:cstheme="majorHAnsi"/>
          <w:lang w:val="en-US"/>
        </w:rPr>
        <w:t xml:space="preserve">reported </w:t>
      </w:r>
      <w:commentRangeStart w:id="91"/>
      <w:r>
        <w:rPr>
          <w:rFonts w:cstheme="majorHAnsi"/>
          <w:lang w:val="en-US"/>
        </w:rPr>
        <w:t xml:space="preserve">that simulated median values </w:t>
      </w:r>
      <w:commentRangeEnd w:id="91"/>
      <w:r w:rsidR="00F56E6F">
        <w:rPr>
          <w:rStyle w:val="Marquedecommentaire"/>
        </w:rPr>
        <w:commentReference w:id="91"/>
      </w:r>
      <w:r>
        <w:rPr>
          <w:rFonts w:cstheme="majorHAnsi"/>
          <w:lang w:val="en-US"/>
        </w:rPr>
        <w:t>tended to over or underestimate the real value at low sample size</w:t>
      </w:r>
      <w:ins w:id="92" w:author="Sandra Ann Binning" w:date="2024-03-13T10:17:00Z">
        <w:r w:rsidR="00F56E6F">
          <w:rPr>
            <w:rFonts w:cstheme="majorHAnsi"/>
            <w:lang w:val="en-US"/>
          </w:rPr>
          <w:t>s</w:t>
        </w:r>
      </w:ins>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low </w:t>
      </w:r>
      <w:commentRangeStart w:id="93"/>
      <w:r w:rsidR="00F56E6F">
        <w:rPr>
          <w:rFonts w:cstheme="majorHAnsi"/>
          <w:lang w:val="en-US"/>
        </w:rPr>
        <w:t xml:space="preserve">host </w:t>
      </w:r>
      <w:commentRangeEnd w:id="93"/>
      <w:r w:rsidR="00F56E6F">
        <w:rPr>
          <w:rStyle w:val="Marquedecommentaire"/>
        </w:rPr>
        <w:commentReference w:id="93"/>
      </w:r>
      <w:r>
        <w:rPr>
          <w:rFonts w:cstheme="majorHAnsi"/>
          <w:lang w:val="en-US"/>
        </w:rPr>
        <w:t>sample size</w:t>
      </w:r>
      <w:r w:rsidR="00F56E6F">
        <w:rPr>
          <w:rFonts w:cstheme="majorHAnsi"/>
          <w:lang w:val="en-US"/>
        </w:rPr>
        <w:t>s</w:t>
      </w:r>
      <w:r>
        <w:rPr>
          <w:rFonts w:cstheme="majorHAnsi"/>
          <w:lang w:val="en-US"/>
        </w:rPr>
        <w:t xml:space="preserve"> resulted in greater inaccuracy and suggested an optimal sample size </w:t>
      </w:r>
      <w:r w:rsidR="00F56E6F">
        <w:rPr>
          <w:rFonts w:cstheme="majorHAnsi"/>
          <w:lang w:val="en-US"/>
        </w:rPr>
        <w:t xml:space="preserve">of </w:t>
      </w:r>
      <w:r>
        <w:rPr>
          <w:rFonts w:cstheme="majorHAnsi"/>
          <w:lang w:val="en-US"/>
        </w:rPr>
        <w:t xml:space="preserve">around 15 </w:t>
      </w:r>
      <w:r w:rsidR="00F56E6F">
        <w:rPr>
          <w:rFonts w:cstheme="majorHAnsi"/>
          <w:lang w:val="en-US"/>
        </w:rPr>
        <w:t xml:space="preserve">individuals </w:t>
      </w:r>
      <w:r>
        <w:rPr>
          <w:rFonts w:cstheme="majorHAnsi"/>
          <w:lang w:val="en-US"/>
        </w:rPr>
        <w:t xml:space="preserve">as a </w:t>
      </w:r>
      <w:commentRangeStart w:id="94"/>
      <w:r>
        <w:rPr>
          <w:rFonts w:cstheme="majorHAnsi"/>
          <w:lang w:val="en-US"/>
        </w:rPr>
        <w:t xml:space="preserve">trade-off between losing data </w:t>
      </w:r>
      <w:commentRangeEnd w:id="94"/>
      <w:r w:rsidR="00F56E6F">
        <w:rPr>
          <w:rStyle w:val="Marquedecommentaire"/>
        </w:rPr>
        <w:commentReference w:id="94"/>
      </w:r>
      <w:r>
        <w:rPr>
          <w:rFonts w:cstheme="majorHAnsi"/>
          <w:lang w:val="en-US"/>
        </w:rPr>
        <w:t xml:space="preserve">and maintaining accuracy. Our results </w:t>
      </w:r>
      <w:r w:rsidR="00F56E6F">
        <w:rPr>
          <w:rFonts w:cstheme="majorHAnsi"/>
          <w:lang w:val="en-US"/>
        </w:rPr>
        <w:t xml:space="preserve">provide </w:t>
      </w:r>
      <w:commentRangeStart w:id="95"/>
      <w:r>
        <w:rPr>
          <w:rFonts w:cstheme="majorHAnsi"/>
          <w:lang w:val="en-US"/>
        </w:rPr>
        <w:t xml:space="preserve">evidence </w:t>
      </w:r>
      <w:commentRangeEnd w:id="95"/>
      <w:r w:rsidR="00F56E6F">
        <w:rPr>
          <w:rStyle w:val="Marquedecommentaire"/>
        </w:rPr>
        <w:commentReference w:id="95"/>
      </w:r>
      <w:r>
        <w:rPr>
          <w:rFonts w:cstheme="majorHAnsi"/>
          <w:lang w:val="en-US"/>
        </w:rPr>
        <w:t xml:space="preserve">that </w:t>
      </w:r>
      <w:r w:rsidR="00F56E6F">
        <w:rPr>
          <w:rFonts w:cstheme="majorHAnsi"/>
          <w:lang w:val="en-US"/>
        </w:rPr>
        <w:t xml:space="preserve">the </w:t>
      </w:r>
      <w:r>
        <w:rPr>
          <w:rFonts w:cstheme="majorHAnsi"/>
          <w:lang w:val="en-US"/>
        </w:rPr>
        <w:t xml:space="preserve">minimum number of samples needed to adequately estimate landscape prevalence </w:t>
      </w:r>
      <w:r w:rsidR="00F56E6F">
        <w:rPr>
          <w:rFonts w:cstheme="majorHAnsi"/>
          <w:lang w:val="en-US"/>
        </w:rPr>
        <w:t>differ</w:t>
      </w:r>
      <w:r w:rsidR="006C138F">
        <w:rPr>
          <w:rFonts w:cstheme="majorHAnsi"/>
          <w:lang w:val="en-US"/>
        </w:rPr>
        <w:t>s</w:t>
      </w:r>
      <w:r w:rsidR="00F56E6F">
        <w:rPr>
          <w:rFonts w:cstheme="majorHAnsi"/>
          <w:lang w:val="en-US"/>
        </w:rPr>
        <w:t xml:space="preserve"> among </w:t>
      </w:r>
      <w:r>
        <w:rPr>
          <w:rFonts w:cstheme="majorHAnsi"/>
          <w:lang w:val="en-US"/>
        </w:rPr>
        <w:t>methods.</w:t>
      </w:r>
      <w:r w:rsidRPr="00064F6B">
        <w:rPr>
          <w:rFonts w:cstheme="majorHAnsi"/>
          <w:lang w:val="en-US"/>
        </w:rPr>
        <w:t xml:space="preserve"> </w:t>
      </w:r>
      <w:r>
        <w:rPr>
          <w:rFonts w:cstheme="majorHAnsi"/>
          <w:lang w:val="en-US"/>
        </w:rPr>
        <w:t xml:space="preserve">The only sampling method that reached a stable value </w:t>
      </w:r>
      <w:r w:rsidR="00F56E6F">
        <w:rPr>
          <w:rFonts w:cstheme="majorHAnsi"/>
          <w:lang w:val="en-US"/>
        </w:rPr>
        <w:t xml:space="preserve">following our sampling effort </w:t>
      </w:r>
      <w:r>
        <w:rPr>
          <w:rFonts w:cstheme="majorHAnsi"/>
          <w:lang w:val="en-US"/>
        </w:rPr>
        <w:t>was the observational snorkeling transects (around 10 samples) although the seine</w:t>
      </w:r>
      <w:r w:rsidR="00F56E6F">
        <w:rPr>
          <w:rFonts w:cstheme="majorHAnsi"/>
          <w:lang w:val="en-US"/>
        </w:rPr>
        <w:t xml:space="preserve"> net sampling</w:t>
      </w:r>
      <w:r>
        <w:rPr>
          <w:rFonts w:cstheme="majorHAnsi"/>
          <w:lang w:val="en-US"/>
        </w:rPr>
        <w:t xml:space="preserve"> and </w:t>
      </w:r>
      <w:r w:rsidR="00F56E6F">
        <w:rPr>
          <w:rFonts w:cstheme="majorHAnsi"/>
          <w:lang w:val="en-US"/>
        </w:rPr>
        <w:t xml:space="preserve">the </w:t>
      </w:r>
      <w:r>
        <w:rPr>
          <w:rFonts w:cstheme="majorHAnsi"/>
          <w:lang w:val="en-US"/>
        </w:rPr>
        <w:t xml:space="preserve">combination </w:t>
      </w:r>
      <w:r w:rsidR="00F56E6F">
        <w:rPr>
          <w:rFonts w:cstheme="majorHAnsi"/>
          <w:lang w:val="en-US"/>
        </w:rPr>
        <w:t xml:space="preserve">of sampling methods </w:t>
      </w:r>
      <w:r>
        <w:rPr>
          <w:rFonts w:cstheme="majorHAnsi"/>
          <w:lang w:val="en-US"/>
        </w:rPr>
        <w:t>showed less than</w:t>
      </w:r>
      <w:r w:rsidR="00F56E6F">
        <w:rPr>
          <w:rFonts w:cstheme="majorHAnsi"/>
          <w:lang w:val="en-US"/>
        </w:rPr>
        <w:t xml:space="preserve"> a</w:t>
      </w:r>
      <w:r>
        <w:rPr>
          <w:rFonts w:cstheme="majorHAnsi"/>
          <w:lang w:val="en-US"/>
        </w:rPr>
        <w:t xml:space="preserve"> 2% difference between resampled prevalence and actual prevalence after 35 samples (</w:t>
      </w:r>
      <w:r w:rsidRPr="005C08E1">
        <w:rPr>
          <w:rFonts w:cstheme="majorHAnsi"/>
          <w:color w:val="000000" w:themeColor="text1"/>
          <w:lang w:val="en-US"/>
        </w:rPr>
        <w:t xml:space="preserve">Table S17). </w:t>
      </w:r>
      <w:r>
        <w:rPr>
          <w:rFonts w:cstheme="majorHAnsi"/>
          <w:lang w:val="en-US"/>
        </w:rPr>
        <w:t>Indeed, snorkeling transects allow observations on more individuals than the fishing methods, explaining why it reaches stability faster and thus, need</w:t>
      </w:r>
      <w:r w:rsidR="00F56E6F">
        <w:rPr>
          <w:rFonts w:cstheme="majorHAnsi"/>
          <w:lang w:val="en-US"/>
        </w:rPr>
        <w:t>s</w:t>
      </w:r>
      <w:r>
        <w:rPr>
          <w:rFonts w:cstheme="majorHAnsi"/>
          <w:lang w:val="en-US"/>
        </w:rPr>
        <w:t xml:space="preserve"> </w:t>
      </w:r>
      <w:r w:rsidR="00F56E6F">
        <w:rPr>
          <w:rFonts w:cstheme="majorHAnsi"/>
          <w:lang w:val="en-US"/>
        </w:rPr>
        <w:t xml:space="preserve">less </w:t>
      </w:r>
      <w:r>
        <w:rPr>
          <w:rFonts w:cstheme="majorHAnsi"/>
          <w:lang w:val="en-US"/>
        </w:rPr>
        <w:t xml:space="preserve">sampling effort to </w:t>
      </w:r>
      <w:r w:rsidR="00F56E6F">
        <w:rPr>
          <w:rFonts w:cstheme="majorHAnsi"/>
          <w:lang w:val="en-US"/>
        </w:rPr>
        <w:t xml:space="preserve">accurately </w:t>
      </w:r>
      <w:r>
        <w:rPr>
          <w:rFonts w:cstheme="majorHAnsi"/>
          <w:lang w:val="en-US"/>
        </w:rPr>
        <w:t xml:space="preserve">measure prevalence. </w:t>
      </w:r>
      <w:commentRangeStart w:id="96"/>
      <w:commentRangeStart w:id="97"/>
      <w:r>
        <w:rPr>
          <w:rFonts w:cstheme="majorHAnsi"/>
          <w:lang w:val="en-US"/>
        </w:rPr>
        <w:t xml:space="preserve">35 sampling efforts were not exhaustive enough to capture the actual infection landscape prevalence </w:t>
      </w:r>
      <w:r w:rsidRPr="005C08E1">
        <w:rPr>
          <w:rFonts w:cstheme="majorHAnsi"/>
          <w:color w:val="000000" w:themeColor="text1"/>
          <w:lang w:val="en-US"/>
        </w:rPr>
        <w:t>(</w:t>
      </w:r>
      <w:commentRangeEnd w:id="96"/>
      <w:r w:rsidR="00F56E6F">
        <w:rPr>
          <w:rStyle w:val="Marquedecommentaire"/>
        </w:rPr>
        <w:commentReference w:id="96"/>
      </w:r>
      <w:commentRangeEnd w:id="97"/>
      <w:r w:rsidR="00DE7AB0">
        <w:rPr>
          <w:rStyle w:val="Marquedecommentaire"/>
        </w:rPr>
        <w:commentReference w:id="97"/>
      </w:r>
      <w:r w:rsidRPr="005C08E1">
        <w:rPr>
          <w:rFonts w:cstheme="majorHAnsi"/>
          <w:color w:val="000000" w:themeColor="text1"/>
          <w:lang w:val="en-US"/>
        </w:rPr>
        <w:t>Table S17). 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4025A5CE" w14:textId="77777777" w:rsidR="005C08E1" w:rsidRDefault="005C08E1" w:rsidP="005C08E1">
      <w:pPr>
        <w:spacing w:line="360" w:lineRule="auto"/>
        <w:jc w:val="both"/>
        <w:rPr>
          <w:rFonts w:cstheme="majorHAnsi"/>
          <w:b/>
          <w:bCs/>
          <w:lang w:val="en-US"/>
        </w:rPr>
      </w:pPr>
    </w:p>
    <w:p w14:paraId="7F56B13D" w14:textId="57084184" w:rsidR="005C08E1" w:rsidRPr="00D75C31" w:rsidRDefault="005C08E1" w:rsidP="005C08E1">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5C08E1">
        <w:rPr>
          <w:rFonts w:cstheme="majorHAnsi"/>
          <w:color w:val="000000" w:themeColor="text1"/>
          <w:lang w:val="en-US"/>
        </w:rPr>
        <w:t>Figure 3 and 4).</w:t>
      </w:r>
      <w:r>
        <w:rPr>
          <w:rFonts w:cstheme="majorHAnsi"/>
          <w:lang w:val="en-US"/>
        </w:rPr>
        <w:t xml:space="preserve"> Prevalence estimates varied among and within lakes. Regardless, we did not find evidence </w:t>
      </w:r>
      <w:r>
        <w:rPr>
          <w:rFonts w:cstheme="majorHAnsi"/>
          <w:lang w:val="en-US"/>
        </w:rPr>
        <w:lastRenderedPageBreak/>
        <w:t>of geographical patterns. Accordingly, none of the spatial attributes that we tested were good predictors of infection at small spatial scale (site-scale</w:t>
      </w:r>
      <w:r w:rsidRPr="005C08E1">
        <w:rPr>
          <w:rFonts w:cstheme="majorHAnsi"/>
          <w:color w:val="000000" w:themeColor="text1"/>
          <w:lang w:val="en-US"/>
        </w:rPr>
        <w:t xml:space="preserve">) (Table S18). Additional </w:t>
      </w:r>
      <w:r w:rsidRPr="006D2477">
        <w:rPr>
          <w:rFonts w:cstheme="majorHAnsi"/>
          <w:lang w:val="en-US"/>
        </w:rPr>
        <w:t xml:space="preserve">lakes </w:t>
      </w:r>
      <w:r>
        <w:rPr>
          <w:rFonts w:cstheme="majorHAnsi"/>
          <w:lang w:val="en-US"/>
        </w:rPr>
        <w:t>would</w:t>
      </w:r>
      <w:r w:rsidRPr="006D2477">
        <w:rPr>
          <w:rFonts w:cstheme="majorHAnsi"/>
          <w:lang w:val="en-US"/>
        </w:rPr>
        <w:t xml:space="preserve"> allow </w:t>
      </w:r>
      <w:r>
        <w:rPr>
          <w:rFonts w:cstheme="majorHAnsi"/>
          <w:lang w:val="en-US"/>
        </w:rPr>
        <w:t xml:space="preserve">us </w:t>
      </w:r>
      <w:r w:rsidRPr="006D2477">
        <w:rPr>
          <w:rFonts w:cstheme="majorHAnsi"/>
          <w:lang w:val="en-US"/>
        </w:rPr>
        <w:t>to confirm whether infection is spatially random, or patterns could not be detected because of our small lake sample size (N=14).</w:t>
      </w:r>
    </w:p>
    <w:p w14:paraId="3BDA7675" w14:textId="77777777" w:rsidR="005C08E1" w:rsidRDefault="005C08E1" w:rsidP="005C08E1">
      <w:pPr>
        <w:spacing w:line="360" w:lineRule="auto"/>
        <w:ind w:firstLine="708"/>
        <w:jc w:val="both"/>
        <w:rPr>
          <w:rFonts w:cstheme="majorHAnsi"/>
          <w:lang w:val="en-US"/>
        </w:rPr>
      </w:pPr>
    </w:p>
    <w:p w14:paraId="46FF45BD" w14:textId="0BE191E5" w:rsidR="005C08E1" w:rsidRPr="00D75C31" w:rsidRDefault="005C08E1" w:rsidP="005C08E1">
      <w:pPr>
        <w:spacing w:line="360" w:lineRule="auto"/>
        <w:ind w:firstLine="708"/>
        <w:jc w:val="both"/>
        <w:rPr>
          <w:rFonts w:cstheme="majorHAnsi"/>
          <w:lang w:val="en-US"/>
        </w:rPr>
      </w:pPr>
      <w:r>
        <w:rPr>
          <w:rFonts w:cstheme="majorHAnsi"/>
          <w:lang w:val="en-US"/>
        </w:rPr>
        <w:t xml:space="preserve">Frequency distributions are a great tool to investigate mechanisms behind 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For parasites, frequency occupation distributions have been revised so that host species 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In our case, frequency distributions were made to investigate the distribution of prevalence of black spot disease infection in lake fish communities. Accordingly, histograms do not show parasite frequency of species but rather frequency of lakes’ community with corresponding prevalence level. Results showed that frequency distributions differed between sampling methods, some suggesting a bimodal distribution tendency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xml:space="preserve">.A, B) and others with no obvious pattern (Figure </w:t>
      </w:r>
      <w:r w:rsidR="00262198" w:rsidRPr="00262198">
        <w:rPr>
          <w:rFonts w:cstheme="majorHAnsi"/>
          <w:color w:val="000000" w:themeColor="text1"/>
          <w:lang w:val="en-US"/>
        </w:rPr>
        <w:t>3</w:t>
      </w:r>
      <w:r w:rsidRPr="00262198">
        <w:rPr>
          <w:rFonts w:cstheme="majorHAnsi"/>
          <w:color w:val="000000" w:themeColor="text1"/>
          <w:lang w:val="en-US"/>
        </w:rPr>
        <w:t xml:space="preserve">.C, D). </w:t>
      </w:r>
      <w:r>
        <w:rPr>
          <w:rFonts w:cstheme="majorHAnsi"/>
          <w:lang w:val="en-US"/>
        </w:rPr>
        <w:t xml:space="preserve">While binomial shapes are frequently observed in frequency occupation distributions, some argue that they are an artifact of small sampling scale </w:t>
      </w:r>
      <w:r>
        <w:rPr>
          <w:rFonts w:cstheme="majorHAnsi"/>
          <w:lang w:val="en-US"/>
        </w:rPr>
        <w:fldChar w:fldCharType="begin"/>
      </w:r>
      <w:r>
        <w:rPr>
          <w:rFonts w:cstheme="majorHAnsi"/>
          <w:lang w:val="en-US"/>
        </w:rPr>
        <w:instrText xml:space="preserve"> ADDIN ZOTERO_ITEM CSL_CITATION {"citationID":"cxEVCI24","properties":{"formattedCitation":"(Nee et al., 1991)","plainCitation":"(Nee et al., 1991)","noteIndex":0},"citationItems":[{"id":10610,"uris":["http://zotero.org/groups/2585270/items/TE8NW9T3"],"itemData":{"id":10610,"type":"article-journal","container-title":"Oikos","DOI":"10.2307/3545450","ISSN":"0030-1299","issue":"1","note":"publisher: [Nordic Society Oikos, Wiley]","page":"83-87","source":"JSTOR","title":"Core and Satellite Species: Theory and Artefacts","title-short":"Core and Satellite Species","volume":"62","author":[{"family":"Nee","given":"Sean"},{"family":"Gregory","given":"Richard D."},{"family":"May","given":"Robert M."}],"issued":{"date-parts":[["1991"]]}}}],"schema":"https://github.com/citation-style-language/schema/raw/master/csl-citation.json"} </w:instrText>
      </w:r>
      <w:r>
        <w:rPr>
          <w:rFonts w:cstheme="majorHAnsi"/>
          <w:lang w:val="en-US"/>
        </w:rPr>
        <w:fldChar w:fldCharType="separate"/>
      </w:r>
      <w:r>
        <w:rPr>
          <w:rFonts w:cstheme="majorHAnsi"/>
          <w:noProof/>
          <w:lang w:val="en-US"/>
        </w:rPr>
        <w:t>(Nee et al., 1991)</w:t>
      </w:r>
      <w:r>
        <w:rPr>
          <w:rFonts w:cstheme="majorHAnsi"/>
          <w:lang w:val="en-US"/>
        </w:rPr>
        <w:fldChar w:fldCharType="end"/>
      </w:r>
      <w:r>
        <w:rPr>
          <w:rFonts w:cstheme="majorHAnsi"/>
          <w:lang w:val="en-US"/>
        </w:rPr>
        <w:t xml:space="preserve">. However, it revealed that lake community tend to display a high or low infection prevalence. Presuming that black spot trematodes dispersion is not limited by the final hosts’ movements (birds) across our study area, these high- and low-prevalence groups could present environmental characteristics that favor (or restrict) parasite abundance and transmission 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if these patterns of infection dynamics. </w:t>
      </w:r>
    </w:p>
    <w:p w14:paraId="4A233854" w14:textId="77777777" w:rsidR="005C08E1" w:rsidRPr="009235E2" w:rsidRDefault="005C08E1" w:rsidP="005C08E1">
      <w:pPr>
        <w:spacing w:line="360" w:lineRule="auto"/>
        <w:jc w:val="both"/>
        <w:rPr>
          <w:rFonts w:cstheme="majorHAnsi"/>
          <w:lang w:val="en-US"/>
        </w:rPr>
      </w:pPr>
    </w:p>
    <w:p w14:paraId="4434D218" w14:textId="025F2EC3" w:rsidR="005C08E1" w:rsidRDefault="005C08E1" w:rsidP="005C08E1">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lake-scale and that they influence observed prevalence distribution patterns. Accordingly, maps comparison </w:t>
      </w:r>
      <w:r w:rsidRPr="00262198">
        <w:rPr>
          <w:rFonts w:cstheme="majorHAnsi"/>
          <w:color w:val="000000" w:themeColor="text1"/>
          <w:lang w:val="en-US"/>
        </w:rPr>
        <w:t xml:space="preserve">(Figure </w:t>
      </w:r>
      <w:r w:rsidR="00262198" w:rsidRPr="00262198">
        <w:rPr>
          <w:rFonts w:cstheme="majorHAnsi"/>
          <w:color w:val="000000" w:themeColor="text1"/>
          <w:lang w:val="en-US"/>
        </w:rPr>
        <w:t>3</w:t>
      </w:r>
      <w:r w:rsidRPr="00262198">
        <w:rPr>
          <w:rFonts w:cstheme="majorHAnsi"/>
          <w:color w:val="000000" w:themeColor="text1"/>
          <w:lang w:val="en-US"/>
        </w:rPr>
        <w:t>) c</w:t>
      </w:r>
      <w:r>
        <w:rPr>
          <w:rFonts w:cstheme="majorHAnsi"/>
          <w:color w:val="000000" w:themeColor="text1"/>
          <w:lang w:val="en-US"/>
        </w:rPr>
        <w:t xml:space="preserve">learly show that lakes’ prevalence can be over or underestimated according to the method. For example, in lake Pin rouge, the transect method underestimated the community prevalence while in lake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overestimated the community prevalence (see </w:t>
      </w:r>
      <w:r w:rsidRPr="00262198">
        <w:rPr>
          <w:rFonts w:cstheme="majorHAnsi"/>
          <w:color w:val="000000" w:themeColor="text1"/>
          <w:lang w:val="en-US"/>
        </w:rPr>
        <w:t xml:space="preserve">Table </w:t>
      </w:r>
      <w:r w:rsidRPr="00262198">
        <w:rPr>
          <w:rFonts w:cstheme="majorHAnsi"/>
          <w:color w:val="000000" w:themeColor="text1"/>
          <w:lang w:val="en-US"/>
        </w:rPr>
        <w:lastRenderedPageBreak/>
        <w:t>S13). This evidence method-biases in field sampling of fish communities. If we tak</w:t>
      </w:r>
      <w:r>
        <w:rPr>
          <w:rFonts w:cstheme="majorHAnsi"/>
          <w:color w:val="000000" w:themeColor="text1"/>
          <w:lang w:val="en-US"/>
        </w:rPr>
        <w:t xml:space="preserve">e back the previous example, this means that the proportion of infected fishes sampled by seine nets in lake </w:t>
      </w:r>
      <w:proofErr w:type="spellStart"/>
      <w:r>
        <w:rPr>
          <w:rFonts w:cstheme="majorHAnsi"/>
          <w:color w:val="000000" w:themeColor="text1"/>
          <w:lang w:val="en-US"/>
        </w:rPr>
        <w:t>Croche</w:t>
      </w:r>
      <w:proofErr w:type="spellEnd"/>
      <w:r>
        <w:rPr>
          <w:rFonts w:cstheme="majorHAnsi"/>
          <w:color w:val="000000" w:themeColor="text1"/>
          <w:lang w:val="en-US"/>
        </w:rPr>
        <w:t xml:space="preserve"> was higher than the proportion sampled by the other methods. The method might have selected fish species with high host specificity, sampled infection hotspots, sampled older individuals with higher infection exposure or sampled active and bold individuals that have a higher infection risk. Although, our approach revealed method-biases in prevalence estimates, but it did not allow us to establish the mechanism behind this relationship. Moreover, method-biases seem to be lake-dependent.</w:t>
      </w:r>
    </w:p>
    <w:p w14:paraId="396CCBEB" w14:textId="77777777" w:rsidR="005C08E1" w:rsidRDefault="005C08E1" w:rsidP="005C08E1">
      <w:pPr>
        <w:spacing w:line="360" w:lineRule="auto"/>
        <w:jc w:val="both"/>
        <w:rPr>
          <w:rFonts w:cstheme="majorHAnsi"/>
          <w:b/>
          <w:bCs/>
          <w:lang w:val="en-US"/>
        </w:rPr>
      </w:pPr>
    </w:p>
    <w:p w14:paraId="1DD7D11D" w14:textId="1F54FA8D" w:rsidR="005C08E1" w:rsidRDefault="005C08E1" w:rsidP="005C08E1">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 xml:space="preserve">predictors (Figure </w:t>
      </w:r>
      <w:r w:rsidR="00262198" w:rsidRPr="00262198">
        <w:rPr>
          <w:rFonts w:cstheme="majorHAnsi"/>
          <w:color w:val="000000" w:themeColor="text1"/>
          <w:lang w:val="en-US"/>
        </w:rPr>
        <w:t>5</w:t>
      </w:r>
      <w:r w:rsidRPr="00262198">
        <w:rPr>
          <w:rFonts w:cstheme="majorHAnsi"/>
          <w:color w:val="000000" w:themeColor="text1"/>
          <w:lang w:val="en-US"/>
        </w:rPr>
        <w:t xml:space="preserve">, Table S18). </w:t>
      </w:r>
      <w:r>
        <w:rPr>
          <w:rFonts w:cstheme="majorHAnsi"/>
          <w:lang w:val="en-US"/>
        </w:rPr>
        <w:t>Here, the use a flexible approach to model empirical (data-driven) infection dynamics was supported by evidence of many non-linear patterns. Predictors are important to assess characteristics of infection hotspots and predict extinction risk with growing anthropogenic pressures. Furthermore, our results showed that small-scall parameters are better predictors of prevalence estimates than larger scale metrics (</w:t>
      </w:r>
      <w:proofErr w:type="spellStart"/>
      <w:r>
        <w:rPr>
          <w:rFonts w:cstheme="majorHAnsi"/>
          <w:lang w:val="en-US"/>
        </w:rPr>
        <w:t>e.g</w:t>
      </w:r>
      <w:proofErr w:type="spellEnd"/>
      <w:r>
        <w:rPr>
          <w:rFonts w:cstheme="majorHAnsi"/>
          <w:lang w:val="en-US"/>
        </w:rPr>
        <w:t xml:space="preserve">, lake- or landscape-scale parameters) suggesting local scale might be appropriate for management and conservation strategies. All </w:t>
      </w:r>
      <w:proofErr w:type="spellStart"/>
      <w:r>
        <w:rPr>
          <w:rFonts w:cstheme="majorHAnsi"/>
          <w:lang w:val="en-US"/>
        </w:rPr>
        <w:t>physico</w:t>
      </w:r>
      <w:proofErr w:type="spellEnd"/>
      <w:r>
        <w:rPr>
          <w:rFonts w:cstheme="majorHAnsi"/>
          <w:lang w:val="en-US"/>
        </w:rPr>
        <w:t>-chemistry parameters (turbidity, temperature, dissolved oxygen, conductivity, and pH) were good predictors of infection prevalence at site-scale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 xml:space="preserve">.A, B, C, D, E). Comparatively to infection assessment of fish populations and communities by </w:t>
      </w:r>
      <w:r>
        <w:rPr>
          <w:rFonts w:cstheme="majorHAnsi"/>
          <w:lang w:val="en-US"/>
        </w:rPr>
        <w:t xml:space="preserve">field surveys (or biological samples), water </w:t>
      </w:r>
      <w:proofErr w:type="spellStart"/>
      <w:r>
        <w:rPr>
          <w:rFonts w:cstheme="majorHAnsi"/>
          <w:lang w:val="en-US"/>
        </w:rPr>
        <w:t>physico</w:t>
      </w:r>
      <w:proofErr w:type="spellEnd"/>
      <w:r>
        <w:rPr>
          <w:rFonts w:cstheme="majorHAnsi"/>
          <w:lang w:val="en-US"/>
        </w:rPr>
        <w:t xml:space="preserve">-chemistry measurements do not require a lot of equipment, time and are non-invasive to organisms. Thus, water </w:t>
      </w:r>
      <w:proofErr w:type="spellStart"/>
      <w:r>
        <w:rPr>
          <w:rFonts w:cstheme="majorHAnsi"/>
          <w:lang w:val="en-US"/>
        </w:rPr>
        <w:t>physico</w:t>
      </w:r>
      <w:proofErr w:type="spellEnd"/>
      <w:r>
        <w:rPr>
          <w:rFonts w:cstheme="majorHAnsi"/>
          <w:lang w:val="en-US"/>
        </w:rPr>
        <w:t xml:space="preserve">-chemistry might be used as proxies of parasite infection for future monitoring and managing strategies. Consequently, we encourage researchers to investigate these relationships in other parasite species, geographical localities, and types of habitats as our data only snapshot the complexity of fish-parasite associations in natural systems. </w:t>
      </w:r>
    </w:p>
    <w:p w14:paraId="7B7DF7BC" w14:textId="77777777" w:rsidR="005C08E1" w:rsidRDefault="005C08E1" w:rsidP="005C08E1">
      <w:pPr>
        <w:spacing w:line="360" w:lineRule="auto"/>
        <w:ind w:firstLine="708"/>
        <w:jc w:val="both"/>
        <w:rPr>
          <w:rFonts w:cstheme="majorHAnsi"/>
          <w:lang w:val="en-US"/>
        </w:rPr>
      </w:pPr>
    </w:p>
    <w:p w14:paraId="2A95DBF6" w14:textId="5975E437" w:rsidR="005C08E1" w:rsidRDefault="005C08E1" w:rsidP="005C08E1">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lastRenderedPageBreak/>
        <w:t xml:space="preserve">sites (Figure </w:t>
      </w:r>
      <w:r w:rsidR="00262198" w:rsidRPr="00262198">
        <w:rPr>
          <w:rFonts w:cstheme="majorHAnsi"/>
          <w:color w:val="000000" w:themeColor="text1"/>
          <w:lang w:val="en-US"/>
        </w:rPr>
        <w:t>5</w:t>
      </w:r>
      <w:r w:rsidRPr="00262198">
        <w:rPr>
          <w:rFonts w:cstheme="majorHAnsi"/>
          <w:color w:val="000000" w:themeColor="text1"/>
          <w:lang w:val="en-US"/>
        </w:rPr>
        <w:t xml:space="preserve">.G). </w:t>
      </w:r>
      <w:r>
        <w:rPr>
          <w:rFonts w:cstheme="majorHAnsi"/>
          <w:lang w:val="en-US"/>
        </w:rPr>
        <w:t xml:space="preserve">Contrary to our findings, heavier infection has been measured in fishes associated with 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(Hartmann &amp; Nümann, 1977; Marcogliese et al., 2001; Ondrackova et al., 2004)</w:t>
      </w:r>
      <w:r>
        <w:rPr>
          <w:rFonts w:cstheme="majorHAnsi"/>
          <w:lang w:val="en-US"/>
        </w:rPr>
        <w:fldChar w:fldCharType="end"/>
      </w:r>
      <w:r>
        <w:rPr>
          <w:rFonts w:cstheme="majorHAnsi"/>
          <w:lang w:val="en-US"/>
        </w:rPr>
        <w:t xml:space="preserve">. On one hand, because cercariae have a short life-span </w:t>
      </w:r>
      <w:r>
        <w:rPr>
          <w:rFonts w:cstheme="majorHAnsi"/>
          <w:lang w:val="en-US"/>
        </w:rPr>
        <w:fldChar w:fldCharType="begin"/>
      </w:r>
      <w:r>
        <w:rPr>
          <w:rFonts w:cstheme="majorHAnsi"/>
          <w:lang w:val="en-US"/>
        </w:rPr>
        <w:instrText xml:space="preserve"> ADDIN ZOTERO_ITEM CSL_CITATION {"citationID":"0LjsFuPN","properties":{"formattedCitation":"(Combes et al., 1994; Pietrock &amp; Marcogliese, 2003)","plainCitation":"(Combes et al., 1994; Pietrock &amp; Marcogliese, 2003)","noteIndex":0},"citationItems":[{"id":3465,"uris":["http://zotero.org/groups/2585270/items/759SSP86"],"itemData":{"id":3465,"type":"article-journal","abstract":"Cercariae,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J."}],"issued":{"date-parts":[["2003",7]]}}}],"schema":"https://github.com/citation-style-language/schema/raw/master/csl-citation.json"} </w:instrText>
      </w:r>
      <w:r>
        <w:rPr>
          <w:rFonts w:cstheme="majorHAnsi"/>
          <w:lang w:val="en-US"/>
        </w:rPr>
        <w:fldChar w:fldCharType="separate"/>
      </w:r>
      <w:r>
        <w:rPr>
          <w:rFonts w:cstheme="majorHAnsi"/>
          <w:noProof/>
          <w:lang w:val="en-US"/>
        </w:rPr>
        <w:t>(Combes et al., 1994; Pietrock &amp; Marcogliese, 2003)</w:t>
      </w:r>
      <w:r>
        <w:rPr>
          <w:rFonts w:cstheme="majorHAnsi"/>
          <w:lang w:val="en-US"/>
        </w:rPr>
        <w:fldChar w:fldCharType="end"/>
      </w:r>
      <w:r>
        <w:rPr>
          <w:rFonts w:cstheme="majorHAnsi"/>
          <w:lang w:val="en-US"/>
        </w:rPr>
        <w:t xml:space="preserve">, physical barriers might prevent the free-living stage from encountering a suitable host. For instance, macroalgae have been shown to reduce the number of trematode cercariae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 For instance,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inert seaweed can obstruct transmission of trematodes cercariae to their mussel host. Similarly,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suggested that microplastic fibers might reduce success of infection by impeding cercariae to encounter their amphibian host. A treatment of complex shell surface of oysters also lead to reduction of 44% of cercariae in </w:t>
      </w:r>
      <w:proofErr w:type="spellStart"/>
      <w:r>
        <w:rPr>
          <w:rFonts w:cstheme="majorHAnsi"/>
          <w:lang w:val="en-US"/>
        </w:rPr>
        <w:t>a</w:t>
      </w:r>
      <w:proofErr w:type="spellEnd"/>
      <w:r>
        <w:rPr>
          <w:rFonts w:cstheme="majorHAnsi"/>
          <w:lang w:val="en-US"/>
        </w:rPr>
        <w:t xml:space="preserve"> experimental study </w:t>
      </w:r>
      <w:r>
        <w:rPr>
          <w:rFonts w:cstheme="majorHAnsi"/>
          <w:lang w:val="en-US"/>
        </w:rPr>
        <w:fldChar w:fldCharType="begin"/>
      </w:r>
      <w:r>
        <w:rPr>
          <w:rFonts w:cstheme="majorHAnsi"/>
          <w:lang w:val="en-US"/>
        </w:rPr>
        <w:instrText xml:space="preserve"> ADDIN ZOTERO_ITEM CSL_CITATION {"citationID":"75nFuqFx","properties":{"formattedCitation":"(Welsh et al., 2014)","plainCitation":"(Welsh et al., 2014)","noteIndex":0},"citationItems":[{"id":9978,"uris":["http://zotero.org/groups/2585270/items/CFE5LZ6D"],"itemData":{"id":9978,"type":"article-journal","abstract":"It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w:instrText>
      </w:r>
      <w:r w:rsidRPr="00694F43">
        <w:rPr>
          <w:rFonts w:cstheme="majorHAnsi"/>
          <w:lang w:val="en-US"/>
        </w:rPr>
        <w:instrText xml:space="preserve">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sidRPr="00694F43">
        <w:rPr>
          <w:rFonts w:cstheme="majorHAnsi"/>
          <w:noProof/>
          <w:lang w:val="en-US"/>
        </w:rPr>
        <w:t>(Welsh et al., 2014)</w:t>
      </w:r>
      <w:r>
        <w:rPr>
          <w:rFonts w:cstheme="majorHAnsi"/>
          <w:lang w:val="en-US"/>
        </w:rPr>
        <w:fldChar w:fldCharType="end"/>
      </w:r>
      <w:r>
        <w:rPr>
          <w:rFonts w:cstheme="majorHAnsi"/>
          <w:lang w:val="en-US"/>
        </w:rPr>
        <w:t>. In short, structural barriers might impede transmission by trapping cercariae, damaging them or consuming time of their short infective window. On the other hand, infected snails releasing cercariae in our lake system might not live or feed on macrophytes, explaining why we did not find a positive relationship between macrophyte cover and prevalence of infection in fishes. Indeed, if the association between macrophyte and snails don’t stand, there is no reason to think that increasing macrophyte would lead to an increase in cercariae release and accordingly prevalence of infection in the fish community. 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xml:space="preserve">. Consequently, we would not expect a strong relationship with macrophyte cover. </w:t>
      </w:r>
    </w:p>
    <w:p w14:paraId="52243F2A" w14:textId="77777777" w:rsidR="005C08E1" w:rsidRDefault="005C08E1" w:rsidP="005C08E1">
      <w:pPr>
        <w:spacing w:line="360" w:lineRule="auto"/>
        <w:ind w:firstLine="708"/>
        <w:jc w:val="both"/>
        <w:rPr>
          <w:rFonts w:cstheme="majorHAnsi"/>
          <w:lang w:val="en-US"/>
        </w:rPr>
      </w:pPr>
    </w:p>
    <w:p w14:paraId="5397FD15" w14:textId="75E46BCE" w:rsidR="005C08E1" w:rsidRDefault="005C08E1" w:rsidP="005C08E1">
      <w:pPr>
        <w:spacing w:line="360" w:lineRule="auto"/>
        <w:ind w:firstLine="708"/>
        <w:jc w:val="both"/>
        <w:rPr>
          <w:rFonts w:cstheme="majorHAnsi"/>
        </w:rPr>
      </w:pPr>
      <w:r>
        <w:rPr>
          <w:rFonts w:cstheme="majorHAnsi"/>
          <w:lang w:val="en-US"/>
        </w:rPr>
        <w:t xml:space="preserve">Our results suggest that community structure is a driving factor of prevalence of the black spot disease at small spatial scale. We found negative relationships with the total fish abundance, the non-host abundance and the Simpson’s diversity index </w:t>
      </w:r>
      <w:r w:rsidRPr="00262198">
        <w:rPr>
          <w:rFonts w:cstheme="majorHAnsi"/>
          <w:color w:val="000000" w:themeColor="text1"/>
          <w:lang w:val="en-US"/>
        </w:rPr>
        <w:t xml:space="preserve">(Figure </w:t>
      </w:r>
      <w:r w:rsidR="00262198" w:rsidRPr="00262198">
        <w:rPr>
          <w:rFonts w:cstheme="majorHAnsi"/>
          <w:color w:val="000000" w:themeColor="text1"/>
          <w:lang w:val="en-US"/>
        </w:rPr>
        <w:t>5</w:t>
      </w:r>
      <w:r w:rsidRPr="00262198">
        <w:rPr>
          <w:rFonts w:cstheme="majorHAnsi"/>
          <w:color w:val="000000" w:themeColor="text1"/>
          <w:lang w:val="en-US"/>
        </w:rPr>
        <w:t xml:space="preserve">.J, K, L). These results support the dilution effect hypothesis. Since total fish abundance and non-host abundance are positively correlated (Figure S1), we assume similar mechanisms explaining </w:t>
      </w:r>
      <w:r>
        <w:rPr>
          <w:rFonts w:cstheme="majorHAnsi"/>
          <w:lang w:val="en-US"/>
        </w:rPr>
        <w:t xml:space="preserve">why lower prevalence was measured in transect with higher fish abundance. First, a higher non-host fish abundance might </w:t>
      </w:r>
      <w:r>
        <w:rPr>
          <w:rFonts w:cstheme="majorHAnsi"/>
          <w:lang w:val="en-US"/>
        </w:rPr>
        <w:lastRenderedPageBreak/>
        <w:t xml:space="preserve">reduce prevalence estimate in fish communities by an unsuccessful infection attempt on a non-host individual (susceptibility barrier), by encountering individuals playing a structural barrier role or by inducing a behavior change that reduces encounter rate with fish hosts.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xml:space="preserve">) when mixed with non-host emerald </w:t>
      </w:r>
      <w:proofErr w:type="spellStart"/>
      <w:r>
        <w:rPr>
          <w:rFonts w:cstheme="majorHAnsi"/>
          <w:lang w:val="en-US"/>
        </w:rPr>
        <w:t>shinners</w:t>
      </w:r>
      <w:proofErr w:type="spellEnd"/>
      <w:r>
        <w:rPr>
          <w:rFonts w:cstheme="majorHAnsi"/>
          <w:lang w:val="en-US"/>
        </w:rPr>
        <w:t xml:space="preserve">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no difference when mixed with other non-host species, suggesting a behavioral change when </w:t>
      </w:r>
      <w:r w:rsidRPr="007F2C86">
        <w:rPr>
          <w:rFonts w:cstheme="majorHAnsi"/>
          <w:i/>
          <w:iCs/>
          <w:lang w:val="en-US"/>
        </w:rPr>
        <w:t xml:space="preserve">P. </w:t>
      </w:r>
      <w:proofErr w:type="spellStart"/>
      <w:r w:rsidRPr="007F2C86">
        <w:rPr>
          <w:rFonts w:cstheme="majorHAnsi"/>
          <w:i/>
          <w:iCs/>
          <w:lang w:val="en-US"/>
        </w:rPr>
        <w:t>promelas</w:t>
      </w:r>
      <w:proofErr w:type="spellEnd"/>
      <w:r>
        <w:rPr>
          <w:rFonts w:cstheme="majorHAnsi"/>
          <w:lang w:val="en-US"/>
        </w:rPr>
        <w:t xml:space="preserve"> and </w:t>
      </w:r>
      <w:r w:rsidRPr="007F2C86">
        <w:rPr>
          <w:rFonts w:cstheme="majorHAnsi"/>
          <w:i/>
          <w:iCs/>
          <w:lang w:val="en-US"/>
        </w:rPr>
        <w:t xml:space="preserve">N. </w:t>
      </w:r>
      <w:proofErr w:type="spellStart"/>
      <w:r w:rsidRPr="007F2C86">
        <w:rPr>
          <w:rFonts w:cstheme="majorHAnsi"/>
          <w:i/>
          <w:iCs/>
          <w:lang w:val="en-US"/>
        </w:rPr>
        <w:t>atherinoides</w:t>
      </w:r>
      <w:proofErr w:type="spellEnd"/>
      <w:r>
        <w:rPr>
          <w:rFonts w:cstheme="majorHAnsi"/>
          <w:lang w:val="en-US"/>
        </w:rPr>
        <w:t xml:space="preserve"> co-occur. This emphasis fish species identity role in dilution effect mechanisms. Accordingly, diverse communities in our system tend to be less infected than communities with dominant species. In our lake system, </w:t>
      </w:r>
      <w:r>
        <w:rPr>
          <w:rFonts w:cstheme="majorHAnsi"/>
          <w:i/>
          <w:iCs/>
          <w:lang w:val="en-US"/>
        </w:rPr>
        <w:t>L. gibbosus</w:t>
      </w:r>
      <w:r>
        <w:rPr>
          <w:rFonts w:cstheme="majorHAnsi"/>
          <w:lang w:val="en-US"/>
        </w:rPr>
        <w:t xml:space="preserve"> is a dominant species of littoral communities and the species with the higher infection prevalence across the landscape (</w:t>
      </w:r>
      <w:r w:rsidRPr="00DF4047">
        <w:rPr>
          <w:rFonts w:cstheme="majorHAnsi"/>
          <w:color w:val="FFC000"/>
          <w:lang w:val="en-US"/>
        </w:rPr>
        <w:t>Table S19</w:t>
      </w:r>
      <w:r>
        <w:rPr>
          <w:rFonts w:cstheme="majorHAnsi"/>
          <w:lang w:val="en-US"/>
        </w:rPr>
        <w:t xml:space="preserve">). 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might then decrease the overall prevalence in the community by modifying pumpkinseeds sunfish’s behavior that increases 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 local diversity of non-fish organisms could influence the infection in fish.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invertebrates diversity with infection prevalence in second intermediate host. In fact, non-host species can reduce infection success of cercariae by actively or passively feeding on them </w:t>
      </w:r>
      <w:r>
        <w:rPr>
          <w:rFonts w:cstheme="majorHAnsi"/>
          <w:lang w:val="en-US"/>
        </w:rPr>
        <w:fldChar w:fldCharType="begin"/>
      </w:r>
      <w:r>
        <w:rPr>
          <w:rFonts w:cstheme="majorHAnsi"/>
          <w:lang w:val="en-US"/>
        </w:rPr>
        <w:instrText xml:space="preserve"> ADDIN ZOTERO_ITEM CSL_CITATION {"citationID":"IjTCgDqy","properties":{"formattedCitation":"(D. Thieltges et al., 2013)","plainCitation":"(D. Thieltges et al., 2013)","noteIndex":0},"citationItems":[{"id":1983,"uris":["http://zotero.org/groups/2585270/items/HCLNLDVQ"],"itemData":{"id":1983,"type":"article-journal","abstract":"While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(D. 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08D4EBC5" w14:textId="77777777" w:rsidR="005C08E1" w:rsidRPr="00990B31" w:rsidRDefault="005C08E1" w:rsidP="005C08E1">
      <w:pPr>
        <w:spacing w:line="360" w:lineRule="auto"/>
        <w:jc w:val="both"/>
        <w:rPr>
          <w:rFonts w:cstheme="majorHAnsi"/>
        </w:rPr>
      </w:pPr>
    </w:p>
    <w:p w14:paraId="6B658F93" w14:textId="77777777" w:rsidR="005C08E1" w:rsidRDefault="005C08E1" w:rsidP="005C08E1">
      <w:pPr>
        <w:spacing w:line="360" w:lineRule="auto"/>
        <w:ind w:firstLine="708"/>
        <w:jc w:val="both"/>
        <w:rPr>
          <w:rFonts w:cstheme="majorHAnsi"/>
          <w:lang w:val="en-US"/>
        </w:rPr>
      </w:pPr>
      <w:r w:rsidRPr="00B32ED3">
        <w:rPr>
          <w:rFonts w:cstheme="majorHAnsi"/>
          <w:lang w:val="en-US"/>
        </w:rPr>
        <w:t xml:space="preserve">Understanding the process explaining dynamics of parasitic disease </w:t>
      </w:r>
      <w:r>
        <w:rPr>
          <w:rFonts w:cstheme="majorHAnsi"/>
          <w:lang w:val="en-US"/>
        </w:rPr>
        <w:t xml:space="preserve">across scale is fundamental to understand future infection and extinction risk in natural systems. Here we investigated context-dependencies of prevalence estimates of the black spot disease across multiple scales to skim over sampling effort relationship, sampling method bias, spatial occurrence patterns and environmental predictors. Results suggested that prevalence is distributed in a non-random heterogeneous way in the landscape with small sampling size largely overestimating regional prevalence. We evidenced inconsistent method-induced bias in prevalence estimates at </w:t>
      </w:r>
      <w:r>
        <w:rPr>
          <w:rFonts w:cstheme="majorHAnsi"/>
          <w:lang w:val="en-US"/>
        </w:rPr>
        <w:lastRenderedPageBreak/>
        <w:t xml:space="preserve">both lake and landscape-scale, sometimes leading to high variation in estimates. Method also influenced sampling effort needed to reach accurate landscape prevalence estimate, the observational snorkeling transects requiring the least. Best predictors of site-scale prevalence were small-scale metrics such as water </w:t>
      </w:r>
      <w:proofErr w:type="spellStart"/>
      <w:r>
        <w:rPr>
          <w:rFonts w:cstheme="majorHAnsi"/>
          <w:lang w:val="en-US"/>
        </w:rPr>
        <w:t>physico</w:t>
      </w:r>
      <w:proofErr w:type="spellEnd"/>
      <w:r>
        <w:rPr>
          <w:rFonts w:cstheme="majorHAnsi"/>
          <w:lang w:val="en-US"/>
        </w:rPr>
        <w:t xml:space="preserve">-chemistry and community structure metrics, suggesting small-scale monitoring and management might be appropriate for future conservation strategies. Our findings suggest encounter dilution effects by host decoy or physical obstruction. However, we observed many non-linearities in the effects suggesting complex interactions that we could not disentangle with our approach. Therefore, we encourage research to deepen knowledge to understand processes linking these predictors to infection parameters for future integration into sampling surveys and conservation plans. In short, we evidenced variations of infection prevalence across spatial scale, sampling effort and sampling methods. Hence, we urge researchers to take these into consideration in the context of comparative studies. </w:t>
      </w:r>
    </w:p>
    <w:p w14:paraId="3BF97EA0" w14:textId="77777777" w:rsidR="005C08E1" w:rsidRDefault="005C08E1" w:rsidP="005C08E1">
      <w:pPr>
        <w:spacing w:line="360" w:lineRule="auto"/>
        <w:jc w:val="both"/>
        <w:rPr>
          <w:rFonts w:cstheme="majorHAnsi"/>
          <w:lang w:val="en-US"/>
        </w:rPr>
      </w:pPr>
    </w:p>
    <w:p w14:paraId="36587A3D" w14:textId="386E81B0" w:rsidR="005C08E1" w:rsidRPr="00262198" w:rsidRDefault="00262198" w:rsidP="005C08E1">
      <w:pPr>
        <w:jc w:val="both"/>
        <w:rPr>
          <w:rFonts w:cstheme="majorHAnsi"/>
          <w:b/>
          <w:bCs/>
          <w:lang w:val="en-US"/>
        </w:rPr>
      </w:pPr>
      <w:r w:rsidRPr="00262198">
        <w:rPr>
          <w:rFonts w:cstheme="majorHAnsi"/>
          <w:b/>
          <w:bCs/>
          <w:lang w:val="en-US"/>
        </w:rPr>
        <w:t>Author’s c</w:t>
      </w:r>
      <w:r w:rsidR="005C08E1" w:rsidRPr="00262198">
        <w:rPr>
          <w:rFonts w:cstheme="majorHAnsi"/>
          <w:b/>
          <w:bCs/>
          <w:lang w:val="en-US"/>
        </w:rPr>
        <w:t>ontribution</w:t>
      </w:r>
      <w:r w:rsidRPr="00262198">
        <w:rPr>
          <w:rFonts w:cstheme="majorHAnsi"/>
          <w:b/>
          <w:bCs/>
          <w:lang w:val="en-US"/>
        </w:rPr>
        <w:t>s</w:t>
      </w:r>
    </w:p>
    <w:p w14:paraId="7B56535E" w14:textId="77777777" w:rsidR="005C08E1" w:rsidRPr="00262198" w:rsidRDefault="005C08E1" w:rsidP="005C08E1">
      <w:pPr>
        <w:jc w:val="both"/>
        <w:rPr>
          <w:rFonts w:cstheme="majorHAnsi"/>
          <w:b/>
          <w:bCs/>
          <w:lang w:val="en-US"/>
        </w:rPr>
      </w:pPr>
    </w:p>
    <w:p w14:paraId="3F9C169B" w14:textId="32D5E2D2" w:rsidR="00140491" w:rsidRPr="0019100E" w:rsidRDefault="005C08E1" w:rsidP="0019100E">
      <w:pPr>
        <w:jc w:val="both"/>
        <w:rPr>
          <w:rFonts w:cstheme="majorHAnsi"/>
          <w:lang w:val="en-US"/>
        </w:rPr>
      </w:pPr>
      <w:r w:rsidRPr="00262198">
        <w:rPr>
          <w:rFonts w:cstheme="majorHAnsi"/>
          <w:lang w:val="en-US"/>
        </w:rPr>
        <w:t>J</w:t>
      </w:r>
      <w:r w:rsidR="00262198">
        <w:rPr>
          <w:rFonts w:cstheme="majorHAnsi"/>
          <w:lang w:val="en-US"/>
        </w:rPr>
        <w:t>.</w:t>
      </w:r>
      <w:r w:rsidRPr="00262198">
        <w:rPr>
          <w:rFonts w:cstheme="majorHAnsi"/>
          <w:lang w:val="en-US"/>
        </w:rPr>
        <w:t>V</w:t>
      </w:r>
      <w:r w:rsidR="00262198">
        <w:rPr>
          <w:rFonts w:cstheme="majorHAnsi"/>
          <w:lang w:val="en-US"/>
        </w:rPr>
        <w:t xml:space="preserve">., E.H and S.A.B </w:t>
      </w:r>
      <w:r w:rsidR="00CD77FD">
        <w:rPr>
          <w:rFonts w:cstheme="majorHAnsi"/>
          <w:lang w:val="en-US"/>
        </w:rPr>
        <w:t>conceived</w:t>
      </w:r>
      <w:r w:rsidR="00262198">
        <w:rPr>
          <w:rFonts w:cstheme="majorHAnsi"/>
          <w:lang w:val="en-US"/>
        </w:rPr>
        <w:t xml:space="preserve"> the ideas, J.V. did the field work, J.V. led the data analyses with input from E.H. J.V. led the manuscript writing with input and revision from S.A.B and E.H.</w:t>
      </w:r>
    </w:p>
    <w:sectPr w:rsidR="00140491" w:rsidRPr="0019100E" w:rsidSect="00C632D9">
      <w:type w:val="continuous"/>
      <w:pgSz w:w="12240" w:h="15840"/>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ndra Ann Binning" w:date="2024-02-29T14:37:00Z" w:initials="SAB">
    <w:p w14:paraId="44DA7BAD" w14:textId="3A1C56D5" w:rsidR="004C320D" w:rsidRPr="00271F77" w:rsidRDefault="004C320D">
      <w:pPr>
        <w:pStyle w:val="Commentaire"/>
        <w:rPr>
          <w:lang w:val="en-US"/>
        </w:rPr>
      </w:pPr>
      <w:r>
        <w:rPr>
          <w:rStyle w:val="Marquedecommentaire"/>
        </w:rPr>
        <w:annotationRef/>
      </w:r>
      <w:r w:rsidRPr="00271F77">
        <w:rPr>
          <w:lang w:val="en-US"/>
        </w:rPr>
        <w:t>Eric should probably be last a</w:t>
      </w:r>
      <w:r>
        <w:rPr>
          <w:lang w:val="en-US"/>
        </w:rPr>
        <w:t xml:space="preserve">uthor on this </w:t>
      </w:r>
      <w:r w:rsidRPr="00271F77">
        <w:rPr>
          <w:lang w:val="en-US"/>
        </w:rPr>
        <w:sym w:font="Wingdings" w:char="F04A"/>
      </w:r>
    </w:p>
  </w:comment>
  <w:comment w:id="2" w:author="Sandra Ann Binning" w:date="2024-02-29T15:36:00Z" w:initials="SAB">
    <w:p w14:paraId="035ACB7A" w14:textId="39E2FFDF" w:rsidR="004C320D" w:rsidRPr="00EA18E4" w:rsidRDefault="004C320D">
      <w:pPr>
        <w:pStyle w:val="Commentaire"/>
        <w:rPr>
          <w:lang w:val="en-US"/>
        </w:rPr>
      </w:pPr>
      <w:r>
        <w:rPr>
          <w:rStyle w:val="Marquedecommentaire"/>
        </w:rPr>
        <w:annotationRef/>
      </w:r>
      <w:r w:rsidRPr="00EA18E4">
        <w:rPr>
          <w:lang w:val="en-US"/>
        </w:rPr>
        <w:t>Needs a wrap-up sentence</w:t>
      </w:r>
    </w:p>
  </w:comment>
  <w:comment w:id="3" w:author="Sandra Ann Binning" w:date="2024-02-29T15:36:00Z" w:initials="SAB">
    <w:p w14:paraId="13C280B0" w14:textId="349418D3" w:rsidR="004C320D" w:rsidRPr="00041B3C" w:rsidRDefault="004C320D">
      <w:pPr>
        <w:pStyle w:val="Commentaire"/>
        <w:rPr>
          <w:lang w:val="en-US"/>
        </w:rPr>
      </w:pPr>
      <w:r>
        <w:rPr>
          <w:rStyle w:val="Marquedecommentaire"/>
        </w:rPr>
        <w:annotationRef/>
      </w:r>
      <w:r w:rsidRPr="00041B3C">
        <w:rPr>
          <w:lang w:val="en-US"/>
        </w:rPr>
        <w:t>I thnk the best keywords a</w:t>
      </w:r>
      <w:r>
        <w:rPr>
          <w:lang w:val="en-US"/>
        </w:rPr>
        <w:t>re ones that are not in the title or abstract. This increases he likelihood of the paper coming up in a search</w:t>
      </w:r>
    </w:p>
  </w:comment>
  <w:comment w:id="5" w:author="Sandra Ann Binning" w:date="2024-02-29T15:37:00Z" w:initials="SAB">
    <w:p w14:paraId="42F5DA0E" w14:textId="37FA50FA" w:rsidR="004C320D" w:rsidRDefault="004C320D">
      <w:pPr>
        <w:pStyle w:val="Commentaire"/>
      </w:pPr>
      <w:r>
        <w:rPr>
          <w:rStyle w:val="Marquedecommentaire"/>
        </w:rPr>
        <w:annotationRef/>
      </w:r>
      <w:r>
        <w:t>Chrétien et al. 2023</w:t>
      </w:r>
    </w:p>
  </w:comment>
  <w:comment w:id="6" w:author="Sandra Ann Binning" w:date="2024-02-29T15:53:00Z" w:initials="SAB">
    <w:p w14:paraId="7BC505DB" w14:textId="4C062CFE" w:rsidR="004C320D" w:rsidRDefault="004C320D">
      <w:pPr>
        <w:pStyle w:val="Commentaire"/>
      </w:pPr>
      <w:r>
        <w:rPr>
          <w:rStyle w:val="Marquedecommentaire"/>
        </w:rPr>
        <w:annotationRef/>
      </w:r>
      <w:r>
        <w:t>Is used?</w:t>
      </w:r>
    </w:p>
  </w:comment>
  <w:comment w:id="7" w:author="Sandra Ann Binning" w:date="2024-02-29T15:53:00Z" w:initials="SAB">
    <w:p w14:paraId="7906AE90" w14:textId="1B5D24AE" w:rsidR="004C320D" w:rsidRPr="007569DF" w:rsidRDefault="004C320D">
      <w:pPr>
        <w:pStyle w:val="Commentaire"/>
        <w:rPr>
          <w:lang w:val="en-US"/>
        </w:rPr>
      </w:pPr>
      <w:r>
        <w:rPr>
          <w:rStyle w:val="Marquedecommentaire"/>
        </w:rPr>
        <w:annotationRef/>
      </w:r>
      <w:r w:rsidRPr="007569DF">
        <w:rPr>
          <w:lang w:val="en-US"/>
        </w:rPr>
        <w:t>Be specific here. At the r</w:t>
      </w:r>
      <w:r>
        <w:rPr>
          <w:lang w:val="en-US"/>
        </w:rPr>
        <w:t>ivers did not predict at the micrphabitat or whatever the results say. This specificity makes it easier to read and understand.</w:t>
      </w:r>
    </w:p>
  </w:comment>
  <w:comment w:id="8" w:author="Sandra Ann Binning" w:date="2024-02-29T16:07:00Z" w:initials="SAB">
    <w:p w14:paraId="1A4C893A" w14:textId="77777777" w:rsidR="004C320D" w:rsidRPr="00EA18E4" w:rsidRDefault="004C320D">
      <w:pPr>
        <w:pStyle w:val="Commentaire"/>
        <w:rPr>
          <w:lang w:val="en-US"/>
        </w:rPr>
      </w:pPr>
      <w:r>
        <w:rPr>
          <w:rStyle w:val="Marquedecommentaire"/>
        </w:rPr>
        <w:annotationRef/>
      </w:r>
      <w:r w:rsidRPr="00EA18E4">
        <w:rPr>
          <w:lang w:val="en-US"/>
        </w:rPr>
        <w:t>Worth including a definition here</w:t>
      </w:r>
    </w:p>
    <w:p w14:paraId="40AB35A9" w14:textId="25FA9C57" w:rsidR="004C320D" w:rsidRPr="00EA18E4" w:rsidRDefault="004C320D">
      <w:pPr>
        <w:pStyle w:val="Commentaire"/>
        <w:rPr>
          <w:lang w:val="en-US"/>
        </w:rPr>
      </w:pPr>
    </w:p>
  </w:comment>
  <w:comment w:id="9" w:author="Sandra Ann Binning" w:date="2024-02-29T16:08:00Z" w:initials="SAB">
    <w:p w14:paraId="3C6D0E29" w14:textId="3EC51CD4" w:rsidR="004C320D" w:rsidRPr="00EA18E4" w:rsidRDefault="004C320D">
      <w:pPr>
        <w:pStyle w:val="Commentaire"/>
        <w:rPr>
          <w:lang w:val="en-US"/>
        </w:rPr>
      </w:pPr>
      <w:r>
        <w:rPr>
          <w:rStyle w:val="Marquedecommentaire"/>
        </w:rPr>
        <w:annotationRef/>
      </w:r>
    </w:p>
  </w:comment>
  <w:comment w:id="11" w:author="Sandra Ann Binning" w:date="2024-02-29T16:14:00Z" w:initials="SAB">
    <w:p w14:paraId="439B3C96" w14:textId="73D7CD9D" w:rsidR="004C320D" w:rsidRPr="005B59C5" w:rsidRDefault="004C320D">
      <w:pPr>
        <w:pStyle w:val="Commentaire"/>
        <w:rPr>
          <w:lang w:val="en-US"/>
        </w:rPr>
      </w:pPr>
      <w:r>
        <w:rPr>
          <w:rStyle w:val="Marquedecommentaire"/>
        </w:rPr>
        <w:annotationRef/>
      </w:r>
      <w:r w:rsidRPr="005B59C5">
        <w:rPr>
          <w:lang w:val="en-US"/>
        </w:rPr>
        <w:t>I think you need a co</w:t>
      </w:r>
      <w:r>
        <w:rPr>
          <w:lang w:val="en-US"/>
        </w:rPr>
        <w:t>nclusion sentence like this to drive home the importance of the approach. It can be changed</w:t>
      </w:r>
    </w:p>
  </w:comment>
  <w:comment w:id="14" w:author="Sandra Ann Binning" w:date="2024-02-29T16:20:00Z" w:initials="SAB">
    <w:p w14:paraId="0458A18E" w14:textId="7661EDD5" w:rsidR="004C320D" w:rsidRPr="00221729" w:rsidRDefault="004C320D">
      <w:pPr>
        <w:pStyle w:val="Commentaire"/>
        <w:rPr>
          <w:lang w:val="en-US"/>
        </w:rPr>
      </w:pPr>
      <w:r>
        <w:rPr>
          <w:rStyle w:val="Marquedecommentaire"/>
        </w:rPr>
        <w:annotationRef/>
      </w:r>
      <w:r w:rsidRPr="00221729">
        <w:rPr>
          <w:lang w:val="en-US"/>
        </w:rPr>
        <w:t>This is not very convincing.</w:t>
      </w:r>
      <w:r>
        <w:rPr>
          <w:lang w:val="en-US"/>
        </w:rPr>
        <w:t xml:space="preserve"> Need a better argument than this just being coherent!</w:t>
      </w:r>
    </w:p>
  </w:comment>
  <w:comment w:id="16" w:author="Sandra Ann Binning" w:date="2024-02-29T16:25:00Z" w:initials="SAB">
    <w:p w14:paraId="364196A7" w14:textId="41A71713" w:rsidR="004C320D" w:rsidRPr="009B2190" w:rsidRDefault="004C320D">
      <w:pPr>
        <w:pStyle w:val="Commentaire"/>
        <w:rPr>
          <w:lang w:val="en-US"/>
        </w:rPr>
      </w:pPr>
      <w:r>
        <w:rPr>
          <w:rStyle w:val="Marquedecommentaire"/>
        </w:rPr>
        <w:annotationRef/>
      </w:r>
      <w:r w:rsidRPr="009B2190">
        <w:rPr>
          <w:lang w:val="en-US"/>
        </w:rPr>
        <w:t>Unclear from the way this i</w:t>
      </w:r>
      <w:r>
        <w:rPr>
          <w:lang w:val="en-US"/>
        </w:rPr>
        <w:t xml:space="preserve">s worded if this is an empirical study or a theoretical one. </w:t>
      </w:r>
    </w:p>
  </w:comment>
  <w:comment w:id="17" w:author="Sandra Ann Binning" w:date="2024-02-29T16:31:00Z" w:initials="SAB">
    <w:p w14:paraId="349E37C8" w14:textId="2BE46DE6" w:rsidR="004C320D" w:rsidRPr="009B2190" w:rsidRDefault="004C320D">
      <w:pPr>
        <w:pStyle w:val="Commentaire"/>
        <w:rPr>
          <w:lang w:val="en-US"/>
        </w:rPr>
      </w:pPr>
      <w:r>
        <w:rPr>
          <w:rStyle w:val="Marquedecommentaire"/>
        </w:rPr>
        <w:annotationRef/>
      </w:r>
      <w:r w:rsidRPr="009B2190">
        <w:rPr>
          <w:lang w:val="en-US"/>
        </w:rPr>
        <w:t>I am not sure I u</w:t>
      </w:r>
      <w:r>
        <w:rPr>
          <w:lang w:val="en-US"/>
        </w:rPr>
        <w:t>nderstand how the macaque example demonstrates this point. Can you clarify things a bit more?</w:t>
      </w:r>
    </w:p>
  </w:comment>
  <w:comment w:id="18" w:author="Sandra Ann Binning" w:date="2024-02-29T16:38:00Z" w:initials="SAB">
    <w:p w14:paraId="4B0423CD" w14:textId="5CFD074E" w:rsidR="004C320D" w:rsidRPr="00EA18E4" w:rsidRDefault="004C320D">
      <w:pPr>
        <w:pStyle w:val="Commentaire"/>
        <w:rPr>
          <w:lang w:val="en-US"/>
        </w:rPr>
      </w:pPr>
      <w:r>
        <w:rPr>
          <w:rStyle w:val="Marquedecommentaire"/>
        </w:rPr>
        <w:annotationRef/>
      </w:r>
      <w:r w:rsidRPr="00EA18E4">
        <w:rPr>
          <w:lang w:val="en-US"/>
        </w:rPr>
        <w:t>Behavioural traits (personality?)</w:t>
      </w:r>
    </w:p>
  </w:comment>
  <w:comment w:id="19" w:author="Sandra Ann Binning" w:date="2024-02-29T16:40:00Z" w:initials="SAB">
    <w:p w14:paraId="5F95B263" w14:textId="7F0C88FD" w:rsidR="004C320D" w:rsidRPr="00E03307" w:rsidRDefault="004C320D">
      <w:pPr>
        <w:pStyle w:val="Commentaire"/>
        <w:rPr>
          <w:lang w:val="en-US"/>
        </w:rPr>
      </w:pPr>
      <w:r>
        <w:rPr>
          <w:rStyle w:val="Marquedecommentaire"/>
        </w:rPr>
        <w:annotationRef/>
      </w:r>
      <w:r w:rsidRPr="00E03307">
        <w:rPr>
          <w:lang w:val="en-US"/>
        </w:rPr>
        <w:t>Here do you mean a h</w:t>
      </w:r>
      <w:r>
        <w:rPr>
          <w:lang w:val="en-US"/>
        </w:rPr>
        <w:t>ost that is not part of the paraite’s life cycle? I thnk you should be explicit here</w:t>
      </w:r>
    </w:p>
  </w:comment>
  <w:comment w:id="22" w:author="Sandra Ann Binning" w:date="2024-02-29T16:41:00Z" w:initials="SAB">
    <w:p w14:paraId="4FA4B9B1" w14:textId="3E46FB3E" w:rsidR="004C320D" w:rsidRPr="00E03307" w:rsidRDefault="004C320D">
      <w:pPr>
        <w:pStyle w:val="Commentaire"/>
        <w:rPr>
          <w:lang w:val="en-US"/>
        </w:rPr>
      </w:pPr>
      <w:r>
        <w:rPr>
          <w:rStyle w:val="Marquedecommentaire"/>
        </w:rPr>
        <w:annotationRef/>
      </w:r>
      <w:r w:rsidRPr="00E03307">
        <w:rPr>
          <w:lang w:val="en-US"/>
        </w:rPr>
        <w:t xml:space="preserve">You mention this above (see </w:t>
      </w:r>
      <w:r>
        <w:rPr>
          <w:lang w:val="en-US"/>
        </w:rPr>
        <w:t>highlighted sentence) and then come back to it here. This breaks the flow of ideas. Can you rephrase the above section to introduce the idea of abiotic components down here instead?</w:t>
      </w:r>
    </w:p>
  </w:comment>
  <w:comment w:id="25" w:author="Sandra Ann Binning" w:date="2024-02-29T16:46:00Z" w:initials="SAB">
    <w:p w14:paraId="0F1B1DE5" w14:textId="38F384C4" w:rsidR="004C320D" w:rsidRPr="00E03307" w:rsidRDefault="004C320D">
      <w:pPr>
        <w:pStyle w:val="Commentaire"/>
        <w:rPr>
          <w:lang w:val="en-US"/>
        </w:rPr>
      </w:pPr>
      <w:r>
        <w:rPr>
          <w:rStyle w:val="Marquedecommentaire"/>
        </w:rPr>
        <w:annotationRef/>
      </w:r>
      <w:r w:rsidRPr="00E03307">
        <w:rPr>
          <w:lang w:val="en-US"/>
        </w:rPr>
        <w:t xml:space="preserve">This is a valuable point, </w:t>
      </w:r>
      <w:r>
        <w:rPr>
          <w:lang w:val="en-US"/>
        </w:rPr>
        <w:t>but I am not sure if here is the right place for it.</w:t>
      </w:r>
    </w:p>
  </w:comment>
  <w:comment w:id="28" w:author="Sandra Ann Binning" w:date="2024-02-29T16:59:00Z" w:initials="SAB">
    <w:p w14:paraId="3232BF42" w14:textId="7CB305F2" w:rsidR="004C320D" w:rsidRPr="00E109E6" w:rsidRDefault="004C320D">
      <w:pPr>
        <w:pStyle w:val="Commentaire"/>
        <w:rPr>
          <w:lang w:val="en-US"/>
        </w:rPr>
      </w:pPr>
      <w:r>
        <w:rPr>
          <w:rStyle w:val="Marquedecommentaire"/>
        </w:rPr>
        <w:annotationRef/>
      </w:r>
      <w:r w:rsidRPr="00E109E6">
        <w:rPr>
          <w:lang w:val="en-US"/>
        </w:rPr>
        <w:t>I would think that most s</w:t>
      </w:r>
      <w:r>
        <w:rPr>
          <w:lang w:val="en-US"/>
        </w:rPr>
        <w:t>ampling designs want to maximize accuracy rather than precision (of course both are desirable). I am not sure I follow your argument here.</w:t>
      </w:r>
    </w:p>
  </w:comment>
  <w:comment w:id="29" w:author="Sandra Ann Binning" w:date="2024-02-29T17:11:00Z" w:initials="SAB">
    <w:p w14:paraId="4448ADED" w14:textId="279F6DB1" w:rsidR="004C320D" w:rsidRPr="004657E7" w:rsidRDefault="004C320D">
      <w:pPr>
        <w:pStyle w:val="Commentaire"/>
        <w:rPr>
          <w:lang w:val="en-US"/>
        </w:rPr>
      </w:pPr>
      <w:r>
        <w:rPr>
          <w:rStyle w:val="Marquedecommentaire"/>
        </w:rPr>
        <w:annotationRef/>
      </w:r>
      <w:r w:rsidRPr="004657E7">
        <w:rPr>
          <w:lang w:val="en-US"/>
        </w:rPr>
        <w:t>This is all very repetitive o</w:t>
      </w:r>
      <w:r>
        <w:rPr>
          <w:lang w:val="en-US"/>
        </w:rPr>
        <w:t>f stud that was mentioned above re. trap vs. seine net. I think you can condense it (the intro is already very long)</w:t>
      </w:r>
    </w:p>
  </w:comment>
  <w:comment w:id="30" w:author="Sandra Ann Binning" w:date="2024-02-29T17:13:00Z" w:initials="SAB">
    <w:p w14:paraId="0E037C76" w14:textId="3447F06B" w:rsidR="004C320D" w:rsidRPr="004657E7" w:rsidRDefault="004C320D">
      <w:pPr>
        <w:pStyle w:val="Commentaire"/>
        <w:rPr>
          <w:lang w:val="en-US"/>
        </w:rPr>
      </w:pPr>
      <w:r>
        <w:rPr>
          <w:rStyle w:val="Marquedecommentaire"/>
        </w:rPr>
        <w:annotationRef/>
      </w:r>
      <w:r w:rsidRPr="004657E7">
        <w:rPr>
          <w:lang w:val="en-US"/>
        </w:rPr>
        <w:t>It is not clear to m</w:t>
      </w:r>
      <w:r>
        <w:rPr>
          <w:lang w:val="en-US"/>
        </w:rPr>
        <w:t>e how this is different from the paragraph on the fishing method used above. All of that is related to sampling design I think. Or am I missing something?</w:t>
      </w:r>
    </w:p>
  </w:comment>
  <w:comment w:id="31" w:author="Sandra Ann Binning" w:date="2024-03-01T19:57:00Z" w:initials="SAB">
    <w:p w14:paraId="71BBA816" w14:textId="46285A8A" w:rsidR="004C320D" w:rsidRPr="00C53B94" w:rsidRDefault="004C320D">
      <w:pPr>
        <w:pStyle w:val="Commentaire"/>
        <w:rPr>
          <w:lang w:val="en-US"/>
        </w:rPr>
      </w:pPr>
      <w:r>
        <w:rPr>
          <w:rStyle w:val="Marquedecommentaire"/>
        </w:rPr>
        <w:annotationRef/>
      </w:r>
      <w:r w:rsidRPr="00C53B94">
        <w:rPr>
          <w:lang w:val="en-US"/>
        </w:rPr>
        <w:t>This is unclear. I thin yo</w:t>
      </w:r>
      <w:r>
        <w:rPr>
          <w:lang w:val="en-US"/>
        </w:rPr>
        <w:t>u can be more explicit here about what you mean by fine-scale in your study</w:t>
      </w:r>
    </w:p>
  </w:comment>
  <w:comment w:id="34" w:author="Sandra Ann Binning" w:date="2024-03-02T20:40:00Z" w:initials="SAB">
    <w:p w14:paraId="4EE88DCF" w14:textId="4F1C0203" w:rsidR="004C320D" w:rsidRPr="00EA18E4" w:rsidRDefault="004C320D">
      <w:pPr>
        <w:pStyle w:val="Commentaire"/>
        <w:rPr>
          <w:lang w:val="en-US"/>
        </w:rPr>
      </w:pPr>
      <w:r>
        <w:rPr>
          <w:rStyle w:val="Marquedecommentaire"/>
        </w:rPr>
        <w:annotationRef/>
      </w:r>
      <w:r w:rsidRPr="00EA18E4">
        <w:rPr>
          <w:lang w:val="en-US"/>
        </w:rPr>
        <w:t>Height differneces is not clear</w:t>
      </w:r>
    </w:p>
  </w:comment>
  <w:comment w:id="37" w:author="Sandra Ann Binning" w:date="2024-03-02T20:49:00Z" w:initials="SAB">
    <w:p w14:paraId="09C0B7A6" w14:textId="22A48842" w:rsidR="004C320D" w:rsidRPr="00C66ED7" w:rsidRDefault="004C320D">
      <w:pPr>
        <w:pStyle w:val="Commentaire"/>
        <w:rPr>
          <w:lang w:val="en-US"/>
        </w:rPr>
      </w:pPr>
      <w:r>
        <w:rPr>
          <w:rStyle w:val="Marquedecommentaire"/>
        </w:rPr>
        <w:annotationRef/>
      </w:r>
      <w:r w:rsidRPr="00C66ED7">
        <w:rPr>
          <w:lang w:val="en-US"/>
        </w:rPr>
        <w:t>Any reason given for this</w:t>
      </w:r>
      <w:r>
        <w:rPr>
          <w:lang w:val="en-US"/>
        </w:rPr>
        <w:t>?</w:t>
      </w:r>
    </w:p>
  </w:comment>
  <w:comment w:id="41" w:author="Sandra Ann Binning" w:date="2024-03-02T20:55:00Z" w:initials="SAB">
    <w:p w14:paraId="7D021AC4" w14:textId="7DCF7BED" w:rsidR="004C320D" w:rsidRPr="00802EAA" w:rsidRDefault="004C320D">
      <w:pPr>
        <w:pStyle w:val="Commentaire"/>
        <w:rPr>
          <w:lang w:val="en-US"/>
        </w:rPr>
      </w:pPr>
      <w:r>
        <w:rPr>
          <w:rStyle w:val="Marquedecommentaire"/>
        </w:rPr>
        <w:annotationRef/>
      </w:r>
      <w:r w:rsidRPr="00802EAA">
        <w:rPr>
          <w:lang w:val="en-US"/>
        </w:rPr>
        <w:t>A reviewer might want to s</w:t>
      </w:r>
      <w:r>
        <w:rPr>
          <w:lang w:val="en-US"/>
        </w:rPr>
        <w:t>ee whether this somehow biased the results</w:t>
      </w:r>
    </w:p>
  </w:comment>
  <w:comment w:id="42" w:author="Sandra Ann Binning" w:date="2024-03-11T08:22:00Z" w:initials="SAB">
    <w:p w14:paraId="390BDF5F" w14:textId="69BAB2A8" w:rsidR="004C320D" w:rsidRPr="00C449BA" w:rsidRDefault="004C320D">
      <w:pPr>
        <w:pStyle w:val="Commentaire"/>
        <w:rPr>
          <w:lang w:val="en-US"/>
        </w:rPr>
      </w:pPr>
      <w:r>
        <w:rPr>
          <w:rStyle w:val="Marquedecommentaire"/>
        </w:rPr>
        <w:annotationRef/>
      </w:r>
      <w:r w:rsidRPr="00C449BA">
        <w:rPr>
          <w:lang w:val="en-US"/>
        </w:rPr>
        <w:t>Joelle Lafond would like to s</w:t>
      </w:r>
      <w:r>
        <w:rPr>
          <w:lang w:val="en-US"/>
        </w:rPr>
        <w:t>ample these species this summer and was wondering which lakes she should target. I told her to get in touch with you.</w:t>
      </w:r>
    </w:p>
  </w:comment>
  <w:comment w:id="43" w:author="Sandra Ann Binning" w:date="2024-03-11T08:23:00Z" w:initials="SAB">
    <w:p w14:paraId="68AC3731" w14:textId="49049CBD" w:rsidR="004C320D" w:rsidRPr="00C2024E" w:rsidRDefault="004C320D">
      <w:pPr>
        <w:pStyle w:val="Commentaire"/>
        <w:rPr>
          <w:lang w:val="en-US"/>
        </w:rPr>
      </w:pPr>
      <w:r>
        <w:rPr>
          <w:rStyle w:val="Marquedecommentaire"/>
        </w:rPr>
        <w:annotationRef/>
      </w:r>
      <w:r w:rsidRPr="00C2024E">
        <w:rPr>
          <w:lang w:val="en-US"/>
        </w:rPr>
        <w:t>Perhaps explain why?</w:t>
      </w:r>
    </w:p>
  </w:comment>
  <w:comment w:id="44" w:author="Sandra Ann Binning" w:date="2024-03-11T08:24:00Z" w:initials="SAB">
    <w:p w14:paraId="36C53E53" w14:textId="666B8B35" w:rsidR="004C320D" w:rsidRPr="00C449BA" w:rsidRDefault="004C320D">
      <w:pPr>
        <w:pStyle w:val="Commentaire"/>
        <w:rPr>
          <w:lang w:val="en-US"/>
        </w:rPr>
      </w:pPr>
      <w:r>
        <w:rPr>
          <w:rStyle w:val="Marquedecommentaire"/>
        </w:rPr>
        <w:annotationRef/>
      </w:r>
      <w:r w:rsidRPr="00C449BA">
        <w:rPr>
          <w:lang w:val="en-US"/>
        </w:rPr>
        <w:t>I don’t think this is ne</w:t>
      </w:r>
      <w:r>
        <w:rPr>
          <w:lang w:val="en-US"/>
        </w:rPr>
        <w:t>cessary. YOu will only be including data on the lakes that have fish, so no need to mention the lakes that didn’t in the end</w:t>
      </w:r>
    </w:p>
  </w:comment>
  <w:comment w:id="45" w:author="Sandra Ann Binning" w:date="2024-03-11T08:25:00Z" w:initials="SAB">
    <w:p w14:paraId="6188C6F5" w14:textId="4260C7B3" w:rsidR="004C320D" w:rsidRPr="00C449BA" w:rsidRDefault="004C320D">
      <w:pPr>
        <w:pStyle w:val="Commentaire"/>
        <w:rPr>
          <w:lang w:val="en-US"/>
        </w:rPr>
      </w:pPr>
      <w:r>
        <w:rPr>
          <w:rStyle w:val="Marquedecommentaire"/>
        </w:rPr>
        <w:annotationRef/>
      </w:r>
      <w:r w:rsidRPr="00C449BA">
        <w:rPr>
          <w:lang w:val="en-US"/>
        </w:rPr>
        <w:t>Does this mean that if a</w:t>
      </w:r>
      <w:r>
        <w:rPr>
          <w:lang w:val="en-US"/>
        </w:rPr>
        <w:t xml:space="preserve"> fish swam into the transect from behind, it was excluded? Maybe clarify this a bit. </w:t>
      </w:r>
    </w:p>
  </w:comment>
  <w:comment w:id="46" w:author="Sandra Ann Binning" w:date="2024-03-11T15:56:00Z" w:initials="SAB">
    <w:p w14:paraId="3B38B704" w14:textId="75028624" w:rsidR="004C320D" w:rsidRPr="00783288" w:rsidRDefault="004C320D">
      <w:pPr>
        <w:pStyle w:val="Commentaire"/>
        <w:rPr>
          <w:lang w:val="en-US"/>
        </w:rPr>
      </w:pPr>
      <w:r>
        <w:rPr>
          <w:rStyle w:val="Marquedecommentaire"/>
        </w:rPr>
        <w:annotationRef/>
      </w:r>
      <w:r w:rsidRPr="00783288">
        <w:rPr>
          <w:lang w:val="en-US"/>
        </w:rPr>
        <w:t>Can you be more precise h</w:t>
      </w:r>
      <w:r>
        <w:rPr>
          <w:lang w:val="en-US"/>
        </w:rPr>
        <w:t>ere?</w:t>
      </w:r>
    </w:p>
  </w:comment>
  <w:comment w:id="47" w:author="Sandra Ann Binning" w:date="2024-03-11T15:57:00Z" w:initials="SAB">
    <w:p w14:paraId="1D00B9B3" w14:textId="680D1384" w:rsidR="004C320D" w:rsidRPr="00C2024E" w:rsidRDefault="004C320D">
      <w:pPr>
        <w:pStyle w:val="Commentaire"/>
        <w:rPr>
          <w:lang w:val="en-US"/>
        </w:rPr>
      </w:pPr>
      <w:r>
        <w:rPr>
          <w:rStyle w:val="Marquedecommentaire"/>
        </w:rPr>
        <w:annotationRef/>
      </w:r>
      <w:r w:rsidRPr="00C2024E">
        <w:rPr>
          <w:lang w:val="en-US"/>
        </w:rPr>
        <w:t>On ice? Or ambient temperature?</w:t>
      </w:r>
    </w:p>
  </w:comment>
  <w:comment w:id="48" w:author="Sandra Ann Binning" w:date="2024-03-11T15:58:00Z" w:initials="SAB">
    <w:p w14:paraId="76020DBC" w14:textId="582995CE" w:rsidR="004C320D" w:rsidRPr="00783288" w:rsidRDefault="004C320D">
      <w:pPr>
        <w:pStyle w:val="Commentaire"/>
        <w:rPr>
          <w:lang w:val="en-US"/>
        </w:rPr>
      </w:pPr>
      <w:r>
        <w:rPr>
          <w:rStyle w:val="Marquedecommentaire"/>
        </w:rPr>
        <w:annotationRef/>
      </w:r>
      <w:r w:rsidRPr="00783288">
        <w:rPr>
          <w:lang w:val="en-US"/>
        </w:rPr>
        <w:t>How many viales for each m</w:t>
      </w:r>
      <w:r>
        <w:rPr>
          <w:lang w:val="en-US"/>
        </w:rPr>
        <w:t>easure from each transect?</w:t>
      </w:r>
    </w:p>
  </w:comment>
  <w:comment w:id="49" w:author="Sandra Ann Binning" w:date="2024-03-11T15:59:00Z" w:initials="SAB">
    <w:p w14:paraId="7E374692" w14:textId="3EFBB34F" w:rsidR="004C320D" w:rsidRPr="00783288" w:rsidRDefault="004C320D">
      <w:pPr>
        <w:pStyle w:val="Commentaire"/>
        <w:rPr>
          <w:lang w:val="en-US"/>
        </w:rPr>
      </w:pPr>
      <w:r>
        <w:rPr>
          <w:rStyle w:val="Marquedecommentaire"/>
        </w:rPr>
        <w:annotationRef/>
      </w:r>
      <w:r w:rsidRPr="00783288">
        <w:rPr>
          <w:lang w:val="en-US"/>
        </w:rPr>
        <w:t>What was done at MIL v</w:t>
      </w:r>
      <w:r>
        <w:rPr>
          <w:lang w:val="en-US"/>
        </w:rPr>
        <w:t>s the SBL? Specify</w:t>
      </w:r>
    </w:p>
  </w:comment>
  <w:comment w:id="51" w:author="Sandra Ann Binning" w:date="2024-03-12T09:09:00Z" w:initials="SAB">
    <w:p w14:paraId="58CDD94F" w14:textId="5E95AC49" w:rsidR="004C320D" w:rsidRPr="00C2024E" w:rsidRDefault="004C320D">
      <w:pPr>
        <w:pStyle w:val="Commentaire"/>
        <w:rPr>
          <w:lang w:val="en-US"/>
        </w:rPr>
      </w:pPr>
      <w:r>
        <w:rPr>
          <w:rStyle w:val="Marquedecommentaire"/>
        </w:rPr>
        <w:annotationRef/>
      </w:r>
      <w:r w:rsidRPr="00C2024E">
        <w:rPr>
          <w:lang w:val="en-US"/>
        </w:rPr>
        <w:t>This last oart is not clea</w:t>
      </w:r>
      <w:r>
        <w:rPr>
          <w:lang w:val="en-US"/>
        </w:rPr>
        <w:t>r. I think you need to explain this choice.</w:t>
      </w:r>
    </w:p>
  </w:comment>
  <w:comment w:id="52" w:author="Sandra Ann Binning" w:date="2024-03-12T09:15:00Z" w:initials="SAB">
    <w:p w14:paraId="16B34A89" w14:textId="22876247" w:rsidR="004C320D" w:rsidRPr="004C320D" w:rsidRDefault="004C320D">
      <w:pPr>
        <w:pStyle w:val="Commentaire"/>
        <w:rPr>
          <w:lang w:val="en-US"/>
        </w:rPr>
      </w:pPr>
      <w:r>
        <w:rPr>
          <w:rStyle w:val="Marquedecommentaire"/>
        </w:rPr>
        <w:annotationRef/>
      </w:r>
      <w:r w:rsidRPr="004C320D">
        <w:rPr>
          <w:lang w:val="en-US"/>
        </w:rPr>
        <w:t>Tendency to what? This pa</w:t>
      </w:r>
      <w:r>
        <w:rPr>
          <w:lang w:val="en-US"/>
        </w:rPr>
        <w:t>rt of the sentence is unclear</w:t>
      </w:r>
    </w:p>
  </w:comment>
  <w:comment w:id="53" w:author="Sandra Ann Binning" w:date="2024-03-12T09:14:00Z" w:initials="SAB">
    <w:p w14:paraId="35BF9217" w14:textId="77777777" w:rsidR="004C320D" w:rsidRDefault="004C320D">
      <w:pPr>
        <w:pStyle w:val="Commentaire"/>
        <w:rPr>
          <w:lang w:val="en-US"/>
        </w:rPr>
      </w:pPr>
      <w:r>
        <w:rPr>
          <w:rStyle w:val="Marquedecommentaire"/>
        </w:rPr>
        <w:annotationRef/>
      </w:r>
      <w:r w:rsidRPr="004C320D">
        <w:rPr>
          <w:lang w:val="en-US"/>
        </w:rPr>
        <w:t>I know what you mean,</w:t>
      </w:r>
      <w:r>
        <w:rPr>
          <w:lang w:val="en-US"/>
        </w:rPr>
        <w:t xml:space="preserve"> but steady is a bit imprecise. Was there a more objective way to assess what the sampling effort needed to achieve maximum accuracy and precision is?</w:t>
      </w:r>
    </w:p>
    <w:p w14:paraId="44DEFAEB" w14:textId="755AC189" w:rsidR="004C320D" w:rsidRPr="004C320D" w:rsidRDefault="004C320D">
      <w:pPr>
        <w:pStyle w:val="Commentaire"/>
        <w:rPr>
          <w:lang w:val="en-US"/>
        </w:rPr>
      </w:pPr>
    </w:p>
  </w:comment>
  <w:comment w:id="54" w:author="Juliane Vigneault" w:date="2024-03-16T11:55:00Z" w:initials="JV">
    <w:p w14:paraId="15C80E73" w14:textId="77777777" w:rsidR="00D34A47" w:rsidRDefault="00D34A47" w:rsidP="00D34A47">
      <w:r>
        <w:rPr>
          <w:rStyle w:val="Marquedecommentaire"/>
        </w:rPr>
        <w:annotationRef/>
      </w:r>
      <w:r>
        <w:rPr>
          <w:color w:val="000000"/>
          <w:sz w:val="20"/>
          <w:szCs w:val="20"/>
        </w:rPr>
        <w:t>I could do a khi-square test to compare observed and resampled prevalence.</w:t>
      </w:r>
    </w:p>
  </w:comment>
  <w:comment w:id="55" w:author="Sandra Ann Binning" w:date="2024-03-12T09:16:00Z" w:initials="SAB">
    <w:p w14:paraId="0C6F4250" w14:textId="7A1A2B0D" w:rsidR="004C320D" w:rsidRDefault="004C320D">
      <w:pPr>
        <w:pStyle w:val="Commentaire"/>
      </w:pPr>
      <w:r>
        <w:rPr>
          <w:rStyle w:val="Marquedecommentaire"/>
        </w:rPr>
        <w:annotationRef/>
      </w:r>
      <w:r>
        <w:t>At what interval?</w:t>
      </w:r>
    </w:p>
  </w:comment>
  <w:comment w:id="56" w:author="Juliane Vigneault" w:date="2024-03-16T14:29:00Z" w:initials="JV">
    <w:p w14:paraId="52B0BEF8" w14:textId="77777777" w:rsidR="00E8101C" w:rsidRDefault="00E8101C" w:rsidP="00E8101C">
      <w:r>
        <w:rPr>
          <w:rStyle w:val="Marquedecommentaire"/>
        </w:rPr>
        <w:annotationRef/>
      </w:r>
      <w:r>
        <w:rPr>
          <w:color w:val="000000"/>
          <w:sz w:val="20"/>
          <w:szCs w:val="20"/>
        </w:rPr>
        <w:t>differed from one method to another</w:t>
      </w:r>
    </w:p>
  </w:comment>
  <w:comment w:id="57" w:author="Sandra Ann Binning" w:date="2024-03-12T09:18:00Z" w:initials="SAB">
    <w:p w14:paraId="69C8320E" w14:textId="6C29F9D7" w:rsidR="004C320D" w:rsidRPr="004C320D" w:rsidRDefault="004C320D">
      <w:pPr>
        <w:pStyle w:val="Commentaire"/>
        <w:rPr>
          <w:lang w:val="en-US"/>
        </w:rPr>
      </w:pPr>
      <w:r>
        <w:rPr>
          <w:rStyle w:val="Marquedecommentaire"/>
        </w:rPr>
        <w:annotationRef/>
      </w:r>
      <w:r w:rsidRPr="004C320D">
        <w:rPr>
          <w:lang w:val="en-US"/>
        </w:rPr>
        <w:t>For the figure caption, add species names in la</w:t>
      </w:r>
      <w:r>
        <w:rPr>
          <w:lang w:val="en-US"/>
        </w:rPr>
        <w:t>tin and the genera or family of snails that can be hosts</w:t>
      </w:r>
    </w:p>
  </w:comment>
  <w:comment w:id="58" w:author="Juliane Vigneault" w:date="2024-03-16T14:47:00Z" w:initials="JV">
    <w:p w14:paraId="5D0E35E7" w14:textId="77777777" w:rsidR="004F2CA0" w:rsidRDefault="004F2CA0" w:rsidP="004F2CA0">
      <w:r>
        <w:rPr>
          <w:rStyle w:val="Marquedecommentaire"/>
        </w:rPr>
        <w:annotationRef/>
      </w:r>
      <w:r>
        <w:rPr>
          <w:color w:val="000000"/>
          <w:sz w:val="20"/>
          <w:szCs w:val="20"/>
        </w:rPr>
        <w:t>I mentioned it at first, but black spot snails host are extremely variable in litterature. Usually, Planorbiidae or Hydrobiidae, but also lymneiidae and other (depending on locality)</w:t>
      </w:r>
    </w:p>
  </w:comment>
  <w:comment w:id="62" w:author="Sandra Ann Binning" w:date="2024-03-12T09:19:00Z" w:initials="SAB">
    <w:p w14:paraId="238A8819" w14:textId="13CA6BE3" w:rsidR="004C320D" w:rsidRPr="004C320D" w:rsidRDefault="004C320D">
      <w:pPr>
        <w:pStyle w:val="Commentaire"/>
        <w:rPr>
          <w:lang w:val="en-US"/>
        </w:rPr>
      </w:pPr>
      <w:r>
        <w:rPr>
          <w:rStyle w:val="Marquedecommentaire"/>
        </w:rPr>
        <w:annotationRef/>
      </w:r>
      <w:r w:rsidRPr="004C320D">
        <w:rPr>
          <w:lang w:val="en-US"/>
        </w:rPr>
        <w:t>I wouldn’t start this section by</w:t>
      </w:r>
      <w:r>
        <w:rPr>
          <w:lang w:val="en-US"/>
        </w:rPr>
        <w:t xml:space="preserve"> saying that the goal was not to do….or is this a typo? I am confused.</w:t>
      </w:r>
    </w:p>
  </w:comment>
  <w:comment w:id="63" w:author="Sandra Ann Binning" w:date="2024-03-12T09:20:00Z" w:initials="SAB">
    <w:p w14:paraId="3C50D128" w14:textId="2AC395DB" w:rsidR="004C320D" w:rsidRDefault="004C320D">
      <w:pPr>
        <w:pStyle w:val="Commentaire"/>
      </w:pPr>
      <w:r>
        <w:rPr>
          <w:rStyle w:val="Marquedecommentaire"/>
        </w:rPr>
        <w:annotationRef/>
      </w:r>
      <w:r>
        <w:t>An how many families?</w:t>
      </w:r>
    </w:p>
  </w:comment>
  <w:comment w:id="64" w:author="Sandra Ann Binning" w:date="2024-03-12T09:21:00Z" w:initials="SAB">
    <w:p w14:paraId="7E9FDAA9" w14:textId="5B0ED200" w:rsidR="004C320D" w:rsidRPr="004C320D" w:rsidRDefault="004C320D">
      <w:pPr>
        <w:pStyle w:val="Commentaire"/>
        <w:rPr>
          <w:lang w:val="en-US"/>
        </w:rPr>
      </w:pPr>
      <w:r>
        <w:rPr>
          <w:rStyle w:val="Marquedecommentaire"/>
        </w:rPr>
        <w:annotationRef/>
      </w:r>
      <w:r w:rsidRPr="004C320D">
        <w:rPr>
          <w:lang w:val="en-US"/>
        </w:rPr>
        <w:t>What do you mean by 4 specie</w:t>
      </w:r>
      <w:r>
        <w:rPr>
          <w:lang w:val="en-US"/>
        </w:rPr>
        <w:t>s and 1 family? This suggests that all 4 species were from the same family which I doubt.</w:t>
      </w:r>
    </w:p>
  </w:comment>
  <w:comment w:id="66" w:author="Sandra Ann Binning" w:date="2024-03-12T09:23:00Z" w:initials="SAB">
    <w:p w14:paraId="25D06D2E" w14:textId="131C40D5" w:rsidR="004C320D" w:rsidRPr="004C320D" w:rsidRDefault="004C320D">
      <w:pPr>
        <w:pStyle w:val="Commentaire"/>
        <w:rPr>
          <w:lang w:val="en-US"/>
        </w:rPr>
      </w:pPr>
      <w:r>
        <w:rPr>
          <w:rStyle w:val="Marquedecommentaire"/>
        </w:rPr>
        <w:annotationRef/>
      </w:r>
      <w:r w:rsidRPr="004C320D">
        <w:rPr>
          <w:lang w:val="en-US"/>
        </w:rPr>
        <w:t>I would avoid interpreting the r</w:t>
      </w:r>
      <w:r>
        <w:rPr>
          <w:lang w:val="en-US"/>
        </w:rPr>
        <w:t>esults in this section. Usually the result</w:t>
      </w:r>
      <w:r w:rsidR="00827458">
        <w:rPr>
          <w:lang w:val="en-US"/>
        </w:rPr>
        <w:t xml:space="preserve">s section simply reports the findings and then you would interpret what this means in the context of your study objectives in the discussion section </w:t>
      </w:r>
    </w:p>
  </w:comment>
  <w:comment w:id="72" w:author="Sandra Ann Binning" w:date="2024-03-12T09:28:00Z" w:initials="SAB">
    <w:p w14:paraId="4A5FCB3B" w14:textId="3CA013D5" w:rsidR="00B75C0C" w:rsidRPr="00B75C0C" w:rsidRDefault="00B75C0C">
      <w:pPr>
        <w:pStyle w:val="Commentaire"/>
        <w:rPr>
          <w:lang w:val="en-US"/>
        </w:rPr>
      </w:pPr>
      <w:r>
        <w:rPr>
          <w:rStyle w:val="Marquedecommentaire"/>
        </w:rPr>
        <w:annotationRef/>
      </w:r>
      <w:r w:rsidRPr="00B75C0C">
        <w:rPr>
          <w:lang w:val="en-US"/>
        </w:rPr>
        <w:t>This also reads like an interpreta</w:t>
      </w:r>
      <w:r>
        <w:rPr>
          <w:lang w:val="en-US"/>
        </w:rPr>
        <w:t>tion that should be in the discussion</w:t>
      </w:r>
    </w:p>
  </w:comment>
  <w:comment w:id="74" w:author="Sandra Ann Binning" w:date="2024-03-13T09:06:00Z" w:initials="SAB">
    <w:p w14:paraId="3434EFD4" w14:textId="39384818" w:rsidR="001D7212" w:rsidRPr="001D7212" w:rsidRDefault="001D7212">
      <w:pPr>
        <w:pStyle w:val="Commentaire"/>
        <w:rPr>
          <w:lang w:val="en-US"/>
        </w:rPr>
      </w:pPr>
      <w:r>
        <w:rPr>
          <w:rStyle w:val="Marquedecommentaire"/>
        </w:rPr>
        <w:annotationRef/>
      </w:r>
      <w:r w:rsidRPr="001D7212">
        <w:rPr>
          <w:lang w:val="en-US"/>
        </w:rPr>
        <w:t>I don’</w:t>
      </w:r>
      <w:r>
        <w:rPr>
          <w:lang w:val="en-US"/>
        </w:rPr>
        <w:t>t</w:t>
      </w:r>
      <w:r w:rsidRPr="001D7212">
        <w:rPr>
          <w:lang w:val="en-US"/>
        </w:rPr>
        <w:t xml:space="preserve"> understand what you me</w:t>
      </w:r>
      <w:r>
        <w:rPr>
          <w:lang w:val="en-US"/>
        </w:rPr>
        <w:t>an here</w:t>
      </w:r>
    </w:p>
  </w:comment>
  <w:comment w:id="75" w:author="Sandra Ann Binning" w:date="2024-03-13T09:07:00Z" w:initials="SAB">
    <w:p w14:paraId="7613F5AE" w14:textId="3812D36D" w:rsidR="001D7212" w:rsidRPr="001D7212" w:rsidRDefault="001D7212">
      <w:pPr>
        <w:pStyle w:val="Commentaire"/>
        <w:rPr>
          <w:lang w:val="en-US"/>
        </w:rPr>
      </w:pPr>
      <w:r>
        <w:rPr>
          <w:rStyle w:val="Marquedecommentaire"/>
        </w:rPr>
        <w:annotationRef/>
      </w:r>
      <w:r w:rsidRPr="001D7212">
        <w:rPr>
          <w:lang w:val="en-US"/>
        </w:rPr>
        <w:t>This is a point for th</w:t>
      </w:r>
      <w:r>
        <w:rPr>
          <w:lang w:val="en-US"/>
        </w:rPr>
        <w:t>e discussion</w:t>
      </w:r>
    </w:p>
  </w:comment>
  <w:comment w:id="76" w:author="Sandra Ann Binning" w:date="2024-03-13T09:10:00Z" w:initials="SAB">
    <w:p w14:paraId="4F63C063" w14:textId="6DD7C4BD" w:rsidR="001D7212" w:rsidRDefault="001D7212">
      <w:pPr>
        <w:pStyle w:val="Commentaire"/>
      </w:pPr>
      <w:r>
        <w:rPr>
          <w:rStyle w:val="Marquedecommentaire"/>
        </w:rPr>
        <w:annotationRef/>
      </w:r>
      <w:r>
        <w:t>discussion</w:t>
      </w:r>
    </w:p>
  </w:comment>
  <w:comment w:id="77" w:author="Sandra Ann Binning" w:date="2024-03-13T09:10:00Z" w:initials="SAB">
    <w:p w14:paraId="44DCD349" w14:textId="5A5BD6FE" w:rsidR="001D7212" w:rsidRDefault="001D7212">
      <w:pPr>
        <w:pStyle w:val="Commentaire"/>
      </w:pPr>
      <w:r>
        <w:rPr>
          <w:rStyle w:val="Marquedecommentaire"/>
        </w:rPr>
        <w:annotationRef/>
      </w:r>
      <w:r>
        <w:t>unclear</w:t>
      </w:r>
    </w:p>
  </w:comment>
  <w:comment w:id="78" w:author="Sandra Ann Binning" w:date="2024-03-13T09:12:00Z" w:initials="SAB">
    <w:p w14:paraId="790270E9" w14:textId="3E1E7705" w:rsidR="001D7212" w:rsidRPr="001D7212" w:rsidRDefault="001D7212">
      <w:pPr>
        <w:pStyle w:val="Commentaire"/>
        <w:rPr>
          <w:lang w:val="en-US"/>
        </w:rPr>
      </w:pPr>
      <w:r>
        <w:rPr>
          <w:rStyle w:val="Marquedecommentaire"/>
        </w:rPr>
        <w:annotationRef/>
      </w:r>
      <w:r w:rsidRPr="001D7212">
        <w:rPr>
          <w:lang w:val="en-US"/>
        </w:rPr>
        <w:t>Can you list a few of the more common dominant species here?</w:t>
      </w:r>
      <w:r>
        <w:rPr>
          <w:lang w:val="en-US"/>
        </w:rPr>
        <w:t xml:space="preserve"> I alos wonder if this information should be moved up in the results where you talk about the tables with information on the fish communities</w:t>
      </w:r>
    </w:p>
  </w:comment>
  <w:comment w:id="82" w:author="Sandra Ann Binning" w:date="2024-03-13T09:19:00Z" w:initials="SAB">
    <w:p w14:paraId="74C25843" w14:textId="43AE6A41" w:rsidR="007B49BD" w:rsidRPr="007B49BD" w:rsidRDefault="007B49BD">
      <w:pPr>
        <w:pStyle w:val="Commentaire"/>
        <w:rPr>
          <w:lang w:val="en-US"/>
        </w:rPr>
      </w:pPr>
      <w:r>
        <w:rPr>
          <w:rStyle w:val="Marquedecommentaire"/>
        </w:rPr>
        <w:annotationRef/>
      </w:r>
      <w:r w:rsidRPr="007B49BD">
        <w:rPr>
          <w:lang w:val="en-US"/>
        </w:rPr>
        <w:t>What is adequate? Do you m</w:t>
      </w:r>
      <w:r>
        <w:rPr>
          <w:lang w:val="en-US"/>
        </w:rPr>
        <w:t>ean accurate?</w:t>
      </w:r>
    </w:p>
  </w:comment>
  <w:comment w:id="84" w:author="Sandra Ann Binning" w:date="2024-03-13T09:20:00Z" w:initials="SAB">
    <w:p w14:paraId="256380A5" w14:textId="15C81942" w:rsidR="007B49BD" w:rsidRPr="007B49BD" w:rsidRDefault="007B49BD">
      <w:pPr>
        <w:pStyle w:val="Commentaire"/>
        <w:rPr>
          <w:lang w:val="en-US"/>
        </w:rPr>
      </w:pPr>
      <w:r>
        <w:rPr>
          <w:rStyle w:val="Marquedecommentaire"/>
        </w:rPr>
        <w:annotationRef/>
      </w:r>
      <w:r w:rsidRPr="007B49BD">
        <w:rPr>
          <w:lang w:val="en-US"/>
        </w:rPr>
        <w:t>This isn’</w:t>
      </w:r>
      <w:r>
        <w:rPr>
          <w:lang w:val="en-US"/>
        </w:rPr>
        <w:t>t</w:t>
      </w:r>
      <w:r w:rsidRPr="007B49BD">
        <w:rPr>
          <w:lang w:val="en-US"/>
        </w:rPr>
        <w:t xml:space="preserve"> a word that </w:t>
      </w:r>
      <w:r>
        <w:rPr>
          <w:lang w:val="en-US"/>
        </w:rPr>
        <w:t>is commonly used and could lead to confusion. Can you rephrase?</w:t>
      </w:r>
    </w:p>
  </w:comment>
  <w:comment w:id="83" w:author="Sandra Ann Binning" w:date="2024-03-13T09:22:00Z" w:initials="SAB">
    <w:p w14:paraId="387DB31F" w14:textId="70FD641E" w:rsidR="007B49BD" w:rsidRPr="007B49BD" w:rsidRDefault="007B49BD">
      <w:pPr>
        <w:pStyle w:val="Commentaire"/>
        <w:rPr>
          <w:lang w:val="en-US"/>
        </w:rPr>
      </w:pPr>
      <w:r>
        <w:rPr>
          <w:rStyle w:val="Marquedecommentaire"/>
        </w:rPr>
        <w:annotationRef/>
      </w:r>
      <w:r w:rsidRPr="007B49BD">
        <w:rPr>
          <w:lang w:val="en-US"/>
        </w:rPr>
        <w:t xml:space="preserve">This sentence is confusing. Are you </w:t>
      </w:r>
      <w:r>
        <w:rPr>
          <w:lang w:val="en-US"/>
        </w:rPr>
        <w:t>trying to say that if your sampling effort is low, then by chance, you may sample sites that have high prevalence and thus your will overestimate the landscape-level values? There is literature on sampling effort and variance due to low sample sizes that could be cited here.</w:t>
      </w:r>
    </w:p>
  </w:comment>
  <w:comment w:id="85" w:author="Sandra Ann Binning" w:date="2024-03-13T09:25:00Z" w:initials="SAB">
    <w:p w14:paraId="1D68F005" w14:textId="7DD6D581" w:rsidR="007B49BD" w:rsidRPr="007B49BD" w:rsidRDefault="007B49BD">
      <w:pPr>
        <w:pStyle w:val="Commentaire"/>
        <w:rPr>
          <w:lang w:val="en-US"/>
        </w:rPr>
      </w:pPr>
      <w:r>
        <w:rPr>
          <w:rStyle w:val="Marquedecommentaire"/>
        </w:rPr>
        <w:annotationRef/>
      </w:r>
      <w:r w:rsidRPr="007B49BD">
        <w:rPr>
          <w:lang w:val="en-US"/>
        </w:rPr>
        <w:t xml:space="preserve">Here do you mean that there are </w:t>
      </w:r>
      <w:r w:rsidR="00D12A49">
        <w:rPr>
          <w:lang w:val="en-US"/>
        </w:rPr>
        <w:t>not many zero prevalence transects or that even if there are not many, they can have a big effects on the mean estimate in the sample?</w:t>
      </w:r>
    </w:p>
  </w:comment>
  <w:comment w:id="86" w:author="Sandra Ann Binning" w:date="2024-03-13T09:26:00Z" w:initials="SAB">
    <w:p w14:paraId="35C9B145" w14:textId="0FB26B04" w:rsidR="00D12A49" w:rsidRPr="00D12A49" w:rsidRDefault="00D12A49">
      <w:pPr>
        <w:pStyle w:val="Commentaire"/>
        <w:rPr>
          <w:lang w:val="en-US"/>
        </w:rPr>
      </w:pPr>
      <w:r>
        <w:rPr>
          <w:rStyle w:val="Marquedecommentaire"/>
        </w:rPr>
        <w:annotationRef/>
      </w:r>
      <w:r w:rsidRPr="00D12A49">
        <w:rPr>
          <w:lang w:val="en-US"/>
        </w:rPr>
        <w:t>What do you mean here?</w:t>
      </w:r>
    </w:p>
  </w:comment>
  <w:comment w:id="87" w:author="Sandra Ann Binning" w:date="2024-03-13T09:27:00Z" w:initials="SAB">
    <w:p w14:paraId="28B6BEF9" w14:textId="424CB4F9" w:rsidR="00D12A49" w:rsidRPr="00D12A49" w:rsidRDefault="00D12A49">
      <w:pPr>
        <w:pStyle w:val="Commentaire"/>
        <w:rPr>
          <w:lang w:val="en-US"/>
        </w:rPr>
      </w:pPr>
      <w:r>
        <w:rPr>
          <w:rStyle w:val="Marquedecommentaire"/>
        </w:rPr>
        <w:annotationRef/>
      </w:r>
      <w:r w:rsidRPr="00D12A49">
        <w:rPr>
          <w:lang w:val="en-US"/>
        </w:rPr>
        <w:t xml:space="preserve">Mark Forbes at Carleton has some </w:t>
      </w:r>
      <w:r>
        <w:rPr>
          <w:lang w:val="en-US"/>
        </w:rPr>
        <w:t>good papers on parasite aggregations</w:t>
      </w:r>
    </w:p>
  </w:comment>
  <w:comment w:id="88" w:author="Sandra Ann Binning" w:date="2024-03-13T09:28:00Z" w:initials="SAB">
    <w:p w14:paraId="2DA76655" w14:textId="56C12B39" w:rsidR="00D12A49" w:rsidRPr="00D12A49" w:rsidRDefault="00D12A49">
      <w:pPr>
        <w:pStyle w:val="Commentaire"/>
        <w:rPr>
          <w:lang w:val="en-US"/>
        </w:rPr>
      </w:pPr>
      <w:r>
        <w:rPr>
          <w:rStyle w:val="Marquedecommentaire"/>
        </w:rPr>
        <w:annotationRef/>
      </w:r>
      <w:r w:rsidRPr="00D12A49">
        <w:rPr>
          <w:lang w:val="en-US"/>
        </w:rPr>
        <w:t xml:space="preserve">Really? Or rather that succeptibility to infection varies </w:t>
      </w:r>
      <w:r>
        <w:rPr>
          <w:lang w:val="en-US"/>
        </w:rPr>
        <w:t>a lot between individuals? If you make a statement like this, you need to back it up with a reference. Maybe even give an example.</w:t>
      </w:r>
    </w:p>
  </w:comment>
  <w:comment w:id="89" w:author="Sandra Ann Binning" w:date="2024-03-13T09:29:00Z" w:initials="SAB">
    <w:p w14:paraId="4BA420C5" w14:textId="7AB6282D" w:rsidR="00D12A49" w:rsidRPr="00D12A49" w:rsidRDefault="00D12A49">
      <w:pPr>
        <w:pStyle w:val="Commentaire"/>
        <w:rPr>
          <w:lang w:val="en-US"/>
        </w:rPr>
      </w:pPr>
      <w:r>
        <w:rPr>
          <w:rStyle w:val="Marquedecommentaire"/>
        </w:rPr>
        <w:annotationRef/>
      </w:r>
      <w:r w:rsidRPr="00D12A49">
        <w:rPr>
          <w:lang w:val="en-US"/>
        </w:rPr>
        <w:t>Prevalence correlates with parasite abundance?</w:t>
      </w:r>
    </w:p>
  </w:comment>
  <w:comment w:id="90" w:author="Sandra Ann Binning" w:date="2024-03-13T10:14:00Z" w:initials="SAB">
    <w:p w14:paraId="4E5F5000" w14:textId="6E3A585C" w:rsidR="00C57D4D" w:rsidRPr="00C57D4D" w:rsidRDefault="00C57D4D">
      <w:pPr>
        <w:pStyle w:val="Commentaire"/>
        <w:rPr>
          <w:lang w:val="en-US"/>
        </w:rPr>
      </w:pPr>
      <w:r>
        <w:rPr>
          <w:rStyle w:val="Marquedecommentaire"/>
        </w:rPr>
        <w:annotationRef/>
      </w:r>
      <w:r w:rsidRPr="00C57D4D">
        <w:rPr>
          <w:lang w:val="en-US"/>
        </w:rPr>
        <w:t>This is really a n</w:t>
      </w:r>
      <w:r w:rsidR="00F56E6F">
        <w:rPr>
          <w:lang w:val="en-US"/>
        </w:rPr>
        <w:t>o</w:t>
      </w:r>
      <w:r w:rsidRPr="00C57D4D">
        <w:rPr>
          <w:lang w:val="en-US"/>
        </w:rPr>
        <w:t>velty o</w:t>
      </w:r>
      <w:r>
        <w:rPr>
          <w:lang w:val="en-US"/>
        </w:rPr>
        <w:t>f your study and I thin</w:t>
      </w:r>
      <w:r w:rsidR="00F56E6F">
        <w:rPr>
          <w:lang w:val="en-US"/>
        </w:rPr>
        <w:t xml:space="preserve">k </w:t>
      </w:r>
      <w:r>
        <w:rPr>
          <w:lang w:val="en-US"/>
        </w:rPr>
        <w:t>this point should be made earlier.</w:t>
      </w:r>
    </w:p>
  </w:comment>
  <w:comment w:id="91" w:author="Sandra Ann Binning" w:date="2024-03-13T10:17:00Z" w:initials="SAB">
    <w:p w14:paraId="30A91577" w14:textId="051F3E88" w:rsidR="00F56E6F" w:rsidRDefault="00F56E6F">
      <w:pPr>
        <w:pStyle w:val="Commentaire"/>
      </w:pPr>
      <w:r>
        <w:rPr>
          <w:rStyle w:val="Marquedecommentaire"/>
        </w:rPr>
        <w:annotationRef/>
      </w:r>
      <w:r>
        <w:t>How was this done?</w:t>
      </w:r>
    </w:p>
  </w:comment>
  <w:comment w:id="93" w:author="Sandra Ann Binning" w:date="2024-03-13T10:17:00Z" w:initials="SAB">
    <w:p w14:paraId="7B6F0F31" w14:textId="560A8EBF" w:rsidR="00F56E6F" w:rsidRDefault="00F56E6F">
      <w:pPr>
        <w:pStyle w:val="Commentaire"/>
      </w:pPr>
      <w:r>
        <w:rPr>
          <w:rStyle w:val="Marquedecommentaire"/>
        </w:rPr>
        <w:annotationRef/>
      </w:r>
      <w:r>
        <w:t>Is this right?</w:t>
      </w:r>
    </w:p>
  </w:comment>
  <w:comment w:id="94" w:author="Sandra Ann Binning" w:date="2024-03-13T10:17:00Z" w:initials="SAB">
    <w:p w14:paraId="33FAF740" w14:textId="2415DFC3" w:rsidR="00F56E6F" w:rsidRPr="00F56E6F" w:rsidRDefault="00F56E6F">
      <w:pPr>
        <w:pStyle w:val="Commentaire"/>
        <w:rPr>
          <w:lang w:val="en-US"/>
        </w:rPr>
      </w:pPr>
      <w:r>
        <w:rPr>
          <w:rStyle w:val="Marquedecommentaire"/>
        </w:rPr>
        <w:annotationRef/>
      </w:r>
      <w:r w:rsidRPr="00F56E6F">
        <w:rPr>
          <w:lang w:val="en-US"/>
        </w:rPr>
        <w:t>Why would increasing the sampl</w:t>
      </w:r>
      <w:r>
        <w:rPr>
          <w:lang w:val="en-US"/>
        </w:rPr>
        <w:t>e</w:t>
      </w:r>
      <w:r w:rsidRPr="00F56E6F">
        <w:rPr>
          <w:lang w:val="en-US"/>
        </w:rPr>
        <w:t xml:space="preserve"> size </w:t>
      </w:r>
      <w:r>
        <w:rPr>
          <w:lang w:val="en-US"/>
        </w:rPr>
        <w:t>lead to lost data? The trade-off here is not clear</w:t>
      </w:r>
    </w:p>
  </w:comment>
  <w:comment w:id="95" w:author="Sandra Ann Binning" w:date="2024-03-13T10:18:00Z" w:initials="SAB">
    <w:p w14:paraId="2D01683C" w14:textId="71CB093F" w:rsidR="00F56E6F" w:rsidRPr="00F56E6F" w:rsidRDefault="00F56E6F">
      <w:pPr>
        <w:pStyle w:val="Commentaire"/>
        <w:rPr>
          <w:lang w:val="en-US"/>
        </w:rPr>
      </w:pPr>
      <w:r>
        <w:rPr>
          <w:rStyle w:val="Marquedecommentaire"/>
        </w:rPr>
        <w:annotationRef/>
      </w:r>
      <w:r w:rsidRPr="00F56E6F">
        <w:rPr>
          <w:lang w:val="en-US"/>
        </w:rPr>
        <w:t>Evidence is not a verb.</w:t>
      </w:r>
      <w:r>
        <w:rPr>
          <w:lang w:val="en-US"/>
        </w:rPr>
        <w:t xml:space="preserve"> Be careful with using nouns as verbs. It can be confusing to read</w:t>
      </w:r>
    </w:p>
  </w:comment>
  <w:comment w:id="96" w:author="Sandra Ann Binning" w:date="2024-03-13T10:21:00Z" w:initials="SAB">
    <w:p w14:paraId="1E27F2F4" w14:textId="7DB7FED1" w:rsidR="00F56E6F" w:rsidRPr="00F56E6F" w:rsidRDefault="00F56E6F">
      <w:pPr>
        <w:pStyle w:val="Commentaire"/>
        <w:rPr>
          <w:lang w:val="en-US"/>
        </w:rPr>
      </w:pPr>
      <w:r>
        <w:rPr>
          <w:rStyle w:val="Marquedecommentaire"/>
        </w:rPr>
        <w:annotationRef/>
      </w:r>
      <w:r w:rsidRPr="00F56E6F">
        <w:rPr>
          <w:lang w:val="en-US"/>
        </w:rPr>
        <w:t>How did you determine this?</w:t>
      </w:r>
    </w:p>
  </w:comment>
  <w:comment w:id="97" w:author="Juliane Vigneault" w:date="2024-03-21T23:00:00Z" w:initials="JV">
    <w:p w14:paraId="3B7DFFE1" w14:textId="77777777" w:rsidR="00DE7AB0" w:rsidRDefault="00DE7AB0" w:rsidP="00DE7AB0">
      <w:r>
        <w:rPr>
          <w:rStyle w:val="Marquedecommentaire"/>
        </w:rPr>
        <w:annotationRef/>
      </w:r>
      <w:r>
        <w:rPr>
          <w:color w:val="000000"/>
          <w:sz w:val="20"/>
          <w:szCs w:val="20"/>
        </w:rPr>
        <w:t>Compare observed and N35 prevalence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DA7BAD" w15:done="1"/>
  <w15:commentEx w15:paraId="035ACB7A" w15:done="1"/>
  <w15:commentEx w15:paraId="13C280B0" w15:done="1"/>
  <w15:commentEx w15:paraId="42F5DA0E" w15:done="1"/>
  <w15:commentEx w15:paraId="7BC505DB" w15:done="1"/>
  <w15:commentEx w15:paraId="7906AE90" w15:done="0"/>
  <w15:commentEx w15:paraId="40AB35A9" w15:done="1"/>
  <w15:commentEx w15:paraId="3C6D0E29" w15:paraIdParent="40AB35A9" w15:done="1"/>
  <w15:commentEx w15:paraId="439B3C96" w15:done="0"/>
  <w15:commentEx w15:paraId="0458A18E" w15:done="1"/>
  <w15:commentEx w15:paraId="364196A7" w15:done="1"/>
  <w15:commentEx w15:paraId="349E37C8" w15:done="1"/>
  <w15:commentEx w15:paraId="4B0423CD" w15:done="1"/>
  <w15:commentEx w15:paraId="5F95B263" w15:done="1"/>
  <w15:commentEx w15:paraId="4FA4B9B1" w15:done="1"/>
  <w15:commentEx w15:paraId="0F1B1DE5" w15:done="1"/>
  <w15:commentEx w15:paraId="3232BF42" w15:done="1"/>
  <w15:commentEx w15:paraId="4448ADED" w15:done="1"/>
  <w15:commentEx w15:paraId="0E037C76" w15:done="1"/>
  <w15:commentEx w15:paraId="71BBA816" w15:done="1"/>
  <w15:commentEx w15:paraId="4EE88DCF" w15:done="1"/>
  <w15:commentEx w15:paraId="09C0B7A6" w15:done="1"/>
  <w15:commentEx w15:paraId="7D021AC4" w15:done="1"/>
  <w15:commentEx w15:paraId="390BDF5F" w15:done="1"/>
  <w15:commentEx w15:paraId="68AC3731" w15:done="1"/>
  <w15:commentEx w15:paraId="36C53E53" w15:done="1"/>
  <w15:commentEx w15:paraId="6188C6F5" w15:done="1"/>
  <w15:commentEx w15:paraId="3B38B704" w15:done="1"/>
  <w15:commentEx w15:paraId="1D00B9B3" w15:done="1"/>
  <w15:commentEx w15:paraId="76020DBC" w15:done="1"/>
  <w15:commentEx w15:paraId="7E374692" w15:done="1"/>
  <w15:commentEx w15:paraId="58CDD94F" w15:done="1"/>
  <w15:commentEx w15:paraId="16B34A89" w15:done="1"/>
  <w15:commentEx w15:paraId="44DEFAEB" w15:done="0"/>
  <w15:commentEx w15:paraId="15C80E73" w15:paraIdParent="44DEFAEB" w15:done="0"/>
  <w15:commentEx w15:paraId="0C6F4250" w15:done="0"/>
  <w15:commentEx w15:paraId="52B0BEF8" w15:paraIdParent="0C6F4250" w15:done="0"/>
  <w15:commentEx w15:paraId="69C8320E" w15:done="0"/>
  <w15:commentEx w15:paraId="5D0E35E7" w15:paraIdParent="69C8320E" w15:done="0"/>
  <w15:commentEx w15:paraId="238A8819" w15:done="1"/>
  <w15:commentEx w15:paraId="3C50D128" w15:done="1"/>
  <w15:commentEx w15:paraId="7E9FDAA9" w15:done="1"/>
  <w15:commentEx w15:paraId="25D06D2E" w15:done="1"/>
  <w15:commentEx w15:paraId="4A5FCB3B" w15:done="1"/>
  <w15:commentEx w15:paraId="3434EFD4" w15:done="1"/>
  <w15:commentEx w15:paraId="7613F5AE" w15:done="1"/>
  <w15:commentEx w15:paraId="4F63C063" w15:done="1"/>
  <w15:commentEx w15:paraId="44DCD349" w15:done="1"/>
  <w15:commentEx w15:paraId="790270E9" w15:done="1"/>
  <w15:commentEx w15:paraId="74C25843" w15:done="1"/>
  <w15:commentEx w15:paraId="256380A5" w15:done="1"/>
  <w15:commentEx w15:paraId="387DB31F" w15:done="1"/>
  <w15:commentEx w15:paraId="1D68F005" w15:done="0"/>
  <w15:commentEx w15:paraId="35C9B145" w15:done="1"/>
  <w15:commentEx w15:paraId="28B6BEF9" w15:done="0"/>
  <w15:commentEx w15:paraId="2DA76655" w15:done="0"/>
  <w15:commentEx w15:paraId="4BA420C5" w15:done="0"/>
  <w15:commentEx w15:paraId="4E5F5000" w15:done="0"/>
  <w15:commentEx w15:paraId="30A91577" w15:done="0"/>
  <w15:commentEx w15:paraId="7B6F0F31" w15:done="0"/>
  <w15:commentEx w15:paraId="33FAF740" w15:done="0"/>
  <w15:commentEx w15:paraId="2D01683C" w15:done="1"/>
  <w15:commentEx w15:paraId="1E27F2F4" w15:done="0"/>
  <w15:commentEx w15:paraId="3B7DFFE1" w15:paraIdParent="1E27F2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CFA2322" w16cex:dateUtc="2024-03-16T15:55:00Z"/>
  <w16cex:commentExtensible w16cex:durableId="3208CACE" w16cex:dateUtc="2024-03-16T18:29:00Z"/>
  <w16cex:commentExtensible w16cex:durableId="0BC64137" w16cex:dateUtc="2024-03-16T18:47:00Z"/>
  <w16cex:commentExtensible w16cex:durableId="644E6E78" w16cex:dateUtc="2024-03-22T0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DA7BAD" w16cid:durableId="298B150E"/>
  <w16cid:commentId w16cid:paraId="035ACB7A" w16cid:durableId="298B22E8"/>
  <w16cid:commentId w16cid:paraId="13C280B0" w16cid:durableId="298B22FB"/>
  <w16cid:commentId w16cid:paraId="42F5DA0E" w16cid:durableId="298B2335"/>
  <w16cid:commentId w16cid:paraId="7BC505DB" w16cid:durableId="298B26E9"/>
  <w16cid:commentId w16cid:paraId="7906AE90" w16cid:durableId="298B2717"/>
  <w16cid:commentId w16cid:paraId="40AB35A9" w16cid:durableId="298B2A5F"/>
  <w16cid:commentId w16cid:paraId="3C6D0E29" w16cid:durableId="298B2A6B"/>
  <w16cid:commentId w16cid:paraId="439B3C96" w16cid:durableId="298B2BD2"/>
  <w16cid:commentId w16cid:paraId="0458A18E" w16cid:durableId="298B2D40"/>
  <w16cid:commentId w16cid:paraId="364196A7" w16cid:durableId="298B2E7D"/>
  <w16cid:commentId w16cid:paraId="349E37C8" w16cid:durableId="298B2FF4"/>
  <w16cid:commentId w16cid:paraId="4B0423CD" w16cid:durableId="298B3171"/>
  <w16cid:commentId w16cid:paraId="5F95B263" w16cid:durableId="298B31F8"/>
  <w16cid:commentId w16cid:paraId="4FA4B9B1" w16cid:durableId="298B3253"/>
  <w16cid:commentId w16cid:paraId="0F1B1DE5" w16cid:durableId="298B3382"/>
  <w16cid:commentId w16cid:paraId="3232BF42" w16cid:durableId="298B366A"/>
  <w16cid:commentId w16cid:paraId="4448ADED" w16cid:durableId="298B3955"/>
  <w16cid:commentId w16cid:paraId="0E037C76" w16cid:durableId="298B39AE"/>
  <w16cid:commentId w16cid:paraId="71BBA816" w16cid:durableId="298CB1B1"/>
  <w16cid:commentId w16cid:paraId="4EE88DCF" w16cid:durableId="7D587E9A"/>
  <w16cid:commentId w16cid:paraId="09C0B7A6" w16cid:durableId="298E0F4D"/>
  <w16cid:commentId w16cid:paraId="7D021AC4" w16cid:durableId="298E10BB"/>
  <w16cid:commentId w16cid:paraId="390BDF5F" w16cid:durableId="29993DBC"/>
  <w16cid:commentId w16cid:paraId="68AC3731" w16cid:durableId="29993DFD"/>
  <w16cid:commentId w16cid:paraId="36C53E53" w16cid:durableId="29993E27"/>
  <w16cid:commentId w16cid:paraId="6188C6F5" w16cid:durableId="29993E90"/>
  <w16cid:commentId w16cid:paraId="3B38B704" w16cid:durableId="2999A83B"/>
  <w16cid:commentId w16cid:paraId="1D00B9B3" w16cid:durableId="2999A866"/>
  <w16cid:commentId w16cid:paraId="76020DBC" w16cid:durableId="2999A88E"/>
  <w16cid:commentId w16cid:paraId="7E374692" w16cid:durableId="2999A8C6"/>
  <w16cid:commentId w16cid:paraId="58CDD94F" w16cid:durableId="299A9A53"/>
  <w16cid:commentId w16cid:paraId="16B34A89" w16cid:durableId="299A9BBD"/>
  <w16cid:commentId w16cid:paraId="44DEFAEB" w16cid:durableId="299A9B80"/>
  <w16cid:commentId w16cid:paraId="15C80E73" w16cid:durableId="3CFA2322"/>
  <w16cid:commentId w16cid:paraId="0C6F4250" w16cid:durableId="299A9BFB"/>
  <w16cid:commentId w16cid:paraId="52B0BEF8" w16cid:durableId="3208CACE"/>
  <w16cid:commentId w16cid:paraId="69C8320E" w16cid:durableId="299A9C63"/>
  <w16cid:commentId w16cid:paraId="5D0E35E7" w16cid:durableId="0BC64137"/>
  <w16cid:commentId w16cid:paraId="238A8819" w16cid:durableId="299A9CAA"/>
  <w16cid:commentId w16cid:paraId="3C50D128" w16cid:durableId="299A9CE1"/>
  <w16cid:commentId w16cid:paraId="7E9FDAA9" w16cid:durableId="299A9D03"/>
  <w16cid:commentId w16cid:paraId="25D06D2E" w16cid:durableId="299A9D94"/>
  <w16cid:commentId w16cid:paraId="4A5FCB3B" w16cid:durableId="299A9EB2"/>
  <w16cid:commentId w16cid:paraId="3434EFD4" w16cid:durableId="299BEB31"/>
  <w16cid:commentId w16cid:paraId="7613F5AE" w16cid:durableId="299BEB53"/>
  <w16cid:commentId w16cid:paraId="4F63C063" w16cid:durableId="299BEBED"/>
  <w16cid:commentId w16cid:paraId="44DCD349" w16cid:durableId="299BEC1D"/>
  <w16cid:commentId w16cid:paraId="790270E9" w16cid:durableId="299BEC66"/>
  <w16cid:commentId w16cid:paraId="74C25843" w16cid:durableId="299BEE30"/>
  <w16cid:commentId w16cid:paraId="256380A5" w16cid:durableId="299BEE73"/>
  <w16cid:commentId w16cid:paraId="387DB31F" w16cid:durableId="299BEEF0"/>
  <w16cid:commentId w16cid:paraId="1D68F005" w16cid:durableId="299BEF74"/>
  <w16cid:commentId w16cid:paraId="35C9B145" w16cid:durableId="299BEFB4"/>
  <w16cid:commentId w16cid:paraId="28B6BEF9" w16cid:durableId="299BF006"/>
  <w16cid:commentId w16cid:paraId="2DA76655" w16cid:durableId="299BF04B"/>
  <w16cid:commentId w16cid:paraId="4BA420C5" w16cid:durableId="299BF088"/>
  <w16cid:commentId w16cid:paraId="4E5F5000" w16cid:durableId="299BFB0E"/>
  <w16cid:commentId w16cid:paraId="30A91577" w16cid:durableId="299BFBA4"/>
  <w16cid:commentId w16cid:paraId="7B6F0F31" w16cid:durableId="299BFBBF"/>
  <w16cid:commentId w16cid:paraId="33FAF740" w16cid:durableId="299BFBD3"/>
  <w16cid:commentId w16cid:paraId="2D01683C" w16cid:durableId="299BFBFE"/>
  <w16cid:commentId w16cid:paraId="1E27F2F4" w16cid:durableId="299BFCC6"/>
  <w16cid:commentId w16cid:paraId="3B7DFFE1" w16cid:durableId="644E6E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altName w:val="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241570632">
    <w:abstractNumId w:val="1"/>
  </w:num>
  <w:num w:numId="2" w16cid:durableId="169487349">
    <w:abstractNumId w:val="2"/>
  </w:num>
  <w:num w:numId="3" w16cid:durableId="147148216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dra Ann Binning">
    <w15:presenceInfo w15:providerId="AD" w15:userId="S-1-5-21-2046442738-783573707-16515117-1009734"/>
  </w15:person>
  <w15:person w15:author="Juliane Vigneault">
    <w15:presenceInfo w15:providerId="AD" w15:userId="S::juliane.vigneault@umontreal.ca::e9c5a2bf-ae4a-401c-a124-f1d6467fb5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129DC"/>
    <w:rsid w:val="00041B3C"/>
    <w:rsid w:val="0004627D"/>
    <w:rsid w:val="0006304D"/>
    <w:rsid w:val="000F7471"/>
    <w:rsid w:val="00140491"/>
    <w:rsid w:val="00142D17"/>
    <w:rsid w:val="0015237F"/>
    <w:rsid w:val="001602F6"/>
    <w:rsid w:val="0019100E"/>
    <w:rsid w:val="001A459A"/>
    <w:rsid w:val="001A6130"/>
    <w:rsid w:val="001C3E96"/>
    <w:rsid w:val="001D7212"/>
    <w:rsid w:val="001F4C92"/>
    <w:rsid w:val="00221729"/>
    <w:rsid w:val="00241A9E"/>
    <w:rsid w:val="00262198"/>
    <w:rsid w:val="00271F77"/>
    <w:rsid w:val="0029753D"/>
    <w:rsid w:val="002A77C4"/>
    <w:rsid w:val="002B77EF"/>
    <w:rsid w:val="002E2A5A"/>
    <w:rsid w:val="002F439A"/>
    <w:rsid w:val="00316AF7"/>
    <w:rsid w:val="00360C3B"/>
    <w:rsid w:val="003914CB"/>
    <w:rsid w:val="003A0659"/>
    <w:rsid w:val="003C24D7"/>
    <w:rsid w:val="00462901"/>
    <w:rsid w:val="004657E7"/>
    <w:rsid w:val="00470C91"/>
    <w:rsid w:val="004C320D"/>
    <w:rsid w:val="004D5223"/>
    <w:rsid w:val="004F2CA0"/>
    <w:rsid w:val="00551FAA"/>
    <w:rsid w:val="005605D6"/>
    <w:rsid w:val="005A49F2"/>
    <w:rsid w:val="005A67CC"/>
    <w:rsid w:val="005B59C5"/>
    <w:rsid w:val="005C08E1"/>
    <w:rsid w:val="005E7AE1"/>
    <w:rsid w:val="005F2342"/>
    <w:rsid w:val="006304B4"/>
    <w:rsid w:val="00640D9E"/>
    <w:rsid w:val="00673E7D"/>
    <w:rsid w:val="00696A6A"/>
    <w:rsid w:val="006C138F"/>
    <w:rsid w:val="006D189F"/>
    <w:rsid w:val="00711940"/>
    <w:rsid w:val="00733CC2"/>
    <w:rsid w:val="007355E0"/>
    <w:rsid w:val="007569DF"/>
    <w:rsid w:val="00774A53"/>
    <w:rsid w:val="00776506"/>
    <w:rsid w:val="00783288"/>
    <w:rsid w:val="007968E3"/>
    <w:rsid w:val="007B49BD"/>
    <w:rsid w:val="007E3C8E"/>
    <w:rsid w:val="00802EAA"/>
    <w:rsid w:val="00827458"/>
    <w:rsid w:val="00835A08"/>
    <w:rsid w:val="00880593"/>
    <w:rsid w:val="0089337A"/>
    <w:rsid w:val="00977898"/>
    <w:rsid w:val="009879D4"/>
    <w:rsid w:val="00990B31"/>
    <w:rsid w:val="009B2190"/>
    <w:rsid w:val="009F07E2"/>
    <w:rsid w:val="009F52CA"/>
    <w:rsid w:val="009F70DF"/>
    <w:rsid w:val="00A8070B"/>
    <w:rsid w:val="00A90529"/>
    <w:rsid w:val="00A961BB"/>
    <w:rsid w:val="00AE6F37"/>
    <w:rsid w:val="00B214E4"/>
    <w:rsid w:val="00B2491E"/>
    <w:rsid w:val="00B75C0C"/>
    <w:rsid w:val="00B858E7"/>
    <w:rsid w:val="00B861BA"/>
    <w:rsid w:val="00B95159"/>
    <w:rsid w:val="00BF3351"/>
    <w:rsid w:val="00C01516"/>
    <w:rsid w:val="00C2024E"/>
    <w:rsid w:val="00C22171"/>
    <w:rsid w:val="00C449BA"/>
    <w:rsid w:val="00C53B94"/>
    <w:rsid w:val="00C57D4D"/>
    <w:rsid w:val="00C632D9"/>
    <w:rsid w:val="00C66ED7"/>
    <w:rsid w:val="00C83EC7"/>
    <w:rsid w:val="00C91D29"/>
    <w:rsid w:val="00CB36E1"/>
    <w:rsid w:val="00CC4A05"/>
    <w:rsid w:val="00CD77FD"/>
    <w:rsid w:val="00CE3142"/>
    <w:rsid w:val="00D12A49"/>
    <w:rsid w:val="00D34A47"/>
    <w:rsid w:val="00D73EF9"/>
    <w:rsid w:val="00DE4055"/>
    <w:rsid w:val="00DE7AB0"/>
    <w:rsid w:val="00E02F56"/>
    <w:rsid w:val="00E03307"/>
    <w:rsid w:val="00E109E6"/>
    <w:rsid w:val="00E8062B"/>
    <w:rsid w:val="00E8101C"/>
    <w:rsid w:val="00E9201E"/>
    <w:rsid w:val="00EA18E4"/>
    <w:rsid w:val="00EE47D2"/>
    <w:rsid w:val="00F1744E"/>
    <w:rsid w:val="00F56E6F"/>
    <w:rsid w:val="00FB3CB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E03D2DDE-0ABA-4671-960F-62DBB4FFB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8E1"/>
    <w:rPr>
      <w:rFonts w:asciiTheme="majorHAnsi" w:hAnsiTheme="majorHAnsi" w:cs="Times New Roman (Corps CS)"/>
    </w:rPr>
  </w:style>
  <w:style w:type="paragraph" w:styleId="Titre1">
    <w:name w:val="heading 1"/>
    <w:basedOn w:val="Normal"/>
    <w:next w:val="Normal"/>
    <w:link w:val="Titre1Car"/>
    <w:uiPriority w:val="9"/>
    <w:qFormat/>
    <w:rsid w:val="00E9201E"/>
    <w:pPr>
      <w:jc w:val="both"/>
      <w:outlineLvl w:val="0"/>
    </w:pPr>
    <w:rPr>
      <w:rFonts w:cstheme="majorHAnsi"/>
      <w:b/>
      <w:bCs/>
      <w:sz w:val="28"/>
      <w:szCs w:val="28"/>
    </w:rPr>
  </w:style>
  <w:style w:type="paragraph" w:styleId="Titre2">
    <w:name w:val="heading 2"/>
    <w:basedOn w:val="Normal"/>
    <w:next w:val="Normal"/>
    <w:link w:val="Titre2Car"/>
    <w:uiPriority w:val="9"/>
    <w:unhideWhenUsed/>
    <w:qFormat/>
    <w:rsid w:val="00E9201E"/>
    <w:pPr>
      <w:spacing w:line="360" w:lineRule="auto"/>
      <w:jc w:val="both"/>
      <w:outlineLvl w:val="1"/>
    </w:pPr>
    <w:rPr>
      <w:rFonts w:cstheme="majorHAnsi"/>
      <w:b/>
      <w:bCs/>
      <w:lang w:val="en-US"/>
    </w:rPr>
  </w:style>
  <w:style w:type="paragraph" w:styleId="Titre3">
    <w:name w:val="heading 3"/>
    <w:basedOn w:val="Titre2"/>
    <w:next w:val="Normal"/>
    <w:link w:val="Titre3Car"/>
    <w:uiPriority w:val="9"/>
    <w:unhideWhenUsed/>
    <w:qFormat/>
    <w:rsid w:val="00E9201E"/>
    <w:pPr>
      <w:outlineLvl w:val="2"/>
    </w:pPr>
    <w:rPr>
      <w:b w:val="0"/>
      <w:bCs w:val="0"/>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uiPriority w:val="99"/>
    <w:semiHidden/>
    <w:unhideWhenUsed/>
    <w:rsid w:val="00551FAA"/>
  </w:style>
  <w:style w:type="character" w:styleId="Marquedecommentaire">
    <w:name w:val="annotation reference"/>
    <w:basedOn w:val="Policepardfaut"/>
    <w:uiPriority w:val="99"/>
    <w:semiHidden/>
    <w:unhideWhenUsed/>
    <w:rsid w:val="00551FAA"/>
    <w:rPr>
      <w:sz w:val="16"/>
      <w:szCs w:val="16"/>
    </w:rPr>
  </w:style>
  <w:style w:type="character" w:customStyle="1" w:styleId="Titre1Car">
    <w:name w:val="Titre 1 Car"/>
    <w:basedOn w:val="Policepardfaut"/>
    <w:link w:val="Titre1"/>
    <w:uiPriority w:val="9"/>
    <w:rsid w:val="00E9201E"/>
    <w:rPr>
      <w:rFonts w:asciiTheme="majorHAnsi" w:hAnsiTheme="majorHAnsi" w:cstheme="majorHAnsi"/>
      <w:b/>
      <w:bCs/>
      <w:sz w:val="28"/>
      <w:szCs w:val="28"/>
    </w:rPr>
  </w:style>
  <w:style w:type="character" w:customStyle="1" w:styleId="Titre2Car">
    <w:name w:val="Titre 2 Car"/>
    <w:basedOn w:val="Policepardfaut"/>
    <w:link w:val="Titre2"/>
    <w:uiPriority w:val="9"/>
    <w:rsid w:val="00E9201E"/>
    <w:rPr>
      <w:rFonts w:asciiTheme="majorHAnsi" w:hAnsiTheme="majorHAnsi" w:cstheme="majorHAnsi"/>
      <w:b/>
      <w:bCs/>
      <w:lang w:val="en-US"/>
    </w:rPr>
  </w:style>
  <w:style w:type="paragraph" w:styleId="NormalWeb">
    <w:name w:val="Normal (Web)"/>
    <w:basedOn w:val="Normal"/>
    <w:uiPriority w:val="99"/>
    <w:unhideWhenUsed/>
    <w:rsid w:val="003914CB"/>
    <w:pPr>
      <w:spacing w:before="100" w:beforeAutospacing="1" w:after="100" w:afterAutospacing="1"/>
    </w:pPr>
    <w:rPr>
      <w:rFonts w:ascii="Times New Roman" w:eastAsia="Times New Roman" w:hAnsi="Times New Roman" w:cs="Times New Roman"/>
      <w:kern w:val="0"/>
      <w:lang w:eastAsia="fr-CA"/>
      <w14:ligatures w14:val="none"/>
    </w:rPr>
  </w:style>
  <w:style w:type="character" w:styleId="Numrodeligne">
    <w:name w:val="line number"/>
    <w:basedOn w:val="Policepardfaut"/>
    <w:uiPriority w:val="99"/>
    <w:semiHidden/>
    <w:unhideWhenUsed/>
    <w:rsid w:val="003914CB"/>
  </w:style>
  <w:style w:type="character" w:customStyle="1" w:styleId="ui-provider">
    <w:name w:val="ui-provider"/>
    <w:basedOn w:val="Policepardfaut"/>
    <w:rsid w:val="00990B31"/>
  </w:style>
  <w:style w:type="character" w:customStyle="1" w:styleId="Titre3Car">
    <w:name w:val="Titre 3 Car"/>
    <w:basedOn w:val="Policepardfaut"/>
    <w:link w:val="Titre3"/>
    <w:uiPriority w:val="9"/>
    <w:rsid w:val="00E9201E"/>
    <w:rPr>
      <w:rFonts w:asciiTheme="majorHAnsi" w:hAnsiTheme="majorHAnsi" w:cstheme="majorHAnsi"/>
      <w:i/>
      <w:iCs/>
      <w:lang w:val="en-US"/>
    </w:r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 w:type="paragraph" w:customStyle="1" w:styleId="Default">
    <w:name w:val="Default"/>
    <w:rsid w:val="005C08E1"/>
    <w:pPr>
      <w:autoSpaceDE w:val="0"/>
      <w:autoSpaceDN w:val="0"/>
      <w:adjustRightInd w:val="0"/>
    </w:pPr>
    <w:rPr>
      <w:rFonts w:ascii="Garamond" w:hAnsi="Garamond" w:cs="Garamond"/>
      <w:color w:val="000000"/>
      <w:kern w:val="0"/>
    </w:rPr>
  </w:style>
  <w:style w:type="paragraph" w:styleId="TM1">
    <w:name w:val="toc 1"/>
    <w:basedOn w:val="Normal"/>
    <w:next w:val="Normal"/>
    <w:autoRedefine/>
    <w:uiPriority w:val="39"/>
    <w:unhideWhenUsed/>
    <w:rsid w:val="005C08E1"/>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5C08E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5C08E1"/>
    <w:pPr>
      <w:ind w:left="480"/>
    </w:pPr>
    <w:rPr>
      <w:rFonts w:cstheme="minorHAnsi"/>
      <w:i/>
      <w:iCs/>
      <w:sz w:val="20"/>
      <w:szCs w:val="20"/>
    </w:rPr>
  </w:style>
  <w:style w:type="paragraph" w:styleId="TM4">
    <w:name w:val="toc 4"/>
    <w:basedOn w:val="Normal"/>
    <w:next w:val="Normal"/>
    <w:autoRedefine/>
    <w:uiPriority w:val="39"/>
    <w:unhideWhenUsed/>
    <w:rsid w:val="005C08E1"/>
    <w:pPr>
      <w:ind w:left="720"/>
    </w:pPr>
    <w:rPr>
      <w:rFonts w:cstheme="minorHAnsi"/>
      <w:sz w:val="18"/>
      <w:szCs w:val="18"/>
    </w:rPr>
  </w:style>
  <w:style w:type="paragraph" w:styleId="TM5">
    <w:name w:val="toc 5"/>
    <w:basedOn w:val="Normal"/>
    <w:next w:val="Normal"/>
    <w:autoRedefine/>
    <w:uiPriority w:val="39"/>
    <w:unhideWhenUsed/>
    <w:rsid w:val="005C08E1"/>
    <w:pPr>
      <w:ind w:left="960"/>
    </w:pPr>
    <w:rPr>
      <w:rFonts w:cstheme="minorHAnsi"/>
      <w:sz w:val="18"/>
      <w:szCs w:val="18"/>
    </w:rPr>
  </w:style>
  <w:style w:type="paragraph" w:styleId="TM6">
    <w:name w:val="toc 6"/>
    <w:basedOn w:val="Normal"/>
    <w:next w:val="Normal"/>
    <w:autoRedefine/>
    <w:uiPriority w:val="39"/>
    <w:unhideWhenUsed/>
    <w:rsid w:val="005C08E1"/>
    <w:pPr>
      <w:ind w:left="1200"/>
    </w:pPr>
    <w:rPr>
      <w:rFonts w:cstheme="minorHAnsi"/>
      <w:sz w:val="18"/>
      <w:szCs w:val="18"/>
    </w:rPr>
  </w:style>
  <w:style w:type="paragraph" w:styleId="TM7">
    <w:name w:val="toc 7"/>
    <w:basedOn w:val="Normal"/>
    <w:next w:val="Normal"/>
    <w:autoRedefine/>
    <w:uiPriority w:val="39"/>
    <w:unhideWhenUsed/>
    <w:rsid w:val="005C08E1"/>
    <w:pPr>
      <w:ind w:left="1440"/>
    </w:pPr>
    <w:rPr>
      <w:rFonts w:cstheme="minorHAnsi"/>
      <w:sz w:val="18"/>
      <w:szCs w:val="18"/>
    </w:rPr>
  </w:style>
  <w:style w:type="paragraph" w:styleId="TM8">
    <w:name w:val="toc 8"/>
    <w:basedOn w:val="Normal"/>
    <w:next w:val="Normal"/>
    <w:autoRedefine/>
    <w:uiPriority w:val="39"/>
    <w:unhideWhenUsed/>
    <w:rsid w:val="005C08E1"/>
    <w:pPr>
      <w:ind w:left="1680"/>
    </w:pPr>
    <w:rPr>
      <w:rFonts w:cstheme="minorHAnsi"/>
      <w:sz w:val="18"/>
      <w:szCs w:val="18"/>
    </w:rPr>
  </w:style>
  <w:style w:type="paragraph" w:styleId="TM9">
    <w:name w:val="toc 9"/>
    <w:basedOn w:val="Normal"/>
    <w:next w:val="Normal"/>
    <w:autoRedefine/>
    <w:uiPriority w:val="39"/>
    <w:unhideWhenUsed/>
    <w:rsid w:val="005C08E1"/>
    <w:pPr>
      <w:ind w:left="1920"/>
    </w:pPr>
    <w:rPr>
      <w:rFonts w:cstheme="minorHAnsi"/>
      <w:sz w:val="18"/>
      <w:szCs w:val="18"/>
    </w:rPr>
  </w:style>
  <w:style w:type="character" w:styleId="Hyperlien">
    <w:name w:val="Hyperlink"/>
    <w:basedOn w:val="Policepardfaut"/>
    <w:uiPriority w:val="99"/>
    <w:unhideWhenUsed/>
    <w:rsid w:val="005C08E1"/>
    <w:rPr>
      <w:color w:val="0563C1" w:themeColor="hyperlink"/>
      <w:u w:val="single"/>
    </w:rPr>
  </w:style>
  <w:style w:type="paragraph" w:styleId="En-ttedetabledesmatires">
    <w:name w:val="TOC Heading"/>
    <w:basedOn w:val="Titre1"/>
    <w:next w:val="Normal"/>
    <w:uiPriority w:val="39"/>
    <w:unhideWhenUsed/>
    <w:qFormat/>
    <w:rsid w:val="005C08E1"/>
    <w:pPr>
      <w:keepNext/>
      <w:keepLines/>
      <w:spacing w:before="480" w:line="276" w:lineRule="auto"/>
      <w:jc w:val="left"/>
      <w:outlineLvl w:val="9"/>
    </w:pPr>
    <w:rPr>
      <w:rFonts w:eastAsiaTheme="majorEastAsia" w:cstheme="majorBidi"/>
      <w:color w:val="2F5496" w:themeColor="accent1" w:themeShade="BF"/>
      <w:kern w:val="0"/>
      <w:lang w:eastAsia="fr-CA"/>
      <w14:ligatures w14:val="none"/>
    </w:rPr>
  </w:style>
  <w:style w:type="paragraph" w:styleId="Paragraphedeliste">
    <w:name w:val="List Paragraph"/>
    <w:basedOn w:val="Normal"/>
    <w:uiPriority w:val="34"/>
    <w:qFormat/>
    <w:rsid w:val="005C08E1"/>
    <w:pPr>
      <w:ind w:left="720"/>
      <w:contextualSpacing/>
    </w:pPr>
  </w:style>
  <w:style w:type="paragraph" w:styleId="Objetducommentaire">
    <w:name w:val="annotation subject"/>
    <w:basedOn w:val="Commentaire"/>
    <w:next w:val="Commentaire"/>
    <w:link w:val="ObjetducommentaireCar"/>
    <w:uiPriority w:val="99"/>
    <w:semiHidden/>
    <w:unhideWhenUsed/>
    <w:rsid w:val="005C08E1"/>
    <w:rPr>
      <w:b/>
      <w:bCs/>
    </w:rPr>
  </w:style>
  <w:style w:type="character" w:customStyle="1" w:styleId="ObjetducommentaireCar">
    <w:name w:val="Objet du commentaire Car"/>
    <w:basedOn w:val="CommentaireCar"/>
    <w:link w:val="Objetducommentaire"/>
    <w:uiPriority w:val="99"/>
    <w:semiHidden/>
    <w:rsid w:val="005C08E1"/>
    <w:rPr>
      <w:rFonts w:asciiTheme="majorHAnsi" w:hAnsiTheme="majorHAnsi" w:cs="Times New Roman (Corps CS)"/>
      <w:b/>
      <w:bCs/>
      <w:sz w:val="20"/>
      <w:szCs w:val="20"/>
    </w:rPr>
  </w:style>
  <w:style w:type="paragraph" w:styleId="Rvision">
    <w:name w:val="Revision"/>
    <w:hidden/>
    <w:uiPriority w:val="99"/>
    <w:semiHidden/>
    <w:rsid w:val="005C08E1"/>
  </w:style>
  <w:style w:type="paragraph" w:customStyle="1" w:styleId="Bibliographie1">
    <w:name w:val="Bibliographie1"/>
    <w:basedOn w:val="Normal"/>
    <w:link w:val="BibliographyCar"/>
    <w:rsid w:val="005C08E1"/>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5C08E1"/>
    <w:rPr>
      <w:rFonts w:asciiTheme="majorHAnsi" w:hAnsiTheme="majorHAnsi" w:cs="Calibri Light (Titres)"/>
      <w:lang w:val="en-US"/>
    </w:rPr>
  </w:style>
  <w:style w:type="paragraph" w:customStyle="1" w:styleId="Style1">
    <w:name w:val="Style1"/>
    <w:basedOn w:val="Bibliographie1"/>
    <w:qFormat/>
    <w:rsid w:val="005C08E1"/>
    <w:pPr>
      <w:spacing w:before="120" w:after="120"/>
    </w:pPr>
    <w:rPr>
      <w:b/>
      <w:bCs/>
      <w:color w:val="000000" w:themeColor="text1"/>
      <w:sz w:val="22"/>
      <w:szCs w:val="22"/>
    </w:rPr>
  </w:style>
  <w:style w:type="paragraph" w:customStyle="1" w:styleId="Style2">
    <w:name w:val="Style2"/>
    <w:basedOn w:val="Bibliographie1"/>
    <w:qFormat/>
    <w:rsid w:val="005C08E1"/>
    <w:pPr>
      <w:spacing w:before="120" w:after="120"/>
    </w:pPr>
    <w:rPr>
      <w:sz w:val="22"/>
    </w:rPr>
  </w:style>
  <w:style w:type="paragraph" w:customStyle="1" w:styleId="Style3">
    <w:name w:val="Style3"/>
    <w:basedOn w:val="Bibliographie1"/>
    <w:qFormat/>
    <w:rsid w:val="005C08E1"/>
  </w:style>
  <w:style w:type="paragraph" w:styleId="Notedebasdepage">
    <w:name w:val="footnote text"/>
    <w:basedOn w:val="Normal"/>
    <w:link w:val="NotedebasdepageCar"/>
    <w:uiPriority w:val="99"/>
    <w:semiHidden/>
    <w:unhideWhenUsed/>
    <w:rsid w:val="005C08E1"/>
    <w:rPr>
      <w:sz w:val="20"/>
      <w:szCs w:val="20"/>
    </w:rPr>
  </w:style>
  <w:style w:type="character" w:customStyle="1" w:styleId="NotedebasdepageCar">
    <w:name w:val="Note de bas de page Car"/>
    <w:basedOn w:val="Policepardfaut"/>
    <w:link w:val="Notedebasdepage"/>
    <w:uiPriority w:val="99"/>
    <w:semiHidden/>
    <w:rsid w:val="005C08E1"/>
    <w:rPr>
      <w:rFonts w:asciiTheme="majorHAnsi" w:hAnsiTheme="majorHAnsi" w:cs="Times New Roman (Corps CS)"/>
      <w:sz w:val="20"/>
      <w:szCs w:val="20"/>
    </w:rPr>
  </w:style>
  <w:style w:type="character" w:styleId="Appelnotedebasdep">
    <w:name w:val="footnote reference"/>
    <w:basedOn w:val="Policepardfaut"/>
    <w:uiPriority w:val="99"/>
    <w:semiHidden/>
    <w:unhideWhenUsed/>
    <w:rsid w:val="005C08E1"/>
    <w:rPr>
      <w:vertAlign w:val="superscript"/>
    </w:rPr>
  </w:style>
  <w:style w:type="table" w:styleId="Grilledutableau">
    <w:name w:val="Table Grid"/>
    <w:basedOn w:val="TableauNormal"/>
    <w:uiPriority w:val="39"/>
    <w:rsid w:val="005C0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5C08E1"/>
  </w:style>
  <w:style w:type="paragraph" w:customStyle="1" w:styleId="paragraph">
    <w:name w:val="paragraph"/>
    <w:basedOn w:val="Normal"/>
    <w:rsid w:val="005C08E1"/>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5C08E1"/>
  </w:style>
  <w:style w:type="character" w:styleId="Accentuation">
    <w:name w:val="Emphasis"/>
    <w:basedOn w:val="Policepardfaut"/>
    <w:uiPriority w:val="20"/>
    <w:qFormat/>
    <w:rsid w:val="005C08E1"/>
    <w:rPr>
      <w:i/>
      <w:iCs/>
    </w:rPr>
  </w:style>
  <w:style w:type="paragraph" w:styleId="Tabledesillustrations">
    <w:name w:val="table of figures"/>
    <w:basedOn w:val="Normal"/>
    <w:next w:val="Normal"/>
    <w:uiPriority w:val="99"/>
    <w:unhideWhenUsed/>
    <w:rsid w:val="005C08E1"/>
    <w:pPr>
      <w:ind w:left="480" w:hanging="480"/>
    </w:pPr>
    <w:rPr>
      <w:rFonts w:cs="Calibri (Corps)"/>
      <w:szCs w:val="20"/>
    </w:rPr>
  </w:style>
  <w:style w:type="paragraph" w:customStyle="1" w:styleId="Style4">
    <w:name w:val="Style4"/>
    <w:basedOn w:val="Style2"/>
    <w:qFormat/>
    <w:rsid w:val="005C08E1"/>
    <w:pPr>
      <w:tabs>
        <w:tab w:val="right" w:pos="9394"/>
      </w:tabs>
    </w:pPr>
    <w:rPr>
      <w:noProof/>
    </w:rPr>
  </w:style>
  <w:style w:type="paragraph" w:customStyle="1" w:styleId="Style5">
    <w:name w:val="Style5"/>
    <w:basedOn w:val="Tabledesillustrations"/>
    <w:next w:val="Style2"/>
    <w:qFormat/>
    <w:rsid w:val="005C08E1"/>
    <w:pPr>
      <w:tabs>
        <w:tab w:val="right" w:leader="dot" w:pos="9394"/>
      </w:tabs>
    </w:pPr>
    <w:rPr>
      <w:smallCaps/>
      <w:noProof/>
    </w:rPr>
  </w:style>
  <w:style w:type="paragraph" w:customStyle="1" w:styleId="Style6">
    <w:name w:val="Style6"/>
    <w:basedOn w:val="Normal"/>
    <w:qFormat/>
    <w:rsid w:val="005C08E1"/>
    <w:pPr>
      <w:tabs>
        <w:tab w:val="right" w:leader="dot" w:pos="9394"/>
      </w:tabs>
    </w:pPr>
    <w:rPr>
      <w:noProof/>
    </w:rPr>
  </w:style>
  <w:style w:type="paragraph" w:customStyle="1" w:styleId="Bibliographie2">
    <w:name w:val="Bibliographie2"/>
    <w:basedOn w:val="Normal"/>
    <w:link w:val="BibliographyCar1"/>
    <w:rsid w:val="005C08E1"/>
    <w:pPr>
      <w:spacing w:line="480" w:lineRule="auto"/>
      <w:ind w:left="720" w:hanging="720"/>
    </w:pPr>
    <w:rPr>
      <w:lang w:val="en-US"/>
    </w:rPr>
  </w:style>
  <w:style w:type="character" w:customStyle="1" w:styleId="BibliographyCar1">
    <w:name w:val="Bibliography Car1"/>
    <w:basedOn w:val="Policepardfaut"/>
    <w:link w:val="Bibliographie2"/>
    <w:rsid w:val="005C08E1"/>
    <w:rPr>
      <w:rFonts w:asciiTheme="majorHAnsi" w:hAnsiTheme="majorHAnsi" w:cs="Times New Roman (Corps CS)"/>
      <w:lang w:val="en-US"/>
    </w:rPr>
  </w:style>
  <w:style w:type="paragraph" w:styleId="Textedebulles">
    <w:name w:val="Balloon Text"/>
    <w:basedOn w:val="Normal"/>
    <w:link w:val="TextedebullesCar"/>
    <w:uiPriority w:val="99"/>
    <w:semiHidden/>
    <w:unhideWhenUsed/>
    <w:rsid w:val="00271F77"/>
    <w:rPr>
      <w:rFonts w:ascii="Segoe UI" w:hAnsi="Segoe UI" w:cs="Segoe UI"/>
      <w:sz w:val="18"/>
      <w:szCs w:val="18"/>
    </w:rPr>
  </w:style>
  <w:style w:type="character" w:customStyle="1" w:styleId="TextedebullesCar">
    <w:name w:val="Texte de bulles Car"/>
    <w:basedOn w:val="Policepardfaut"/>
    <w:link w:val="Textedebulles"/>
    <w:uiPriority w:val="99"/>
    <w:semiHidden/>
    <w:rsid w:val="00271F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8/08/relationships/commentsExtensible" Target="commentsExtensible.xm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emf"/><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466725DEB80348ABC973061B8F0EC7" ma:contentTypeVersion="18" ma:contentTypeDescription="Crée un document." ma:contentTypeScope="" ma:versionID="c2a0d83e977864835b419e3e21cb32c8">
  <xsd:schema xmlns:xsd="http://www.w3.org/2001/XMLSchema" xmlns:xs="http://www.w3.org/2001/XMLSchema" xmlns:p="http://schemas.microsoft.com/office/2006/metadata/properties" xmlns:ns3="4032a3f5-9640-4126-88e9-19eeb8c66cef" xmlns:ns4="934d65dc-e19b-47ad-aaf7-637204f21f70" targetNamespace="http://schemas.microsoft.com/office/2006/metadata/properties" ma:root="true" ma:fieldsID="70db00422fe0fe968a6747f69d9c820d" ns3:_="" ns4:_="">
    <xsd:import namespace="4032a3f5-9640-4126-88e9-19eeb8c66cef"/>
    <xsd:import namespace="934d65dc-e19b-47ad-aaf7-637204f21f7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Location" minOccurs="0"/>
                <xsd:element ref="ns4:SharedWithUsers" minOccurs="0"/>
                <xsd:element ref="ns4:SharedWithDetails" minOccurs="0"/>
                <xsd:element ref="ns4:SharingHintHash" minOccurs="0"/>
                <xsd:element ref="ns3:MediaLengthInSeconds"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2a3f5-9640-4126-88e9-19eeb8c66c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34d65dc-e19b-47ad-aaf7-637204f21f7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032a3f5-9640-4126-88e9-19eeb8c66ce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75F202-7955-47A9-B6D3-1588C0DC5A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2a3f5-9640-4126-88e9-19eeb8c66cef"/>
    <ds:schemaRef ds:uri="934d65dc-e19b-47ad-aaf7-637204f21f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82C110-570A-4702-81BF-47ED3A46216E}">
  <ds:schemaRefs>
    <ds:schemaRef ds:uri="http://schemas.microsoft.com/office/2006/metadata/properties"/>
    <ds:schemaRef ds:uri="http://schemas.microsoft.com/office/infopath/2007/PartnerControls"/>
    <ds:schemaRef ds:uri="4032a3f5-9640-4126-88e9-19eeb8c66cef"/>
  </ds:schemaRefs>
</ds:datastoreItem>
</file>

<file path=customXml/itemProps3.xml><?xml version="1.0" encoding="utf-8"?>
<ds:datastoreItem xmlns:ds="http://schemas.openxmlformats.org/officeDocument/2006/customXml" ds:itemID="{49A0698C-0D1C-4576-B085-F32F1B74AA7A}">
  <ds:schemaRefs>
    <ds:schemaRef ds:uri="http://schemas.openxmlformats.org/officeDocument/2006/bibliography"/>
  </ds:schemaRefs>
</ds:datastoreItem>
</file>

<file path=customXml/itemProps4.xml><?xml version="1.0" encoding="utf-8"?>
<ds:datastoreItem xmlns:ds="http://schemas.openxmlformats.org/officeDocument/2006/customXml" ds:itemID="{B412B940-6207-489A-9DD1-673B62D2478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27</Pages>
  <Words>58084</Words>
  <Characters>319462</Characters>
  <Application>Microsoft Office Word</Application>
  <DocSecurity>0</DocSecurity>
  <Lines>2662</Lines>
  <Paragraphs>753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23</cp:revision>
  <dcterms:created xsi:type="dcterms:W3CDTF">2024-02-29T20:46:00Z</dcterms:created>
  <dcterms:modified xsi:type="dcterms:W3CDTF">2024-03-22T03:01:00Z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0x010100CF466725DEB80348ABC973061B8F0EC7</vt:lpwstr>
  </property>
</Properties>
</file>