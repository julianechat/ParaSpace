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C1341" w14:textId="3BEC4692" w:rsidR="005C08E1" w:rsidRPr="00792A22" w:rsidRDefault="005C08E1" w:rsidP="005C08E1">
      <w:pPr>
        <w:rPr>
          <w:rFonts w:cstheme="majorHAnsi"/>
          <w:b/>
          <w:bCs/>
          <w:sz w:val="28"/>
          <w:szCs w:val="28"/>
          <w:lang w:val="en-US"/>
        </w:rPr>
      </w:pPr>
      <w:r w:rsidRPr="00792A22">
        <w:rPr>
          <w:rFonts w:cstheme="majorHAnsi"/>
          <w:b/>
          <w:bCs/>
          <w:sz w:val="28"/>
          <w:szCs w:val="28"/>
          <w:lang w:val="en-US"/>
        </w:rPr>
        <w:t xml:space="preserve">LOCAL ENVIRONMENT AND SAMPLING BIAS DRIVE </w:t>
      </w:r>
      <w:r w:rsidR="00271F77">
        <w:rPr>
          <w:rFonts w:cstheme="majorHAnsi"/>
          <w:b/>
          <w:bCs/>
          <w:sz w:val="28"/>
          <w:szCs w:val="28"/>
          <w:lang w:val="en-US"/>
        </w:rPr>
        <w:t xml:space="preserve">PARASITE </w:t>
      </w:r>
      <w:r w:rsidRPr="00792A22">
        <w:rPr>
          <w:rFonts w:cstheme="majorHAnsi"/>
          <w:b/>
          <w:bCs/>
          <w:sz w:val="28"/>
          <w:szCs w:val="28"/>
          <w:lang w:val="en-US"/>
        </w:rPr>
        <w:t>PREVALENCE ESTIMATES IN FISH COMMUNITIES</w:t>
      </w:r>
    </w:p>
    <w:p w14:paraId="395B9096" w14:textId="77777777" w:rsidR="005C08E1" w:rsidRPr="00792A22" w:rsidRDefault="005C08E1" w:rsidP="005C08E1">
      <w:pPr>
        <w:rPr>
          <w:rFonts w:cstheme="majorHAnsi"/>
          <w:sz w:val="28"/>
          <w:szCs w:val="28"/>
          <w:lang w:val="en-US"/>
        </w:rPr>
      </w:pPr>
    </w:p>
    <w:p w14:paraId="08C69A98" w14:textId="6EE6E430" w:rsidR="005C08E1" w:rsidRPr="00792A22" w:rsidRDefault="005C08E1" w:rsidP="005C08E1">
      <w:pPr>
        <w:jc w:val="both"/>
        <w:rPr>
          <w:rFonts w:cstheme="majorHAnsi"/>
          <w:vertAlign w:val="superscript"/>
          <w:lang w:val="en-US"/>
        </w:rPr>
      </w:pPr>
      <w:r w:rsidRPr="00792A22">
        <w:rPr>
          <w:rFonts w:cstheme="majorHAnsi"/>
          <w:lang w:val="en-US"/>
        </w:rPr>
        <w:t>Juliane Vigneault</w:t>
      </w:r>
      <w:r w:rsidRPr="00792A22">
        <w:rPr>
          <w:rFonts w:cstheme="majorHAnsi"/>
          <w:vertAlign w:val="superscript"/>
          <w:lang w:val="en-US"/>
        </w:rPr>
        <w:t>1,2</w:t>
      </w:r>
      <w:r w:rsidRPr="00792A22">
        <w:rPr>
          <w:rFonts w:cstheme="majorHAnsi"/>
          <w:lang w:val="en-US"/>
        </w:rPr>
        <w:t xml:space="preserve"> Sandra Ann Binning</w:t>
      </w:r>
      <w:r w:rsidRPr="00792A22">
        <w:rPr>
          <w:rFonts w:cstheme="majorHAnsi"/>
          <w:vertAlign w:val="superscript"/>
          <w:lang w:val="en-US"/>
        </w:rPr>
        <w:t>1,2</w:t>
      </w:r>
      <w:r w:rsidR="00271F77" w:rsidRPr="00792A22">
        <w:rPr>
          <w:rFonts w:cstheme="majorHAnsi"/>
          <w:lang w:val="en-US"/>
        </w:rPr>
        <w:t xml:space="preserve">| </w:t>
      </w:r>
      <w:commentRangeStart w:id="0"/>
      <w:r w:rsidR="00271F77" w:rsidRPr="00792A22">
        <w:rPr>
          <w:rFonts w:cstheme="majorHAnsi"/>
          <w:lang w:val="en-US"/>
        </w:rPr>
        <w:t>Éric Harvey</w:t>
      </w:r>
      <w:r w:rsidR="00271F77" w:rsidRPr="00792A22">
        <w:rPr>
          <w:rFonts w:cstheme="majorHAnsi"/>
          <w:vertAlign w:val="superscript"/>
          <w:lang w:val="en-US"/>
        </w:rPr>
        <w:t>1,2,</w:t>
      </w:r>
      <w:commentRangeEnd w:id="0"/>
      <w:r w:rsidR="00271F77">
        <w:rPr>
          <w:rStyle w:val="Marquedecommentaire"/>
        </w:rPr>
        <w:commentReference w:id="0"/>
      </w:r>
      <w:r w:rsidR="00271F77" w:rsidRPr="00792A22">
        <w:rPr>
          <w:rFonts w:cstheme="majorHAnsi"/>
          <w:vertAlign w:val="superscript"/>
          <w:lang w:val="en-US"/>
        </w:rPr>
        <w:t>3</w:t>
      </w:r>
      <w:r w:rsidR="00271F77" w:rsidRPr="00792A22">
        <w:rPr>
          <w:rFonts w:cstheme="majorHAnsi"/>
          <w:lang w:val="en-US"/>
        </w:rPr>
        <w:t xml:space="preserve"> |</w:t>
      </w:r>
    </w:p>
    <w:p w14:paraId="4625735D" w14:textId="77777777" w:rsidR="005C08E1" w:rsidRPr="00792A22" w:rsidRDefault="005C08E1" w:rsidP="005C08E1">
      <w:pPr>
        <w:jc w:val="both"/>
        <w:rPr>
          <w:rFonts w:cstheme="majorHAnsi"/>
          <w:b/>
          <w:bCs/>
          <w:lang w:val="en-US"/>
        </w:rPr>
      </w:pPr>
    </w:p>
    <w:p w14:paraId="25C78ED4" w14:textId="77777777" w:rsidR="005C08E1" w:rsidRPr="00205BB1" w:rsidRDefault="005C08E1" w:rsidP="005C08E1">
      <w:pPr>
        <w:pStyle w:val="paragraph"/>
        <w:spacing w:before="0" w:beforeAutospacing="0" w:after="0" w:afterAutospacing="0"/>
        <w:textAlignment w:val="baseline"/>
        <w:rPr>
          <w:rFonts w:asciiTheme="majorHAnsi" w:hAnsiTheme="majorHAnsi" w:cstheme="majorHAnsi"/>
          <w:sz w:val="21"/>
          <w:szCs w:val="21"/>
        </w:rPr>
      </w:pPr>
      <w:r w:rsidRPr="00205BB1">
        <w:rPr>
          <w:rStyle w:val="normaltextrun"/>
          <w:rFonts w:asciiTheme="majorHAnsi" w:hAnsiTheme="majorHAnsi" w:cstheme="majorHAnsi"/>
          <w:sz w:val="21"/>
          <w:szCs w:val="21"/>
        </w:rPr>
        <w:t xml:space="preserve">1 </w:t>
      </w:r>
      <w:r w:rsidRPr="00205BB1">
        <w:rPr>
          <w:rStyle w:val="normaltextrun"/>
          <w:rFonts w:asciiTheme="majorHAnsi" w:hAnsiTheme="majorHAnsi" w:cstheme="majorHAnsi"/>
          <w:sz w:val="21"/>
          <w:szCs w:val="21"/>
          <w:shd w:val="clear" w:color="auto" w:fill="FFFFFF"/>
        </w:rPr>
        <w:t>Département de sciences biologiques, Université de Montréal, QC, Canada</w:t>
      </w:r>
      <w:r w:rsidRPr="00205BB1">
        <w:rPr>
          <w:rStyle w:val="normaltextrun"/>
          <w:rFonts w:asciiTheme="majorHAnsi" w:hAnsiTheme="majorHAnsi" w:cstheme="majorHAnsi"/>
          <w:sz w:val="21"/>
          <w:szCs w:val="21"/>
        </w:rPr>
        <w:t> </w:t>
      </w:r>
      <w:r w:rsidRPr="00205BB1">
        <w:rPr>
          <w:rStyle w:val="eop"/>
          <w:rFonts w:asciiTheme="majorHAnsi" w:hAnsiTheme="majorHAnsi" w:cstheme="majorHAnsi"/>
          <w:sz w:val="21"/>
          <w:szCs w:val="21"/>
        </w:rPr>
        <w:t> </w:t>
      </w:r>
    </w:p>
    <w:p w14:paraId="73BF1EE6" w14:textId="77777777" w:rsidR="005C08E1" w:rsidRPr="00205BB1" w:rsidRDefault="005C08E1" w:rsidP="005C08E1">
      <w:pPr>
        <w:pStyle w:val="paragraph"/>
        <w:spacing w:before="0" w:beforeAutospacing="0" w:after="0" w:afterAutospacing="0"/>
        <w:textAlignment w:val="baseline"/>
        <w:rPr>
          <w:rStyle w:val="eop"/>
          <w:rFonts w:asciiTheme="majorHAnsi" w:hAnsiTheme="majorHAnsi" w:cstheme="majorHAnsi"/>
          <w:sz w:val="21"/>
          <w:szCs w:val="21"/>
        </w:rPr>
      </w:pPr>
      <w:r w:rsidRPr="00205BB1">
        <w:rPr>
          <w:rStyle w:val="normaltextrun"/>
          <w:rFonts w:asciiTheme="majorHAnsi" w:hAnsiTheme="majorHAnsi" w:cstheme="majorHAnsi"/>
          <w:sz w:val="21"/>
          <w:szCs w:val="21"/>
        </w:rPr>
        <w:t xml:space="preserve">2 </w:t>
      </w:r>
      <w:r w:rsidRPr="00205BB1">
        <w:rPr>
          <w:rStyle w:val="normaltextrun"/>
          <w:rFonts w:asciiTheme="majorHAnsi" w:hAnsiTheme="majorHAnsi" w:cstheme="majorHAnsi"/>
          <w:sz w:val="21"/>
          <w:szCs w:val="21"/>
          <w:shd w:val="clear" w:color="auto" w:fill="FCFCFC"/>
        </w:rPr>
        <w:t xml:space="preserve">Groupe de recherche interuniversitaire en limnologie (GRIL), </w:t>
      </w:r>
      <w:r w:rsidRPr="00205BB1">
        <w:rPr>
          <w:rStyle w:val="normaltextrun"/>
          <w:rFonts w:asciiTheme="majorHAnsi" w:hAnsiTheme="majorHAnsi" w:cstheme="majorHAnsi"/>
          <w:sz w:val="21"/>
          <w:szCs w:val="21"/>
        </w:rPr>
        <w:t>d</w:t>
      </w:r>
      <w:r w:rsidRPr="00205BB1">
        <w:rPr>
          <w:rStyle w:val="normaltextrun"/>
          <w:rFonts w:asciiTheme="majorHAnsi" w:hAnsiTheme="majorHAnsi" w:cstheme="majorHAnsi"/>
          <w:sz w:val="21"/>
          <w:szCs w:val="21"/>
          <w:shd w:val="clear" w:color="auto" w:fill="FFFFFF"/>
        </w:rPr>
        <w:t>épartement de sciences biologiques, Université de Montréal, QC, Canada</w:t>
      </w:r>
      <w:r w:rsidRPr="00205BB1">
        <w:rPr>
          <w:rStyle w:val="normaltextrun"/>
          <w:rFonts w:asciiTheme="majorHAnsi" w:hAnsiTheme="majorHAnsi" w:cstheme="majorHAnsi"/>
          <w:sz w:val="21"/>
          <w:szCs w:val="21"/>
        </w:rPr>
        <w:t> </w:t>
      </w:r>
      <w:r w:rsidRPr="00205BB1">
        <w:rPr>
          <w:rStyle w:val="eop"/>
          <w:rFonts w:asciiTheme="majorHAnsi" w:hAnsiTheme="majorHAnsi" w:cstheme="majorHAnsi"/>
          <w:sz w:val="21"/>
          <w:szCs w:val="21"/>
        </w:rPr>
        <w:t> </w:t>
      </w:r>
    </w:p>
    <w:p w14:paraId="06114D20" w14:textId="77777777" w:rsidR="005C08E1" w:rsidRPr="00205BB1" w:rsidRDefault="005C08E1" w:rsidP="005C08E1">
      <w:pPr>
        <w:pStyle w:val="paragraph"/>
        <w:spacing w:before="0" w:beforeAutospacing="0" w:after="0" w:afterAutospacing="0"/>
        <w:textAlignment w:val="baseline"/>
        <w:rPr>
          <w:rFonts w:asciiTheme="majorHAnsi" w:hAnsiTheme="majorHAnsi" w:cstheme="majorHAnsi"/>
          <w:sz w:val="21"/>
          <w:szCs w:val="21"/>
        </w:rPr>
      </w:pPr>
      <w:r w:rsidRPr="00205BB1">
        <w:rPr>
          <w:rStyle w:val="eop"/>
          <w:rFonts w:asciiTheme="majorHAnsi" w:hAnsiTheme="majorHAnsi" w:cstheme="majorHAnsi"/>
          <w:sz w:val="21"/>
          <w:szCs w:val="21"/>
          <w:vertAlign w:val="superscript"/>
        </w:rPr>
        <w:t>3</w:t>
      </w:r>
      <w:r w:rsidRPr="00205BB1">
        <w:rPr>
          <w:rStyle w:val="eop"/>
          <w:rFonts w:asciiTheme="majorHAnsi" w:hAnsiTheme="majorHAnsi" w:cstheme="majorHAnsi"/>
          <w:sz w:val="21"/>
          <w:szCs w:val="21"/>
        </w:rPr>
        <w:t xml:space="preserve"> Département des sciences de l’environnement, Université du Québec à Trois-Rivières, Trois-Rivières, QC, Canada.</w:t>
      </w:r>
    </w:p>
    <w:p w14:paraId="60C889EF" w14:textId="77777777" w:rsidR="005C08E1" w:rsidRPr="00205BB1" w:rsidRDefault="005C08E1" w:rsidP="005C08E1">
      <w:pPr>
        <w:jc w:val="both"/>
        <w:rPr>
          <w:rFonts w:cstheme="majorHAnsi"/>
          <w:b/>
          <w:bCs/>
        </w:rPr>
      </w:pPr>
    </w:p>
    <w:p w14:paraId="08607057" w14:textId="77777777" w:rsidR="005C08E1" w:rsidRDefault="005C08E1" w:rsidP="005C08E1">
      <w:pPr>
        <w:spacing w:line="360" w:lineRule="auto"/>
        <w:jc w:val="both"/>
        <w:rPr>
          <w:rFonts w:cstheme="majorHAnsi"/>
          <w:b/>
          <w:bCs/>
          <w:lang w:val="en-US"/>
        </w:rPr>
      </w:pPr>
      <w:r w:rsidRPr="005929A8">
        <w:rPr>
          <w:rFonts w:cstheme="majorHAnsi"/>
          <w:b/>
          <w:bCs/>
          <w:lang w:val="en-US"/>
        </w:rPr>
        <w:t>Abstract</w:t>
      </w:r>
    </w:p>
    <w:p w14:paraId="76C27D43" w14:textId="694B2F51" w:rsidR="005C08E1" w:rsidRDefault="005C08E1" w:rsidP="005C08E1">
      <w:pPr>
        <w:spacing w:line="360" w:lineRule="auto"/>
        <w:jc w:val="both"/>
        <w:rPr>
          <w:rFonts w:cstheme="majorHAnsi"/>
          <w:b/>
          <w:bCs/>
          <w:lang w:val="en-US"/>
        </w:rPr>
      </w:pPr>
      <w:r>
        <w:rPr>
          <w:rFonts w:cstheme="majorHAnsi"/>
          <w:lang w:val="en-US"/>
        </w:rPr>
        <w:t>P</w:t>
      </w:r>
      <w:r w:rsidRPr="006B26FA">
        <w:rPr>
          <w:rFonts w:cstheme="majorHAnsi"/>
          <w:lang w:val="en-US"/>
        </w:rPr>
        <w:t>arasite distribution patterns and drivers of infection vary in time and space, making understanding the underlying mechanisms highly complex.</w:t>
      </w:r>
      <w:r>
        <w:rPr>
          <w:rFonts w:cstheme="majorHAnsi"/>
          <w:lang w:val="en-US"/>
        </w:rPr>
        <w:t xml:space="preserve"> </w:t>
      </w:r>
      <w:r w:rsidRPr="006B26FA">
        <w:rPr>
          <w:rFonts w:cstheme="majorHAnsi"/>
          <w:lang w:val="en-US"/>
        </w:rPr>
        <w:t xml:space="preserve">Comparative studies based on empirical data must therefore </w:t>
      </w:r>
      <w:r w:rsidR="00CE3142" w:rsidRPr="006B26FA">
        <w:rPr>
          <w:rFonts w:cstheme="majorHAnsi"/>
          <w:lang w:val="en-US"/>
        </w:rPr>
        <w:t>consider</w:t>
      </w:r>
      <w:r w:rsidRPr="006B26FA">
        <w:rPr>
          <w:rFonts w:cstheme="majorHAnsi"/>
          <w:lang w:val="en-US"/>
        </w:rPr>
        <w:t xml:space="preserve"> the factors of variation involved in estimating infection parameters in natural populations. Using a multi-scale approach, we explored the sources of variation in the estimation of infection prevalence, focusing on blac</w:t>
      </w:r>
      <w:r>
        <w:rPr>
          <w:rFonts w:cstheme="majorHAnsi"/>
          <w:lang w:val="en-US"/>
        </w:rPr>
        <w:t>k spot</w:t>
      </w:r>
      <w:r w:rsidRPr="006B26FA">
        <w:rPr>
          <w:rFonts w:cstheme="majorHAnsi"/>
          <w:lang w:val="en-US"/>
        </w:rPr>
        <w:t xml:space="preserve"> disease in </w:t>
      </w:r>
      <w:r>
        <w:rPr>
          <w:rFonts w:cstheme="majorHAnsi"/>
          <w:lang w:val="en-US"/>
        </w:rPr>
        <w:t xml:space="preserve">littoral </w:t>
      </w:r>
      <w:r w:rsidRPr="006B26FA">
        <w:rPr>
          <w:rFonts w:cstheme="majorHAnsi"/>
          <w:lang w:val="en-US"/>
        </w:rPr>
        <w:t>freshwater fish communities</w:t>
      </w:r>
      <w:r w:rsidR="00041B3C">
        <w:rPr>
          <w:rFonts w:cstheme="majorHAnsi"/>
          <w:lang w:val="en-US"/>
        </w:rPr>
        <w:t xml:space="preserve"> sampled across 15 lakes in Quebec, Canada</w:t>
      </w:r>
      <w:r w:rsidRPr="006B26FA">
        <w:rPr>
          <w:rFonts w:cstheme="majorHAnsi"/>
          <w:lang w:val="en-US"/>
        </w:rPr>
        <w:t>.</w:t>
      </w:r>
      <w:r>
        <w:rPr>
          <w:rFonts w:cstheme="majorHAnsi"/>
          <w:lang w:val="en-US"/>
        </w:rPr>
        <w:t xml:space="preserve"> </w:t>
      </w:r>
      <w:r w:rsidRPr="006B26FA">
        <w:rPr>
          <w:rFonts w:cstheme="majorHAnsi"/>
          <w:lang w:val="en-US"/>
        </w:rPr>
        <w:t>Our results show that infection prevalence is spatially heterogeneous across the landscape</w:t>
      </w:r>
      <w:r>
        <w:rPr>
          <w:rFonts w:cstheme="majorHAnsi"/>
          <w:lang w:val="en-US"/>
        </w:rPr>
        <w:t xml:space="preserve"> with evidence of infection hotspots and </w:t>
      </w:r>
      <w:proofErr w:type="spellStart"/>
      <w:r>
        <w:rPr>
          <w:rFonts w:cstheme="majorHAnsi"/>
          <w:lang w:val="en-US"/>
        </w:rPr>
        <w:t>coldspots</w:t>
      </w:r>
      <w:proofErr w:type="spellEnd"/>
      <w:r>
        <w:rPr>
          <w:rFonts w:cstheme="majorHAnsi"/>
          <w:lang w:val="en-US"/>
        </w:rPr>
        <w:t xml:space="preserve">. </w:t>
      </w:r>
      <w:r w:rsidRPr="006B26FA">
        <w:rPr>
          <w:rFonts w:cstheme="majorHAnsi"/>
          <w:lang w:val="en-US"/>
        </w:rPr>
        <w:t>Method-related sampling biases led to significant variations in prevalence estimates and spatial patterns of disease occurrence. Our results also indicate</w:t>
      </w:r>
      <w:r>
        <w:rPr>
          <w:rFonts w:cstheme="majorHAnsi"/>
          <w:lang w:val="en-US"/>
        </w:rPr>
        <w:t>d</w:t>
      </w:r>
      <w:r w:rsidRPr="006B26FA">
        <w:rPr>
          <w:rFonts w:cstheme="majorHAnsi"/>
          <w:lang w:val="en-US"/>
        </w:rPr>
        <w:t xml:space="preserve"> that low sampling</w:t>
      </w:r>
      <w:r>
        <w:rPr>
          <w:rFonts w:cstheme="majorHAnsi"/>
          <w:lang w:val="en-US"/>
        </w:rPr>
        <w:t xml:space="preserve"> effort</w:t>
      </w:r>
      <w:r w:rsidR="00041B3C">
        <w:rPr>
          <w:rFonts w:cstheme="majorHAnsi"/>
          <w:lang w:val="en-US"/>
        </w:rPr>
        <w:t>s</w:t>
      </w:r>
      <w:r>
        <w:rPr>
          <w:rFonts w:cstheme="majorHAnsi"/>
          <w:lang w:val="en-US"/>
        </w:rPr>
        <w:t xml:space="preserve"> </w:t>
      </w:r>
      <w:r w:rsidRPr="006B26FA">
        <w:rPr>
          <w:rFonts w:cstheme="majorHAnsi"/>
          <w:lang w:val="en-US"/>
        </w:rPr>
        <w:t>tend to overestimate the prevalence of infection in the landscape, and that the sampling effort required to estimate</w:t>
      </w:r>
      <w:r>
        <w:rPr>
          <w:rFonts w:cstheme="majorHAnsi"/>
          <w:lang w:val="en-US"/>
        </w:rPr>
        <w:t xml:space="preserve"> infection</w:t>
      </w:r>
      <w:r w:rsidRPr="006B26FA">
        <w:rPr>
          <w:rFonts w:cstheme="majorHAnsi"/>
          <w:lang w:val="en-US"/>
        </w:rPr>
        <w:t xml:space="preserve"> prevalence depends on the sampling method employed. </w:t>
      </w:r>
      <w:proofErr w:type="spellStart"/>
      <w:r w:rsidR="00862ACC">
        <w:rPr>
          <w:rFonts w:cstheme="majorHAnsi"/>
          <w:lang w:val="en-US"/>
        </w:rPr>
        <w:t>P</w:t>
      </w:r>
      <w:r w:rsidR="00862ACC" w:rsidRPr="006B26FA">
        <w:rPr>
          <w:rFonts w:cstheme="majorHAnsi"/>
          <w:lang w:val="en-US"/>
        </w:rPr>
        <w:t>hysic</w:t>
      </w:r>
      <w:ins w:id="1" w:author="Juliane Vigneault" w:date="2024-03-26T22:36:00Z">
        <w:r w:rsidR="00862ACC">
          <w:rPr>
            <w:rFonts w:cstheme="majorHAnsi"/>
            <w:lang w:val="en-US"/>
          </w:rPr>
          <w:t>o</w:t>
        </w:r>
      </w:ins>
      <w:proofErr w:type="spellEnd"/>
      <w:r w:rsidRPr="006B26FA">
        <w:rPr>
          <w:rFonts w:cstheme="majorHAnsi"/>
          <w:lang w:val="en-US"/>
        </w:rPr>
        <w:t xml:space="preserve">-chemical characteristics </w:t>
      </w:r>
      <w:r w:rsidR="00041B3C">
        <w:rPr>
          <w:rFonts w:cstheme="majorHAnsi"/>
          <w:lang w:val="en-US"/>
        </w:rPr>
        <w:t xml:space="preserve">of the lakes </w:t>
      </w:r>
      <w:r w:rsidRPr="006B26FA">
        <w:rPr>
          <w:rFonts w:cstheme="majorHAnsi"/>
          <w:lang w:val="en-US"/>
        </w:rPr>
        <w:t>and local fish community structure were the best predictors of infection</w:t>
      </w:r>
      <w:r w:rsidR="00041B3C">
        <w:rPr>
          <w:rFonts w:cstheme="majorHAnsi"/>
          <w:lang w:val="en-US"/>
        </w:rPr>
        <w:t xml:space="preserve"> at smaller spatial scales</w:t>
      </w:r>
      <w:r w:rsidRPr="006B26FA">
        <w:rPr>
          <w:rFonts w:cstheme="majorHAnsi"/>
          <w:lang w:val="en-US"/>
        </w:rPr>
        <w:t xml:space="preserve">. </w:t>
      </w:r>
      <w:r>
        <w:rPr>
          <w:rFonts w:cstheme="majorHAnsi"/>
          <w:lang w:val="en-US"/>
        </w:rPr>
        <w:t>Furthermore,</w:t>
      </w:r>
      <w:r w:rsidRPr="006B26FA">
        <w:rPr>
          <w:rFonts w:cstheme="majorHAnsi"/>
          <w:lang w:val="en-US"/>
        </w:rPr>
        <w:t xml:space="preserve"> our results suggest dilution effects due to obstruction and compatibility barriers limiting cercarial survival. Several relationships between infection prevalence and environmental predictors revealed non-linearity, suggesting complex </w:t>
      </w:r>
      <w:commentRangeStart w:id="2"/>
      <w:r w:rsidRPr="006B26FA">
        <w:rPr>
          <w:rFonts w:cstheme="majorHAnsi"/>
          <w:lang w:val="en-US"/>
        </w:rPr>
        <w:t>interactions</w:t>
      </w:r>
      <w:commentRangeEnd w:id="2"/>
      <w:r w:rsidR="00041B3C">
        <w:rPr>
          <w:rStyle w:val="Marquedecommentaire"/>
        </w:rPr>
        <w:commentReference w:id="2"/>
      </w:r>
      <w:r>
        <w:rPr>
          <w:rFonts w:cstheme="majorHAnsi"/>
          <w:lang w:val="en-US"/>
        </w:rPr>
        <w:t>.</w:t>
      </w:r>
    </w:p>
    <w:p w14:paraId="1E4C745E" w14:textId="77777777" w:rsidR="005C08E1" w:rsidRPr="005929A8" w:rsidRDefault="005C08E1" w:rsidP="005C08E1">
      <w:pPr>
        <w:jc w:val="both"/>
        <w:rPr>
          <w:rFonts w:cstheme="majorHAnsi"/>
          <w:b/>
          <w:bCs/>
          <w:lang w:val="en-US"/>
        </w:rPr>
      </w:pPr>
    </w:p>
    <w:p w14:paraId="76190BBE" w14:textId="77777777" w:rsidR="005C08E1" w:rsidRDefault="005C08E1" w:rsidP="005C08E1">
      <w:pPr>
        <w:jc w:val="both"/>
        <w:rPr>
          <w:rFonts w:cstheme="majorHAnsi"/>
          <w:b/>
          <w:bCs/>
          <w:lang w:val="en-US"/>
        </w:rPr>
      </w:pPr>
      <w:r w:rsidRPr="008A436A">
        <w:rPr>
          <w:rFonts w:cstheme="majorHAnsi"/>
          <w:b/>
          <w:bCs/>
          <w:lang w:val="en-US"/>
        </w:rPr>
        <w:t>KEYWORDS </w:t>
      </w:r>
    </w:p>
    <w:p w14:paraId="39E470CF" w14:textId="77777777" w:rsidR="005C08E1" w:rsidRPr="005929A8" w:rsidRDefault="005C08E1" w:rsidP="005C08E1">
      <w:pPr>
        <w:jc w:val="both"/>
        <w:rPr>
          <w:rFonts w:cstheme="majorHAnsi"/>
          <w:b/>
          <w:bCs/>
          <w:lang w:val="en-US"/>
        </w:rPr>
      </w:pPr>
      <w:commentRangeStart w:id="3"/>
      <w:r w:rsidRPr="005E6E10">
        <w:rPr>
          <w:rFonts w:cstheme="majorHAnsi"/>
          <w:lang w:val="en-US"/>
        </w:rPr>
        <w:t>Host-parasite interactions, spatial ecology, black</w:t>
      </w:r>
      <w:r>
        <w:rPr>
          <w:rFonts w:cstheme="majorHAnsi"/>
          <w:lang w:val="en-US"/>
        </w:rPr>
        <w:t xml:space="preserve"> spot disease, sampling bias, sampling effort, distribution patterns, infection drivers, littoral fish communities, freshwaters. </w:t>
      </w:r>
      <w:commentRangeEnd w:id="3"/>
      <w:r w:rsidR="00041B3C">
        <w:rPr>
          <w:rStyle w:val="Marquedecommentaire"/>
        </w:rPr>
        <w:commentReference w:id="3"/>
      </w:r>
    </w:p>
    <w:p w14:paraId="0BC8878D" w14:textId="77777777" w:rsidR="005C08E1" w:rsidRDefault="005C08E1" w:rsidP="005C08E1">
      <w:pPr>
        <w:jc w:val="both"/>
        <w:rPr>
          <w:rFonts w:cstheme="majorHAnsi"/>
          <w:lang w:val="en-US"/>
        </w:rPr>
      </w:pPr>
    </w:p>
    <w:p w14:paraId="2704D13D" w14:textId="77777777" w:rsidR="005C08E1" w:rsidRPr="005929A8" w:rsidRDefault="005C08E1" w:rsidP="005C08E1">
      <w:pPr>
        <w:jc w:val="both"/>
        <w:rPr>
          <w:rFonts w:cstheme="majorHAnsi"/>
          <w:b/>
          <w:bCs/>
          <w:sz w:val="21"/>
          <w:szCs w:val="21"/>
        </w:rPr>
      </w:pPr>
      <w:proofErr w:type="spellStart"/>
      <w:r w:rsidRPr="005929A8">
        <w:rPr>
          <w:rFonts w:cstheme="majorHAnsi"/>
          <w:b/>
          <w:bCs/>
          <w:sz w:val="21"/>
          <w:szCs w:val="21"/>
        </w:rPr>
        <w:t>Correspondence</w:t>
      </w:r>
      <w:proofErr w:type="spellEnd"/>
      <w:r>
        <w:rPr>
          <w:rFonts w:cstheme="majorHAnsi"/>
          <w:b/>
          <w:bCs/>
          <w:sz w:val="21"/>
          <w:szCs w:val="21"/>
        </w:rPr>
        <w:t xml:space="preserve"> |</w:t>
      </w:r>
      <w:r w:rsidRPr="005929A8">
        <w:rPr>
          <w:rFonts w:cstheme="majorHAnsi"/>
          <w:sz w:val="21"/>
          <w:szCs w:val="21"/>
        </w:rPr>
        <w:t>Juliane Vigneault, Département des sciences biologiques, Université de Montréal, QC, Canada</w:t>
      </w:r>
    </w:p>
    <w:p w14:paraId="7EDBE0A8" w14:textId="77777777" w:rsidR="005C08E1" w:rsidRPr="00760711" w:rsidRDefault="005C08E1" w:rsidP="005C08E1">
      <w:pPr>
        <w:jc w:val="both"/>
        <w:rPr>
          <w:rFonts w:cstheme="majorHAnsi"/>
          <w:sz w:val="21"/>
          <w:szCs w:val="21"/>
          <w:lang w:val="en-US"/>
        </w:rPr>
      </w:pPr>
      <w:proofErr w:type="gramStart"/>
      <w:r w:rsidRPr="00760711">
        <w:rPr>
          <w:rFonts w:cstheme="majorHAnsi"/>
          <w:sz w:val="21"/>
          <w:szCs w:val="21"/>
          <w:lang w:val="en-US"/>
        </w:rPr>
        <w:t>Email :</w:t>
      </w:r>
      <w:proofErr w:type="gramEnd"/>
      <w:r w:rsidRPr="00760711">
        <w:rPr>
          <w:rFonts w:cstheme="majorHAnsi"/>
          <w:sz w:val="21"/>
          <w:szCs w:val="21"/>
          <w:lang w:val="en-US"/>
        </w:rPr>
        <w:t xml:space="preserve"> juliane.vigneault@umontreal.ca</w:t>
      </w:r>
    </w:p>
    <w:p w14:paraId="54468285" w14:textId="77777777" w:rsidR="005C08E1" w:rsidRPr="00760711" w:rsidRDefault="005C08E1" w:rsidP="005C08E1">
      <w:pPr>
        <w:jc w:val="both"/>
        <w:rPr>
          <w:rFonts w:cstheme="majorHAnsi"/>
          <w:sz w:val="21"/>
          <w:szCs w:val="21"/>
          <w:lang w:val="en-US"/>
        </w:rPr>
      </w:pPr>
    </w:p>
    <w:p w14:paraId="3009FAF7" w14:textId="7865C807" w:rsidR="005C08E1" w:rsidRDefault="005C08E1" w:rsidP="005C08E1">
      <w:pPr>
        <w:jc w:val="both"/>
        <w:rPr>
          <w:rStyle w:val="ui-provider"/>
          <w:rFonts w:cstheme="majorHAnsi"/>
          <w:b/>
          <w:bCs/>
          <w:sz w:val="21"/>
          <w:szCs w:val="21"/>
          <w:lang w:val="en-US"/>
        </w:rPr>
      </w:pPr>
      <w:r w:rsidRPr="005929A8">
        <w:rPr>
          <w:rFonts w:cstheme="majorHAnsi"/>
          <w:b/>
          <w:bCs/>
          <w:sz w:val="21"/>
          <w:szCs w:val="21"/>
          <w:lang w:val="en-US"/>
        </w:rPr>
        <w:t>Funding information |</w:t>
      </w:r>
      <w:r>
        <w:rPr>
          <w:rFonts w:cstheme="majorHAnsi"/>
          <w:b/>
          <w:bCs/>
          <w:sz w:val="21"/>
          <w:szCs w:val="21"/>
          <w:lang w:val="en-US"/>
        </w:rPr>
        <w:t xml:space="preserve"> </w:t>
      </w:r>
      <w:r w:rsidRPr="005929A8">
        <w:rPr>
          <w:rStyle w:val="ui-provider"/>
          <w:rFonts w:cstheme="majorHAnsi"/>
          <w:sz w:val="21"/>
          <w:szCs w:val="21"/>
          <w:lang w:val="en-US"/>
        </w:rPr>
        <w:t>We acknowledge funding by the National Science and Engineering Council of Canada to EH and S</w:t>
      </w:r>
      <w:ins w:id="4" w:author="Binning Sandra Ann" w:date="2024-02-29T15:31:00Z">
        <w:r w:rsidR="00041B3C">
          <w:rPr>
            <w:rStyle w:val="ui-provider"/>
            <w:rFonts w:cstheme="majorHAnsi"/>
            <w:sz w:val="21"/>
            <w:szCs w:val="21"/>
            <w:lang w:val="en-US"/>
          </w:rPr>
          <w:t>A</w:t>
        </w:r>
      </w:ins>
      <w:r w:rsidRPr="005929A8">
        <w:rPr>
          <w:rStyle w:val="ui-provider"/>
          <w:rFonts w:cstheme="majorHAnsi"/>
          <w:sz w:val="21"/>
          <w:szCs w:val="21"/>
          <w:lang w:val="en-US"/>
        </w:rPr>
        <w:t>B and are grateful for the financial support by the GRIL (GRIL-PCR-21A08).</w:t>
      </w:r>
      <w:r>
        <w:rPr>
          <w:rStyle w:val="ui-provider"/>
          <w:rFonts w:cstheme="majorHAnsi"/>
          <w:b/>
          <w:bCs/>
          <w:sz w:val="21"/>
          <w:szCs w:val="21"/>
          <w:lang w:val="en-US"/>
        </w:rPr>
        <w:br w:type="page"/>
      </w:r>
    </w:p>
    <w:p w14:paraId="09ED969F" w14:textId="7C71B83D" w:rsidR="005C08E1" w:rsidRPr="0095088B" w:rsidRDefault="005C08E1" w:rsidP="005C08E1">
      <w:pPr>
        <w:pStyle w:val="Titre2"/>
      </w:pPr>
      <w:bookmarkStart w:id="5" w:name="_Toc159491674"/>
      <w:r>
        <w:lastRenderedPageBreak/>
        <w:t xml:space="preserve">1 | </w:t>
      </w:r>
      <w:r w:rsidRPr="0095088B">
        <w:t>Introduction</w:t>
      </w:r>
      <w:bookmarkEnd w:id="5"/>
    </w:p>
    <w:p w14:paraId="7AB810C6" w14:textId="77777777" w:rsidR="005C08E1" w:rsidRDefault="005C08E1" w:rsidP="005C08E1">
      <w:pPr>
        <w:autoSpaceDE w:val="0"/>
        <w:autoSpaceDN w:val="0"/>
        <w:adjustRightInd w:val="0"/>
        <w:spacing w:line="360" w:lineRule="auto"/>
        <w:jc w:val="both"/>
        <w:rPr>
          <w:rStyle w:val="Numrodepage"/>
          <w:rFonts w:cstheme="majorHAnsi"/>
          <w:b/>
          <w:bCs/>
          <w:lang w:val="en-US"/>
        </w:rPr>
      </w:pPr>
    </w:p>
    <w:p w14:paraId="026872EB" w14:textId="3FB3D32C" w:rsidR="005C08E1"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Despite often being neglected in ecological studies </w:t>
      </w:r>
      <w:commentRangeStart w:id="6"/>
      <w:r>
        <w:rPr>
          <w:rFonts w:cstheme="majorHAnsi"/>
          <w:kern w:val="0"/>
          <w:lang w:val="en-US"/>
        </w:rPr>
        <w:fldChar w:fldCharType="begin"/>
      </w:r>
      <w:r>
        <w:rPr>
          <w:rFonts w:cstheme="majorHAnsi"/>
          <w:kern w:val="0"/>
          <w:lang w:val="en-US"/>
        </w:rPr>
        <w:instrText xml:space="preserve"> ADDIN ZOTERO_ITEM CSL_CITATION {"citationID":"QKYWozFe","properties":{"formattedCitation":"(Morley, 2012; Scholz &amp; Choudhury, 2014)","plainCitation":"(Morley, 2012; Scholz &amp; Choudhury, 2014)","noteIndex":0},"citationItems":[{"id":6503,"uris":["http://zotero.org/groups/2585270/items/YT224RV7"],"itemData":{"id":6503,"type":"article-journal","abstract":"Zooplanktonic animals live in the open water of freshwater habitats, whilst trematodes are ubiquitous parasitic worms of aquatic vertebrates and invertebrates. A defining characteristic of trematode life cycles is the cercariae, a mainly planktonic free-living larval stage that emerges into the aquatic environment from infected molluscan hosts. Cercariae are lecithotrophic (non-feeding) larvae analogous of meroplankton. Although millions of planktonic cercariae enter freshwater habitats on a daily basis and are capable of forming into dense clouds, they are a largely neglected component of the zooplankton community, rarely mentioned in faunal studies. Nevertheless, there is increasing evidence to suggest that cercariae have important secondary roles in aquatic food webs and energy transfer. This article reacquaints freshwater biologists with cercariae, highlighting the key characteristics of their biology and population dynamics, their role in food webs, public health and veterinary importance, and the risk of increased population densities under the influence of climate change. The reasons for their neglect in freshwater biology is evaluated and considered to be associated with zooplankton sampling methodologies being unsuitable for collecting cercariae and the paucity of identification keys in the limnological literature.","container-title":"Hydrobiologia","DOI":"10.1007/s10750-012-1029-9","ISSN":"1573-5117","issue":"1","journalAbbreviation":"Hydrobiologia","language":"en","page":"7-19","source":"Springer Link","title":"Cercariae (Platyhelminthes: Trematoda) as neglected components of zooplankton communities in freshwater habitats","title-short":"Cercariae (Platyhelminthes","volume":"691","author":[{"family":"Morley","given":"N. J."}],"issued":{"date-parts":[["2012",7,1]]}}},{"id":6501,"uris":["http://zotero.org/groups/2585270/items/CQGC74Q7"],"itemData":{"id":6501,"type":"article-journal","abstract":"Fish parasitology has a long tradition in North America and numerous parasitologists have contributed considerably to the current knowledge of the diversity and biology of protistan and metazoan parasites of freshwater fishes. The Journal of Parasitology has been essential in disseminating this knowledge and remains a significant contributor to our understanding of fish parasites in North America as well as more broadly at the international level. However, with a few exceptions, the importance of fish parasites has decreased during the last decades, which is reflected in the considerable decline of funding and corresponding decrease of attention paid to these parasites in Canada and the United States of America. After the ‘golden age' in the second half of the 20th Century, fish parasitology in Canada and the United States went in a new direction, driven by technology and a shift in priorities. In contrast, fish parasitology in Mexico has undergone rapid development since the early 1990s, partly due to extensive international collaboration and governmental funding. A critical review of the current data on the parasites of freshwater fishes in North America has revealed considerable gaps in the knowledge of their species composition, host specificity, life cycles, evolution, phylogeography, and relationships with their fish hosts. As to the key question, “Why so neglected?” this is probably because: (1) fish parasites are not in the forefront due to their lesser economic importance; (2) there is little funding for this kind of research, especially if a practical application is not immediately apparent; and (3) of shifting interests and a shortage of key personalities to train a new generation (they switched to marine habitats or other fields). Some of the opportunities for future research are outlined, such as climate change and cryptic species diversity. A significant problem challenging future research seems to be the loss of trained and experienced fish parasitologists. This has 2 major ramifications: the loss of expertise in identifying organisms that other biologists (e.g., ecologists, molecular biologists, evolutionists) work with, and an incomplete comprehension of ecosystem structure and function in the face of climate change, emerging diseases, and loss of biodiversity.","container-title":"Journal of Parasitology","DOI":"10.1645/13-394.1","ISSN":"0022-3395","issue":"1","journalAbbreviation":"Journal of Parasitology","page":"26-45","source":"Silverchair","title":"Parasites of Freshwater Fishes In North America: Why So Neglected?","title-short":"Parasites of Freshwater Fishes In North America","volume":"100","author":[{"family":"Scholz","given":"Tomáš"},{"family":"Choudhury","given":"Anindo"}],"issued":{"date-parts":[["2014",2,1]]}}}],"schema":"https://github.com/citation-style-language/schema/raw/master/csl-citation.json"} </w:instrText>
      </w:r>
      <w:r>
        <w:rPr>
          <w:rFonts w:cstheme="majorHAnsi"/>
          <w:kern w:val="0"/>
          <w:lang w:val="en-US"/>
        </w:rPr>
        <w:fldChar w:fldCharType="separate"/>
      </w:r>
      <w:r>
        <w:rPr>
          <w:rFonts w:cstheme="majorHAnsi"/>
          <w:noProof/>
          <w:kern w:val="0"/>
          <w:lang w:val="en-US"/>
        </w:rPr>
        <w:t>(Morley, 2012; Scholz &amp; Choudhury, 2014)</w:t>
      </w:r>
      <w:r>
        <w:rPr>
          <w:rFonts w:cstheme="majorHAnsi"/>
          <w:kern w:val="0"/>
          <w:lang w:val="en-US"/>
        </w:rPr>
        <w:fldChar w:fldCharType="end"/>
      </w:r>
      <w:r>
        <w:rPr>
          <w:rFonts w:cstheme="majorHAnsi"/>
          <w:kern w:val="0"/>
          <w:lang w:val="en-US"/>
        </w:rPr>
        <w:t xml:space="preserve">, </w:t>
      </w:r>
      <w:commentRangeEnd w:id="6"/>
      <w:r w:rsidR="00041B3C">
        <w:rPr>
          <w:rStyle w:val="Marquedecommentaire"/>
        </w:rPr>
        <w:commentReference w:id="6"/>
      </w:r>
      <w:r>
        <w:rPr>
          <w:rFonts w:cstheme="majorHAnsi"/>
          <w:kern w:val="0"/>
          <w:lang w:val="en-US"/>
        </w:rPr>
        <w:t xml:space="preserve">parasites are key components of natural communities and ecosystem functioning </w:t>
      </w:r>
      <w:r>
        <w:rPr>
          <w:rFonts w:cstheme="majorHAnsi"/>
          <w:kern w:val="0"/>
          <w:lang w:val="en-US"/>
        </w:rPr>
        <w:fldChar w:fldCharType="begin"/>
      </w:r>
      <w:r>
        <w:rPr>
          <w:rFonts w:cstheme="majorHAnsi"/>
          <w:kern w:val="0"/>
          <w:lang w:val="en-US"/>
        </w:rPr>
        <w:instrText xml:space="preserve"> ADDIN ZOTERO_ITEM CSL_CITATION {"citationID":"NX711Mm1","properties":{"formattedCitation":"(Dobson &amp; Hudson, 1986; Frainer et al., 2018; K. D. Lafferty et al., 2008; Marcogliese, 2004; Minchella &amp; Scott, 1991; Pascal et al., 2020; Poulin, 1999)","plainCitation":"(Dobson &amp; Hudson, 1986; Frainer et al., 2018; K. D. Lafferty et al., 2008; Marcogliese, 2004; Minchella &amp; Scott, 1991; Pascal et al., 2020; Poulin, 1999)","noteIndex":0},"citationItems":[{"id":1732,"uris":["http://zotero.org/groups/2585270/items/G6UNAJIX"],"itemData":{"id":1732,"type":"article-journal","abstract":"Pathogens and parasites are fascinating to epidemiologists and ecologists alike; as well as causing disease in individual species, they can perturb the normal functioning of a community and thus give insights into the way that the community 'functions' Several recent studies on diseases in animal populations have confirmed the importance of pathogens and parasites as components of ecological systems, while also revealing the underlying structure of complex multispecies communities.","container-title":"Trends in Ecology &amp; Evolution","DOI":"10.1016/0169-5347(86)90060-1","ISSN":"0169-5347","issue":"1","journalAbbreviation":"Trends Ecol Evol","language":"eng","note":"PMID: 21227771","page":"11-15","source":"PubMed","title":"Parasites, disease and the structure of ecological communities","volume":"1","author":[{"family":"Dobson","given":"A. P."},{"family":"Hudson","given":"P. J."}],"issued":{"date-parts":[["1986",7]]}}},{"id":2008,"uris":["http://zotero.org/groups/2585270/items/N8MDM3XF"],"itemData":{"id":2008,"type":"article-journal","abstract":"Species interactions can influence ecosystem functioning by enhancing or suppressing the activities of species that drive ecosystem processes, or by causing changes in biodiversity. However, one important class of species interactions – parasitism – has been little considered in biodiversity and ecosystem functioning (BD-EF) research. Parasites might increase or decrease ecosystem processes by reducing host abundance. Parasites could also increase trait diversity by suppressing dominant species or by increasing within-host trait diversity. These different mechanisms by which parasites might affect ecosystem function pose challenges in predicting their net effects. Nonetheless, given the ubiquity of parasites, we propose that parasite–host interactions should be incorporated into the BD-EF framework.","container-title":"Trends in Ecology &amp; Evolution","DOI":"10.1016/j.tree.2018.01.011","ISSN":"0169-5347","issue":"4","journalAbbreviation":"Trends in Ecology &amp; Evolution","language":"en","page":"260-268","source":"ScienceDirect","title":"Parasitism and the Biodiversity-Functioning Relationship","volume":"33","author":[{"family":"Frainer","given":"André"},{"family":"McKie","given":"Brendan G."},{"family":"Amundsen","given":"Per-Arne"},{"family":"Knudsen","given":"Rune"},{"family":"Lafferty","given":"Kevin D."}],"issued":{"date-parts":[["2018",4,1]]}}},{"id":1713,"uris":["http://zotero.org/groups/2585270/items/RWHARA67"],"itemData":{"id":1713,"type":"article-journal","abstract":"Parasitism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id":1912,"uris":["http://zotero.org/groups/2585270/items/KGQAWQJU"],"itemData":{"id":1912,"type":"article-journal","abstract":"Traditionally, the major biotic determinants of animal community structure were assumed to be competition and predation. Recent theoretical, experimental and field studies indicate that parasitism is also important. The spectrum of effects that parasites have on host individuals is as broad as the range of parasite-host interactions. This review considers evidence for direct effects of parasites on fecundity and survival that influence host demography, and for indirect effects on host physiology and behavior that interface with competition and predation.","container-title":"Trends in Ecology &amp; Evolution","DOI":"10.1016/0169-5347(91)90071-5","ISSN":"0169-5347","issue":"8","journalAbbreviation":"Trends in Ecology &amp; Evolution","language":"en","page":"250-254","source":"ScienceDirect","title":"Parasitism: A cryptic determinant of animal community structure","title-short":"Parasitism","volume":"6","author":[{"family":"Minchella","given":"Dennis J."},{"family":"Scott","given":"Marilyn E."}],"issued":{"date-parts":[["1991",8,1]]}}},{"id":2013,"uris":["http://zotero.org/groups/2585270/items/JJE7GW6X"],"itemData":{"id":2013,"type":"article-journal","abstract":"Although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w:instrText>
      </w:r>
      <w:r w:rsidRPr="009A26C7">
        <w:rPr>
          <w:rFonts w:cstheme="majorHAnsi"/>
          <w:kern w:val="0"/>
        </w:rPr>
        <w:instrText xml:space="preserve">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Pr>
          <w:rFonts w:cstheme="majorHAnsi"/>
          <w:kern w:val="0"/>
          <w:lang w:val="en-US"/>
        </w:rPr>
        <w:fldChar w:fldCharType="separate"/>
      </w:r>
      <w:r>
        <w:rPr>
          <w:rFonts w:cstheme="majorHAnsi"/>
          <w:noProof/>
          <w:kern w:val="0"/>
        </w:rPr>
        <w:t>(Dobson &amp; Hudson, 1986; Frainer et al., 2018; K. D. Lafferty et al., 2008; Marcogliese, 2004; Minchella &amp; Scott, 1991; Pascal et al., 2020; Poulin, 1999)</w:t>
      </w:r>
      <w:r>
        <w:rPr>
          <w:rFonts w:cstheme="majorHAnsi"/>
          <w:kern w:val="0"/>
          <w:lang w:val="en-US"/>
        </w:rPr>
        <w:fldChar w:fldCharType="end"/>
      </w:r>
      <w:r w:rsidRPr="0053061F">
        <w:rPr>
          <w:rFonts w:cstheme="majorHAnsi"/>
          <w:kern w:val="0"/>
        </w:rPr>
        <w:t xml:space="preserve">. </w:t>
      </w:r>
      <w:r w:rsidR="00041B3C">
        <w:rPr>
          <w:rFonts w:cstheme="majorHAnsi"/>
          <w:kern w:val="0"/>
          <w:lang w:val="en-US"/>
        </w:rPr>
        <w:t>Parasites can induce</w:t>
      </w:r>
      <w:r w:rsidR="00041B3C" w:rsidRPr="00FF4D80">
        <w:rPr>
          <w:rFonts w:cstheme="majorHAnsi"/>
          <w:kern w:val="0"/>
          <w:lang w:val="en-US"/>
        </w:rPr>
        <w:t xml:space="preserve"> </w:t>
      </w:r>
      <w:r>
        <w:rPr>
          <w:rFonts w:cstheme="majorHAnsi"/>
          <w:kern w:val="0"/>
          <w:lang w:val="en-US"/>
        </w:rPr>
        <w:t xml:space="preserve">physiological and behavioral changes </w:t>
      </w:r>
      <w:r w:rsidR="00041B3C">
        <w:rPr>
          <w:rFonts w:cstheme="majorHAnsi"/>
          <w:kern w:val="0"/>
          <w:lang w:val="en-US"/>
        </w:rPr>
        <w:t xml:space="preserve">in </w:t>
      </w:r>
      <w:r>
        <w:rPr>
          <w:rFonts w:cstheme="majorHAnsi"/>
          <w:kern w:val="0"/>
          <w:lang w:val="en-US"/>
        </w:rPr>
        <w:t xml:space="preserve">their hosts </w:t>
      </w:r>
      <w:r>
        <w:rPr>
          <w:rFonts w:cstheme="majorHAnsi"/>
          <w:kern w:val="0"/>
          <w:lang w:val="en-US"/>
        </w:rPr>
        <w:fldChar w:fldCharType="begin"/>
      </w:r>
      <w:r>
        <w:rPr>
          <w:rFonts w:cstheme="majorHAnsi"/>
          <w:kern w:val="0"/>
          <w:lang w:val="en-US"/>
        </w:rPr>
        <w:instrText xml:space="preserve"> ADDIN ZOTERO_ITEM CSL_CITATION {"citationID":"GSmW4h4v","properties":{"formattedCitation":"(Barber et al., 2000; Iwanowicz, 2011)","plainCitation":"(Barber et al., 2000; Iwanowicz, 2011)","noteIndex":0},"citationItems":[{"id":1982,"uris":["http://zotero.org/groups/2585270/items/WHJ3TRHP"],"itemData":{"id":1982,"type":"article-journal","abstract":"Fish serve as hosts to a range of parasites that are taxonomically diverse and that exhibit a wide variety of life cycle strategies. Whereas many of these parasites are passed directly between ultimate hosts, others need to navigate through a series of intermediate hosts before reaching a host in (or on) which they can attain sexual maturity. The realisation that parasites need not have evolved to minimise their impact on hosts to be successful, and in many cases may even have a requirement for their hosts to be eaten by specific predators to ensure transmission, has renewed interest in the evolutionary basis of infection-associated host behaviour. Fishes have proved popular models for the experimental examination of such hypotheses, and parasitic infections have been demonstrated to have consequences for almost every aspect of fish behaviour. Despite a scarcity of knowledge regarding the mechanistic basis of such behaviour changes in most cases, and an even lower understanding of their ecological consequences, there can be little doubt that infection-associated behaviour changes have the potential to impact severely on the ecology of infected fishes. Changes in foraging efficiency, time budget, habitat selection, competitive ability, predator-prey relationships, swimming performance and sexual behaviour and mate choice have all been associated with – and in some cases been shown to be a result of – parasite infections, and are reviewed here in some detail. Since the behavioural consequences of infections are exposed to evolutionary selection pressures in the same way as are other phenotypic traits, few behavioural changes will be evolutionarily neutral and host behaviour changes that facilitate transmission should be expected. Despite this expectation, we have found little conclusive evidence for the Parasite Increased Trophic Transmission (PITT) hypothesis in fishes, though recent studies suggest it is likely to be an important mechanism. Additionally, since the fitness consequences of the many behavioural changes described have rarely been quantified, their evolutionary and ecological significance is effectively unknown.","container-title":"Reviews in Fish Biology and Fisheries","DOI":"10.1023/A:1016658224470","ISSN":"1573-5184","issue":"2","journalAbbreviation":"Reviews in Fish Biology and Fisheries","language":"en","page":"131-165","source":"Springer Link","title":"Effects of parasites on fish behaviour: a review and evolutionary perspective","title-short":"Effects of parasites on fish behaviour","volume":"10","author":[{"family":"Barber","given":"Iain"},{"family":"Hoare","given":"Danie"},{"family":"Krause","given":"Jens"}],"issued":{"date-parts":[["2000",6,1]]}}},{"id":1693,"uris":["http://zotero.org/groups/2585270/items/H3AKLURA"],"itemData":{"id":1693,"type":"book","abstract":"It is believed by many that parasites are only as important as the fish they infect. Parasites are ubiquitous, primarily surviving in a dynamic equilibrium with their host(s) and they are often overlooked in fish health assessments. Changes in the environment, both anthropogenic and environmental, can alter the parasite/host equilibrium and cause disease or mortality in fish. Therefore it is imperative that we have knowledge of both parasites and parasitic communities within a given population. When fish kills occur, it can often be associated with changes in parasite density and community composition. Often the damage associated with these fish is relative to the rate of infestation with the parasite; a fish that is lightly infected will show few signs of the parasite, while a heavily infected fish may become physiologically impaired and even die. Parasites can cause mechanical damage (fusion of gill lamellae, tissue replacement), physiological damage (cell proliferation, immunomodulation, detrimental behavioral responses, altered growth) and reproductive damage. As parasitism is the most common lifestyle on the planet, understanding its role in the environment may help researchers understand changes in a given fish population or stream ecosystem.","source":"ResearchGate","title":"Overview On The Effects Of Parasites On Fish Health","author":[{"family":"Iwanowicz","given":"Deborah"}],"issued":{"date-parts":[["2011",7,20]]}}}],"schema":"https://github.com/citation-style-language/schema/raw/master/csl-citation.json"} </w:instrText>
      </w:r>
      <w:r>
        <w:rPr>
          <w:rFonts w:cstheme="majorHAnsi"/>
          <w:kern w:val="0"/>
          <w:lang w:val="en-US"/>
        </w:rPr>
        <w:fldChar w:fldCharType="separate"/>
      </w:r>
      <w:r>
        <w:rPr>
          <w:rFonts w:cstheme="majorHAnsi"/>
          <w:noProof/>
          <w:kern w:val="0"/>
          <w:lang w:val="en-US"/>
        </w:rPr>
        <w:t>(Barber et al., 2000; Iwanowicz, 2011)</w:t>
      </w:r>
      <w:r>
        <w:rPr>
          <w:rFonts w:cstheme="majorHAnsi"/>
          <w:kern w:val="0"/>
          <w:lang w:val="en-US"/>
        </w:rPr>
        <w:fldChar w:fldCharType="end"/>
      </w:r>
      <w:r>
        <w:rPr>
          <w:rFonts w:cstheme="majorHAnsi"/>
          <w:kern w:val="0"/>
          <w:lang w:val="en-US"/>
        </w:rPr>
        <w:t xml:space="preserve">, are major elements of food webs </w:t>
      </w:r>
      <w:r>
        <w:rPr>
          <w:rFonts w:cstheme="majorHAnsi"/>
          <w:kern w:val="0"/>
          <w:lang w:val="en-US"/>
        </w:rPr>
        <w:fldChar w:fldCharType="begin"/>
      </w:r>
      <w:r>
        <w:rPr>
          <w:rFonts w:cstheme="majorHAnsi"/>
          <w:kern w:val="0"/>
          <w:lang w:val="en-US"/>
        </w:rPr>
        <w:instrText xml:space="preserve"> ADDIN ZOTERO_ITEM CSL_CITATION {"citationID":"myR0zK0b","properties":{"formattedCitation":"(K. D. Lafferty et al., 2006, 2008; Marcogliese &amp; Cone, 1997a)","plainCitation":"(K. D. Lafferty et al., 2006, 2008; Marcogliese &amp; Cone, 1997a)","noteIndex":0},"citationItems":[{"id":1734,"uris":["http://zotero.org/groups/2585270/items/45JBHYE4"],"itemData":{"id":1734,"type":"article-journal","abstract":"Parasitism is the most common animal lifestyle, yet food webs rarely include parasites. The few earlier studies have indicated that including parasites leads to obvious increases in species richness, number of links, and food chain length. A less obvious result was that adding parasites slightly reduced connectance, a key metric considered to affect food web stability. However, reported reductions in connectance after the addition of parasites resulted from an inappropriate calculation. Two alternative corrective approaches applied to four published studies yield an opposite result: parasites increase connectance, sometimes dramatically. In addition, we find that parasites can greatly affect other food web statistics, such as nestedness (asymmetry of interactions), chain length, and linkage density. Furthermore, whereas most food webs find that top trophic levels are least vulnerable to natural enemies, the inclusion of parasites revealed that mid-trophic levels, not low trophic levels, suffered the highest vulnerability to natural enemies. These results show that food webs are very incomplete without parasites. Most notably, recognition of parasite links may have important consequences for ecosystem stability because they can increase connectance and nestedness.","container-title":"Proceedings of the National Academy of Sciences of the United States of America","DOI":"10.1073/pnas.0604755103","ISSN":"0027-8424","issue":"30","journalAbbreviation":"Proc Natl Acad Sci U S A","language":"eng","note":"PMID: 16844774\nPMCID: PMC1544067","page":"11211-11216","source":"PubMed","title":"Parasites dominate food web links","volume":"103","author":[{"family":"Lafferty","given":"Kevin D."},{"family":"Dobson","given":"Andrew P."},{"family":"Kuris","given":"Armand M."}],"issued":{"date-parts":[["2006",7,25]]}}},{"id":1713,"uris":["http://zotero.org/groups/2585270/items/RWHARA67"],"itemData":{"id":1713,"type":"article-journal","abstract":"Parasitism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W."}],"issued":{"date-parts":[["2008",6]]}}},{"id":1805,"uris":["http://zotero.org/groups/2585270/items/NX84668Z"],"itemData":{"id":1805,"type":"article-journal","abstract":"Parasites have the capacity to regulate host populations and may be important determinants of community structure, yet they are usually neglected in studies of food webs. Parasites can provide much of the information on host biology, such as diet and migration, that is necessary to construct accurate webs. Because many parasites have complex life cycles that involve several different hosts, and often depend on trophic interactions for transmission, parasites provide complementary views of web structure and dynamics. Incorporation of parasites in food webs can substantially after baste web properties, Including connectance, chain length and proportions of top and basal species, and can allow the testing of specific hypotheses related to food-web dynamics.","container-title":"Trends in Ecology &amp; Evolution","DOI":"10.1016/S0169-5347(97)01080-X","ISSN":"0169-5347","issue":"8","journalAbbreviation":"Trends in Ecology &amp; Evolution","language":"en","page":"320-325","source":"ScienceDirect","title":"Food webs: a plea for parasites","title-short":"Food webs","volume":"12","author":[{"family":"Marcogliese","given":"David J."},{"family":"Cone","given":"David K."}],"issued":{"date-parts":[["1997",8,1]]}}}],"schema":"https://github.com/citation-style-language/schema/raw/master/csl-citation.json"} </w:instrText>
      </w:r>
      <w:r>
        <w:rPr>
          <w:rFonts w:cstheme="majorHAnsi"/>
          <w:kern w:val="0"/>
          <w:lang w:val="en-US"/>
        </w:rPr>
        <w:fldChar w:fldCharType="separate"/>
      </w:r>
      <w:r>
        <w:rPr>
          <w:rFonts w:cstheme="majorHAnsi"/>
          <w:noProof/>
          <w:kern w:val="0"/>
          <w:lang w:val="en-US"/>
        </w:rPr>
        <w:t>(K. D. Lafferty et al., 2006, 2008; Marcogliese &amp; Cone, 1997a)</w:t>
      </w:r>
      <w:r>
        <w:rPr>
          <w:rFonts w:cstheme="majorHAnsi"/>
          <w:kern w:val="0"/>
          <w:lang w:val="en-US"/>
        </w:rPr>
        <w:fldChar w:fldCharType="end"/>
      </w:r>
      <w:r>
        <w:rPr>
          <w:rFonts w:cstheme="majorHAnsi"/>
          <w:kern w:val="0"/>
          <w:lang w:val="en-US"/>
        </w:rPr>
        <w:t xml:space="preserve"> and </w:t>
      </w:r>
      <w:r w:rsidR="00041B3C">
        <w:rPr>
          <w:rFonts w:cstheme="majorHAnsi"/>
          <w:kern w:val="0"/>
          <w:lang w:val="en-US"/>
        </w:rPr>
        <w:t>are impacted by</w:t>
      </w:r>
      <w:r>
        <w:rPr>
          <w:rFonts w:cstheme="majorHAnsi"/>
          <w:kern w:val="0"/>
          <w:lang w:val="en-US"/>
        </w:rPr>
        <w:t xml:space="preserve"> global change </w:t>
      </w:r>
      <w:r>
        <w:rPr>
          <w:rFonts w:cstheme="majorHAnsi"/>
          <w:kern w:val="0"/>
          <w:lang w:val="en-US"/>
        </w:rPr>
        <w:fldChar w:fldCharType="begin"/>
      </w:r>
      <w:r>
        <w:rPr>
          <w:rFonts w:cstheme="majorHAnsi"/>
          <w:kern w:val="0"/>
          <w:lang w:val="en-US"/>
        </w:rPr>
        <w:instrText xml:space="preserve"> ADDIN ZOTERO_ITEM CSL_CITATION {"citationID":"oz5nQf3h","properties":{"formattedCitation":"(Brooks &amp; Hoberg, 2007; Cable et al., 2017; Carlson et al., 2020; Mostowy &amp; Engelst\\uc0\\u228{}dter, 2010)","plainCitation":"(Brooks &amp; Hoberg, 2007; Cable et al., 2017; Carlson et al., 2020; Mostowy &amp; Engelstädter, 2010)","noteIndex":0},"citationItems":[{"id":7740,"uris":["http://zotero.org/groups/2585270/items/FL5SIPS4"],"itemData":{"id":7740,"type":"article-journal","container-title":"Trends in Parasitology","DOI":"10.1016/j.pt.2007.08.016","ISSN":"1471-4922, 1471-5007","issue":"12","journalAbbreviation":"Trends in Parasitology","language":"English","note":"publisher: Elsevier\nPMID: 17962073","page":"571-574","source":"www.cell.com","title":"How will global climate change affect parasite–host assemblages?","volume":"23","author":[{"family":"Brooks","given":"Daniel R."},{"family":"Hoberg","given":"Eric P."}],"issued":{"date-parts":[["2007",12,1]]}}},{"id":7736,"uris":["http://zotero.org/groups/2585270/items/96ZJE8AJ"],"itemData":{"id":7736,"type":"article-journal","abstract":"Parasitic infections are ubiquitous in wildlife, livestock and human populations, and healthy ecosystems are often parasite rich. Yet, their negative impacts can be extreme. Understanding how both anticipated and cryptic changes in a system might affect parasite transmission at an individual, local and global level is critical for sustainable control in humans and livestock. Here we highlight and synthesize evidence regarding potential effects of ‘system changes’ (both climatic and anthropogenic) on parasite transmission from wild host–parasite systems. Such information could inform more efficient and sustainable parasite control programmes in domestic animals or humans. Many examples from diverse terrestrial and aquatic natural systems show how abiotic and biotic factors affected by system changes can interact additively, multiplicatively or antagonistically to influence parasite transmission, including through altered habitat structure, biodiversity, host demographics and evolution. Despite this, few studies of managed systems explicitly consider these higher-order interactions, or the subsequent effects of parasite evolution, which can conceal or exaggerate measured impacts of control actions. We call for a more integrated approach to investigating transmission dynamics, which recognizes these complexities and makes use of new technologies for data capture and monitoring, and to support robust predictions of altered parasite dynamics in a rapidly changing world.\n\nThis article is part of the themed issue ‘Opening the black box: re-examining the ecology and evolution of parasite transmission’.","container-title":"Philosophical Transactions of the Royal Society B: Biological Sciences","DOI":"10.1098/rstb.2016.0088","issue":"1719","note":"publisher: Royal Society","page":"20160088","source":"royalsocietypublishing.org (Atypon)","title":"Global change, parasite transmission and disease control: lessons from ecology","title-short":"Global change, parasite transmission and disease control","volume":"372","author":[{"family":"Cable","given":"Joanne"},{"family":"Barber","given":"Iain"},{"family":"Boag","given":"Brian"},{"family":"Ellison","given":"Amy R."},{"family":"Morgan","given":"Eric R."},{"family":"Murray","given":"Kris"},{"family":"Pascoe","given":"Emily L."},{"family":"Sait","given":"Steven M."},{"family":"Wilson","given":"Anthony J."},{"family":"Booth","given":"Mark"}],"issued":{"date-parts":[["2017",3,13]]}}},{"id":7554,"uris":["http://zotero.org/groups/2585270/items/C2AGJC4M"],"itemData":{"id":7554,"type":"article-journal","abstract":"Found throughout the tree of life and in every ecosystem, parasites are some of the most diverse, ecologically important animals on Earth—but in almost all cases, the least protected by wildlife or ecosystem conservation efforts. For decades, ecologists have been calling for research to understand parasites' important ecological role, and increasingly, to protect as many species from extinction as possible. However, most conservationists still work within priority systems for funding and effort that exclude or ignore parasites, or treat parasites as an obstacle to be overcome. Our working group identified 12 goals for the next decade that could advance parasite biodiversity conservation through an ambitious mix of research, advocacy, and management.","container-title":"Biological Conservation","DOI":"10.1016/j.biocon.2020.108596","ISSN":"0006-3207","journalAbbreviation":"Biological Conservation","language":"en","page":"108596","source":"ScienceDirect","title":"A global parasite conservation plan","volume":"250","author":[{"family":"Carlson","given":"Colin J."},{"family":"Hopkins","given":"Skylar"},{"family":"Bell","given":"Kayce C."},{"family":"Doña","given":"Jorge"},{"family":"Godfrey","given":"Stephanie S."},{"family":"Kwak","given":"Mackenzie L."},{"family":"Lafferty","given":"Kevin D."},{"family":"Moir","given":"Melinda L."},{"family":"Speer","given":"Kelly A."},{"family":"Strona","given":"Giovanni"},{"family":"Torchin","given":"Mark"},{"family":"Wood","given":"Chelsea L."}],"issued":{"date-parts":[["2020",10,1]]}}},{"id":7107,"uris":["http://zotero.org/groups/2585270/items/4NEYWFGP"],"itemData":{"id":7107,"type":"article-journal","abstract":"Environmental factors are known to affect the strength and the specificity of interactions between hosts and parasites. However, how this shapes patterns of coevolutionary dynamics is not clear. Here, we construc</w:instrText>
      </w:r>
      <w:r w:rsidRPr="00984BB8">
        <w:rPr>
          <w:rFonts w:cstheme="majorHAnsi"/>
          <w:kern w:val="0"/>
        </w:rPr>
        <w:instrText xml:space="preserve">t a simple mathematical model to study the effect of environmental change on host–parasite coevolutionary outcome when interactions are of the matching-alleles or the gene-for-gene type. Environmental changes may effectively alter the selective pressure and the level of specialism in the population. Our results suggest that environmental change altering the specificity of selection in antagonistic interactions can produce alternating time windows of cyclical allele-frequency dynamics and cessation thereof. This type of environmental impact can also explain the maintenance of polymorphism in gene-for-gene interactions without costs. Overall, our study points to the potential consequences of environmental variation in coevolution, and thus the importance of characterizing genotype-by-genotype-by-environment interactions in natural host–parasite systems, especially those that change the direction of selection acting between the two species.","container-title":"Proceedings of the Royal Society B: Biological Sciences","DOI":"10.1098/rspb.2010.2359","issue":"1716","note":"publisher: Royal Society","page":"2283-2292","source":"royalsocietypublishing.org (Atypon)","title":"The impact of environmental change on host–parasite coevolutionary dynamics","volume":"278","author":[{"family":"Mostowy","given":"Rafal"},{"family":"Engelstädter","given":"Jan"}],"issued":{"date-parts":[["2010",12,22]]}}}],"schema":"https://github.com/citation-style-language/schema/raw/master/csl-citation.json"} </w:instrText>
      </w:r>
      <w:r>
        <w:rPr>
          <w:rFonts w:cstheme="majorHAnsi"/>
          <w:kern w:val="0"/>
          <w:lang w:val="en-US"/>
        </w:rPr>
        <w:fldChar w:fldCharType="separate"/>
      </w:r>
      <w:r w:rsidRPr="00984BB8">
        <w:rPr>
          <w:rFonts w:ascii="Calibri Light" w:cs="Calibri Light"/>
          <w:kern w:val="0"/>
        </w:rPr>
        <w:t>(Brooks &amp; Hoberg, 2007; Cable et al., 2017; Carlson et al., 2020; Mostowy &amp; Engelstädter, 2010)</w:t>
      </w:r>
      <w:r>
        <w:rPr>
          <w:rFonts w:cstheme="majorHAnsi"/>
          <w:kern w:val="0"/>
          <w:lang w:val="en-US"/>
        </w:rPr>
        <w:fldChar w:fldCharType="end"/>
      </w:r>
      <w:r w:rsidRPr="00984BB8">
        <w:rPr>
          <w:rFonts w:cstheme="majorHAnsi"/>
          <w:kern w:val="0"/>
        </w:rPr>
        <w:t xml:space="preserve">. </w:t>
      </w:r>
      <w:r>
        <w:rPr>
          <w:rFonts w:cstheme="majorHAnsi"/>
          <w:kern w:val="0"/>
          <w:lang w:val="en-US"/>
        </w:rPr>
        <w:fldChar w:fldCharType="begin"/>
      </w:r>
      <w:r w:rsidRPr="00862ACC">
        <w:rPr>
          <w:rFonts w:cstheme="majorHAnsi"/>
          <w:kern w:val="0"/>
        </w:rPr>
        <w:instrText xml:space="preserve"> ADDIN ZOTERO_ITEM CSL_CITATION {"citationID":"XmB2kHRw","properties":{"formattedCitation":"(Windsor, 1998)","plainCitation":"(Windsor, 1998)","noteIndex":0},"citationItems":[{"id":7745,"uris":["http://zotero.org/groups/2585270/items/GXVHNJ7Y"],"itemData":{"id":7745,"type":"article-journal","container-title":"International Journal for Parasitology","DOI":"10.1016/s0020-7519(98)00153-2","ISSN":"0020-7519","issue":"12","journalAbbreviation":"Int J Parasitol","language":"eng","note":"PMID: 9925276","page":"1939-1941","source":"PubMed","title":"Most of the species on Earth are parasites","volume":"28","author":[{"family":"Windsor","given":"D. A."}],"issued":{"date-parts":[["1998",12]]}}}],"schema":"https://github.com/citation-style-language/schema/raw/master/csl-citation.json"} </w:instrText>
      </w:r>
      <w:r>
        <w:rPr>
          <w:rFonts w:cstheme="majorHAnsi"/>
          <w:kern w:val="0"/>
          <w:lang w:val="en-US"/>
        </w:rPr>
        <w:fldChar w:fldCharType="separate"/>
      </w:r>
      <w:r>
        <w:rPr>
          <w:rFonts w:cstheme="majorHAnsi"/>
          <w:noProof/>
          <w:kern w:val="0"/>
          <w:lang w:val="en-US"/>
        </w:rPr>
        <w:t>(Windsor, 1998)</w:t>
      </w:r>
      <w:r>
        <w:rPr>
          <w:rFonts w:cstheme="majorHAnsi"/>
          <w:kern w:val="0"/>
          <w:lang w:val="en-US"/>
        </w:rPr>
        <w:fldChar w:fldCharType="end"/>
      </w:r>
      <w:r>
        <w:rPr>
          <w:rFonts w:cstheme="majorHAnsi"/>
          <w:kern w:val="0"/>
          <w:lang w:val="en-US"/>
        </w:rPr>
        <w:t xml:space="preserve">. Despite </w:t>
      </w:r>
      <w:r w:rsidR="00041B3C">
        <w:rPr>
          <w:rFonts w:cstheme="majorHAnsi"/>
          <w:kern w:val="0"/>
          <w:lang w:val="en-US"/>
        </w:rPr>
        <w:t xml:space="preserve">this </w:t>
      </w:r>
      <w:r>
        <w:rPr>
          <w:rFonts w:cstheme="majorHAnsi"/>
          <w:kern w:val="0"/>
          <w:lang w:val="en-US"/>
        </w:rPr>
        <w:t xml:space="preserve">recognition, infection patterns within a population or community can vary across taxa, time and/or space making it difficult to understand and model the drivers of infection within ecological systems </w:t>
      </w:r>
      <w:r>
        <w:rPr>
          <w:rFonts w:cstheme="majorHAnsi"/>
          <w:kern w:val="0"/>
          <w:lang w:val="en-US"/>
        </w:rPr>
        <w:fldChar w:fldCharType="begin"/>
      </w:r>
      <w:r>
        <w:rPr>
          <w:rFonts w:cstheme="majorHAnsi"/>
          <w:kern w:val="0"/>
          <w:lang w:val="en-US"/>
        </w:rPr>
        <w:instrText xml:space="preserve"> ADDIN ZOTERO_ITEM CSL_CITATION {"citationID":"nOgMqi0L","properties":{"formattedCitation":"(Happel, 2019; Poulin, 2006; Poulin &amp; Dick, 2007; D. W. Thieltges &amp; Reise, 2007; Villalba-Vasquez et al., 2018; Young &amp; Maccoll, 2017)","plainCitation":"(Happel, 2019; Poulin, 2006; Poulin &amp; Dick, 2007; D. W. Thieltges &amp; Reise, 2007; Villalba-Vasquez et al., 2018; Young &amp; Maccoll, 2017)","noteIndex":0},"citationItems":[{"id":1456,"uris":["http://zotero.org/groups/2585270/items/RSYS944C"],"itemData":{"id":1456,"type":"article-journal","abstract":"Infections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infections","volume":"10","author":[{"family":"Happel","given":"Austin"}],"issued":{"date-parts":[["2019",12,1]]}}},{"id":2135,"uris":["http://zotero.org/groups/2585270/items/DJ88WWZE"],"itemData":{"id":2135,"type":"article-journal","abstract":"Within any parasite species, variation among populations in standard infection parameters (prevalence, intensity and abundance) is an accepted fact. The proportion of hosts infected and the mean number of parasites per host are not fixed values across the entire geographic range of any parasite species. The question is whether this inter-population variation occurs within a narrow, species-specific range and is thus driven mainly by the biological features of the parasite, or whether it is substantial and unpredictable, leaving population parameters at the mercy of local conditions. Here, the repeatability of estimates of prevalence, intensity and abundance of infection was assessed across populations of the same parasite species, for 77 metazoan parasite species of Canadian freshwater fishes. Overall, parameter values from different populations of the same parasite species were more similar to each other and more different from those of other species, than expected by chance alone. Much of the variation in parameter values in the dataset was associated with differences between parasite species, rather than with differences among populations within species. This was particularly true for intensity and abundance of infection; in contrast, prevalence values, while somewhat repeatable among populations of the same species, still showed considerable variation. Among the higher taxa investigated (monogeneans, trematodes, cestodes, nematodes, acanthocephalans, copepods), there was no evidence that species of one taxon display intrinsically greater variation in population parameters than species of other taxa. Overall, the results suggest that intensity and abundance of infection are real species characters, though somewhat variable. This conclusion supports the view that the biological features of parasite species can potentially override local environmental conditions in driving parasite population dynamics.","container-title":"International Journal for Parasitology","DOI":"10.1016/j.ijpara.2006.02.021","ISSN":"0020-7519","issue":"8","journalAbbreviation":"International Journal for Parasitology","language":"en","page":"877-885","source":"ScienceDirect","title":"Variation in infection parameters among populations within parasite species: Intrinsic properties versus local factors","title-short":"Variation in infection parameters among populations within parasite species","volume":"36","author":[{"family":"Poulin","given":"Robert"}],"issued":{"date-parts":[["2006",7,1]]}},"label":"page"},{"id":5795,"uris":["http://zotero.org/groups/2585270/items/DX6VZCYM"],"itemData":{"id":5795,"type":"article-journal","abstract":"The abundance of a species is not constant across its geographical range; it has often been assumed to decrease from the centre of a species' range toward its margins. The central assumption of this \"favourable centre\" model is tested for the first time with parasites, using different species of helminth parasites exploiting fish as definitive hosts. Data on prevalence (percentage of hosts that are infected) and abundance (mean no. parasites per host) were compiled for 8 helminth species occurring in 23 populations of yellow perch Perca flavescens, from continental North America. For each parasite species, correlations were computed between latitude and both local prevalence and abundance values. In addition, the relationships between the relative prevalence or abundance in one locality and the distance between that locality and the one where the maximum value was reported, were assessed separately for each species to determine whether abundance tends to decrease away from the presumed centre of the range, where it peaks. For both the cestode Proteocephalus pearsei and the acanthocephalan Leptorhynchoides thecatus, there was a positive relationship between prevalence or abundance and the latitude of the sampled population. There was also a significant negative relationship between relative prevalence and the distance from the locality showing the maximum value in P. pearsei, but no such pattern was observed for the other 7 parasite species. Since this single significant decrease in prevalence with increasing distance from the peak value may be confounded by a latitudinal gradient, it appears that the distribution of abundance in parasites of perch does not follow the favourable centre model. This means that the environmental variables affecting the density of parasites (host availability, abiotic conditions) do not show pronounced spatial autocorrelation, with nearby sites not necessarily providing more similar conditions for the growth of parasite populations than distant sites.","container-title":"Ecography","ISSN":"0906-7590","issue":"5","note":"publisher: [Nordic Society Oikos, Wiley]","page":"629-636","source":"JSTOR","title":"Spatial Variation in Population Density across the Geographical Range in Helminth Parasites of Yellow Perch Perca flavescens","volume":"30","author":[{"family":"Poulin","given":"Robert"},{"family":"Dick","given":"Terry A."}],"issued":{"date-parts":[["2007"]]}}},{"id":6508,"uris":["http://zotero.org/groups/2585270/items/JIACP9JN"],"itemData":{"id":6508,"type":"article-journal","abstract":"Spatial heterogeneities in the abundance of free-living organisms as well as in infection levels of their parasites are a common phenomenon, but knowledge on parasitism in invertebrate intermediate hosts in this respect is scarce. We investigated the spatial pattern of four dominant trematode species which utilize a common intertidal bivalve, the cockle Cerastoderma edule, as second intermediate host in their life cycles. Sampling of cockles from the same cohort at 15 sites in the northern Wadden Sea (North Sea) over a distance of 50 km revealed a conspicuous spatial heterogeneity in infection levels in all four species over the total sample as well as among and within sampling sites. Whereas multiple regression analyses indicated the density of first intermediate upstream hosts to be the strongest determinant of infection levels in cockles, the situation within sites was more complex with no single strong predictor variable. However, host size was positively and host density negatively correlated with infection levels and there was an indication of differential susceptibility of cockle hosts. Small-scale differences in physical properties of the habitat in the form of residual water at low tide resulted in increased infection levels of cockles which we experimentally transferred into pools. A complex interplay of these factors may be responsible for within-site heterogeneities. At larger spatial scales, these factors may be overridden by the strong effect of upstream hosts. In contrast to first intermediate trematode hosts, there was no indication for inter-specific interactions. In other terms, the recruitment of trematodes in second intermediate hosts seems to be largely controlled by pre-settlement processes both among and within host populations.","container-title":"Oecologia","DOI":"10.1007/s00442-006-0557-2","ISSN":"1432-1939","issue":"4","journalAbbreviation":"Oecologia","language":"en","page":"569-581","source":"Springer Link","title":"Spatial heterogeneity in parasite infections at different spatial scales in an intertidal bivalve","volume":"150","author":[{"family":"Thieltges","given":"David W."},{"family":"Reise","given":"Karsten"}],"issued":{"date-parts":[["2007",1,1]]}}},{"id":5081,"uris":["http://zotero.org/groups/2585270/items/IYM8D8JV"],"itemData":{"id":5081,"type":"article-journal","abstract":"In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A."},{"family":"Flores-Garza","given":"Rafael"},{"family":"Rosas-Guerrero","given":"Víctor"}],"issued":{"date-parts":[["2018"]]}}},{"id":6510,"uris":["http://zotero.org/groups/2585270/items/8SUICKK7"],"itemData":{"id":6510,"type":"article-journal","abstract":"Patterns in parasite community structure are often observed in natural systems and an important question in parasite ecology is whether such patterns are repeatable across time and space. Field studies commonly look at spatial or temporal repeatability of patterns, but they are rarely investigated in conjunction. We use a large dataset on the macroparasites of the three-spined stickleback, Gasterosteus aculeatus L., collected from 14 locations on North Uist, Scotland over an 8-year period to investigate: (1) repeatability of patterns in parasite communities among populations and whether variation is consistent across years, (2) whether variation between years can be explained by climatic variation and progression of the season and (3) whether variation in habitat characteristics explain population differences. Differences in relative abundance and prevalence across populations were observed in a number of parasites investigated indicating a lack of consistency across years in numerous parasite community measures; however, differences between populations in the prevalence and abundance of some parasites were consistent throughout the study. Average temperature did not affect parasite community, and progression of the season was only significant for two of 13 community measures. Two of the six habitat characteristics investigated (pH and calcium concentration) significantly affected parasite presence.","container-title":"Parasitology","DOI":"10.1017/S0031182016001815","ISSN":"0031-1820, 1469-8161","issue":"4","language":"en","note":"publisher: Cambridge University Press","page":"436-449","source":"Cambridge University Press","title":"Spatial and temporal variation in macroparasite communities of three-spined stickleback","volume":"144","author":[{"family":"Young","given":"Rebecca E."},{"family":"Maccoll","given":"Andrew D. C."}],"issued":{"date-parts":[["2017",4]]}}}],"schema":"https://github.com/citation-style-language/schema/raw/master/csl-citation.json"} </w:instrText>
      </w:r>
      <w:r>
        <w:rPr>
          <w:rFonts w:cstheme="majorHAnsi"/>
          <w:kern w:val="0"/>
          <w:lang w:val="en-US"/>
        </w:rPr>
        <w:fldChar w:fldCharType="separate"/>
      </w:r>
      <w:r>
        <w:rPr>
          <w:rFonts w:cstheme="majorHAnsi"/>
          <w:noProof/>
          <w:kern w:val="0"/>
          <w:lang w:val="en-US"/>
        </w:rPr>
        <w:t>(Happel, 2019; Poulin, 2006; Poulin &amp; Dick, 2007; D. W. Thieltges &amp; Reise, 2007; Villalba-Vasquez et al., 2018; Young &amp; Maccoll, 2017)</w:t>
      </w:r>
      <w:r>
        <w:rPr>
          <w:rFonts w:cstheme="majorHAnsi"/>
          <w:kern w:val="0"/>
          <w:lang w:val="en-US"/>
        </w:rPr>
        <w:fldChar w:fldCharType="end"/>
      </w:r>
      <w:r>
        <w:rPr>
          <w:rFonts w:cstheme="majorHAnsi"/>
          <w:kern w:val="0"/>
          <w:lang w:val="en-US"/>
        </w:rPr>
        <w:t xml:space="preserve">. Consequently, our understanding of </w:t>
      </w:r>
      <w:r w:rsidR="00041B3C">
        <w:rPr>
          <w:rFonts w:cstheme="majorHAnsi"/>
          <w:kern w:val="0"/>
          <w:lang w:val="en-US"/>
        </w:rPr>
        <w:t xml:space="preserve">the </w:t>
      </w:r>
      <w:r>
        <w:rPr>
          <w:rFonts w:cstheme="majorHAnsi"/>
          <w:kern w:val="0"/>
          <w:lang w:val="en-US"/>
        </w:rPr>
        <w:t xml:space="preserve">sources of </w:t>
      </w:r>
      <w:r w:rsidRPr="00F22CD6">
        <w:rPr>
          <w:rFonts w:cstheme="majorHAnsi"/>
          <w:kern w:val="0"/>
          <w:lang w:val="en-US"/>
        </w:rPr>
        <w:t>variation in parasit</w:t>
      </w:r>
      <w:r>
        <w:rPr>
          <w:rFonts w:cstheme="majorHAnsi"/>
          <w:kern w:val="0"/>
          <w:lang w:val="en-US"/>
        </w:rPr>
        <w:t>e</w:t>
      </w:r>
      <w:r w:rsidRPr="00F22CD6">
        <w:rPr>
          <w:rFonts w:cstheme="majorHAnsi"/>
          <w:kern w:val="0"/>
          <w:lang w:val="en-US"/>
        </w:rPr>
        <w:t xml:space="preserve"> infection across </w:t>
      </w:r>
      <w:r>
        <w:rPr>
          <w:rFonts w:cstheme="majorHAnsi"/>
          <w:kern w:val="0"/>
          <w:lang w:val="en-US"/>
        </w:rPr>
        <w:t xml:space="preserve">spatial </w:t>
      </w:r>
      <w:r w:rsidRPr="00F22CD6">
        <w:rPr>
          <w:rFonts w:cstheme="majorHAnsi"/>
          <w:kern w:val="0"/>
          <w:lang w:val="en-US"/>
        </w:rPr>
        <w:t>scale</w:t>
      </w:r>
      <w:r>
        <w:rPr>
          <w:rFonts w:cstheme="majorHAnsi"/>
          <w:kern w:val="0"/>
          <w:lang w:val="en-US"/>
        </w:rPr>
        <w:t>s</w:t>
      </w:r>
      <w:r w:rsidRPr="00F22CD6">
        <w:rPr>
          <w:rFonts w:cstheme="majorHAnsi"/>
          <w:kern w:val="0"/>
          <w:lang w:val="en-US"/>
        </w:rPr>
        <w:t xml:space="preserve"> </w:t>
      </w:r>
      <w:r w:rsidR="00041B3C">
        <w:rPr>
          <w:rFonts w:cstheme="majorHAnsi"/>
          <w:kern w:val="0"/>
          <w:lang w:val="en-US"/>
        </w:rPr>
        <w:t>remains</w:t>
      </w:r>
      <w:r>
        <w:rPr>
          <w:rFonts w:cstheme="majorHAnsi"/>
          <w:kern w:val="0"/>
          <w:lang w:val="en-US"/>
        </w:rPr>
        <w:t xml:space="preserve"> poor </w:t>
      </w:r>
      <w:r w:rsidRPr="00F22CD6">
        <w:rPr>
          <w:rFonts w:cstheme="majorHAnsi"/>
          <w:kern w:val="0"/>
          <w:lang w:val="en-US"/>
        </w:rPr>
        <w:fldChar w:fldCharType="begin"/>
      </w:r>
      <w:r>
        <w:rPr>
          <w:rFonts w:cstheme="majorHAnsi"/>
          <w:kern w:val="0"/>
          <w:lang w:val="en-US"/>
        </w:rPr>
        <w:instrText xml:space="preserve"> ADDIN ZOTERO_ITEM CSL_CITATION {"citationID":"qB1E5LIn","properties":{"formattedCitation":"(Bolnick et al., 2020; Poulin, 1998)","plainCitation":"(Bolnick et al., 2020; Poulin, 1998)","noteIndex":0},"citationItems":[{"id":1356,"uris":["http://zotero.org/groups/2585270/items/UXFK2ZJ7"],"itemData":{"id":1356,"type":"article-journal","abstract":"A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E."}],"issued":{"date-parts":[["2020"]]}}},{"id":7011,"uris":["http://zotero.org/groups/2585270/items/TSVPKTRJ"],"itemData":{"id":7011,"type":"article-journal","abstract":"Organisms that are abundant locally in a habitat patch are commonly observed to be frequent regionally, or among patches. In parasites, species present in high numbers in host individuals are also present in many individuals in the host population. On a larger scale, however, when host species are considered as patches, we may expect the opposite pattern because of the cost of producing mechanisms to evade the immune responses of several host species. Thus parasite species exploiting many host species may achieve lower average abundance in their hosts than parasite species exploiting fewer host species. This prediction was tested with data from 188 species of metazoan parasites of freshwater fish, using a comparative approach that controlled for study effort and phylogenetic influences. A negative correlation was found between the number of host species used by parasites and their average abundance in hosts, measured as either prevalence or intensity of infection. There was no evidence that parasite species fall into distinct categories based on abundance patterns, but rather that they fall along a continuum ranging from a generally low abundance in many host species, to a generally high abundance in few host species. These results applied to both ecto- and endoparasites. The pattern observed suggests the existence of a trade-off between how many host species a parasite can exploit and how well it does on average in those hosts.","container-title":"Ecology Letters","DOI":"10.1046/j.1461-0248.1998.00022.x","ISSN":"1461-0248","issue":"2","language":"en","license":"Blackwell Science Ltd","note":"_eprint: https://onlinelibrary.wiley.com/doi/pdf/10.1046/j.1461-0248.1998.00022.x","page":"118-128","source":"Wiley Online Library","title":"Large-scale patterns of host use by parasites of freshwater fishes","volume":"1","author":[{"literal":"Poulin"}],"issued":{"date-parts":[["1998"]]}}}],"schema":"https://github.com/citation-style-language/schema/raw/master/csl-citation.json"} </w:instrText>
      </w:r>
      <w:r w:rsidRPr="00F22CD6">
        <w:rPr>
          <w:rFonts w:cstheme="majorHAnsi"/>
          <w:kern w:val="0"/>
          <w:lang w:val="en-US"/>
        </w:rPr>
        <w:fldChar w:fldCharType="separate"/>
      </w:r>
      <w:r>
        <w:rPr>
          <w:rFonts w:cstheme="majorHAnsi"/>
          <w:noProof/>
          <w:kern w:val="0"/>
          <w:lang w:val="en-US"/>
        </w:rPr>
        <w:t>(Bolnick et al., 2020; Poulin, 1998)</w:t>
      </w:r>
      <w:r w:rsidRPr="00F22CD6">
        <w:rPr>
          <w:rFonts w:cstheme="majorHAnsi"/>
          <w:kern w:val="0"/>
          <w:lang w:val="en-US"/>
        </w:rPr>
        <w:fldChar w:fldCharType="end"/>
      </w:r>
      <w:r>
        <w:rPr>
          <w:rFonts w:cstheme="majorHAnsi"/>
          <w:kern w:val="0"/>
          <w:lang w:val="en-US"/>
        </w:rPr>
        <w:t>. Since studies are constrain</w:t>
      </w:r>
      <w:r w:rsidR="00977898">
        <w:rPr>
          <w:rFonts w:cstheme="majorHAnsi"/>
          <w:kern w:val="0"/>
          <w:lang w:val="en-US"/>
        </w:rPr>
        <w:t>ed</w:t>
      </w:r>
      <w:r>
        <w:rPr>
          <w:rFonts w:cstheme="majorHAnsi"/>
          <w:kern w:val="0"/>
          <w:lang w:val="en-US"/>
        </w:rPr>
        <w:t xml:space="preserve"> by context-dependencies such as spatial scaling, biological scaling, and sampling design, a multi-scale approach to </w:t>
      </w:r>
      <w:r w:rsidR="00977898">
        <w:rPr>
          <w:rFonts w:cstheme="majorHAnsi"/>
          <w:kern w:val="0"/>
          <w:lang w:val="en-US"/>
        </w:rPr>
        <w:t xml:space="preserve">investigating </w:t>
      </w:r>
      <w:r>
        <w:rPr>
          <w:rFonts w:cstheme="majorHAnsi"/>
          <w:kern w:val="0"/>
          <w:lang w:val="en-US"/>
        </w:rPr>
        <w:t>host-parasite ecology is imperative. As humans modify ecosystems (physically and biologically) it is essential to understand the full extent of complexity of disease dynamics to improve future predictions and select appropriate scale</w:t>
      </w:r>
      <w:r w:rsidR="00977898">
        <w:rPr>
          <w:rFonts w:cstheme="majorHAnsi"/>
          <w:kern w:val="0"/>
          <w:lang w:val="en-US"/>
        </w:rPr>
        <w:t>s</w:t>
      </w:r>
      <w:r>
        <w:rPr>
          <w:rFonts w:cstheme="majorHAnsi"/>
          <w:kern w:val="0"/>
          <w:lang w:val="en-US"/>
        </w:rPr>
        <w:t xml:space="preserve"> for management and conservation strategies</w:t>
      </w:r>
      <w:r w:rsidR="00977898">
        <w:rPr>
          <w:rFonts w:cstheme="majorHAnsi"/>
          <w:kern w:val="0"/>
          <w:lang w:val="en-US"/>
        </w:rPr>
        <w:t xml:space="preserve"> for both parasites and their hosts</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{"citationID":"qmin7fKv","properties":{"formattedCitation":"(Cohen et al., 2016)","plainCitation":"(Cohen et al., 2016)","noteIndex":0},"citationItems":[{"id":1904,"uris":["http://zotero.org/groups/2585270/items/HDNF5AP3"],"itemData":{"id":1904,"type":"article-journal","abstract":"Humans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w:t>
      </w:r>
    </w:p>
    <w:p w14:paraId="7C0D65ED" w14:textId="77777777" w:rsidR="005C08E1" w:rsidRDefault="005C08E1" w:rsidP="005C08E1">
      <w:pPr>
        <w:autoSpaceDE w:val="0"/>
        <w:autoSpaceDN w:val="0"/>
        <w:adjustRightInd w:val="0"/>
        <w:spacing w:line="360" w:lineRule="auto"/>
        <w:jc w:val="both"/>
        <w:rPr>
          <w:rFonts w:cstheme="majorHAnsi"/>
          <w:kern w:val="0"/>
          <w:lang w:val="en-US"/>
        </w:rPr>
      </w:pPr>
    </w:p>
    <w:p w14:paraId="290C3D06" w14:textId="6DA768D0" w:rsidR="005C08E1"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The distribution of organisms in space is constrained by </w:t>
      </w:r>
      <w:r w:rsidR="00977898">
        <w:rPr>
          <w:rFonts w:cstheme="majorHAnsi"/>
          <w:kern w:val="0"/>
          <w:lang w:val="en-US"/>
        </w:rPr>
        <w:t xml:space="preserve">species interactions, dispersal limitations and </w:t>
      </w:r>
      <w:r>
        <w:rPr>
          <w:rFonts w:cstheme="majorHAnsi"/>
          <w:kern w:val="0"/>
          <w:lang w:val="en-US"/>
        </w:rPr>
        <w:t xml:space="preserve">environmental filtering (i.e. </w:t>
      </w:r>
      <w:r w:rsidR="00977898">
        <w:rPr>
          <w:rFonts w:cstheme="majorHAnsi"/>
          <w:kern w:val="0"/>
          <w:lang w:val="en-US"/>
        </w:rPr>
        <w:t>the range of ecological and physiological conditions a species can tolerate</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{"citationID":"8CooVIzz","properties":{"formattedCitation":"(Leibold et al., 2004)","plainCitation":"(Leibold et al., 2004)","noteIndex":0},"citationItems":[{"id":639,"uris":["http://zotero.org/groups/2585270/items/IFCU2U4S"],"itemData":{"id":639,"type":"article-journal","abstract":"The metacommunity concept is an important way to think about linkages between different spatial scales in ecology. Here we review current understanding about this concept. We first investigate issues related to its definition as a set of local communities that are linked by dispersal of multiple potentially interacting species. We then identify four paradigms for metacommunities: the patch-dynamic view, the species-sorting view, the mass effects view and the neutral view, that each emphasizes different processes of potential importance in metacommunities. These have somewhat distinct intellectual histories and we discuss elements related to their potential future synthesis. We then use this framework to discuss why the concept is useful in modifying existing ecological thinking and illustrate this with a number of both theoretical and empirical examples. As ecologists strive to understand increasingly complex mechanisms and strive to work across multiple scales of spatio-temporal organization, concepts like the metacommunity can provide important insights that frequently contrast with those that would be obtained with more conventional approaches based on local communities alone.","container-title":"Ecology Letters","DOI":"10.1111/j.1461-0248.2004.00608.x","ISSN":"1461-0248","issue":"7","language":"en","note":"_eprint: https://onlinelibrary.wiley.com/doi/pdf/10.1111/j.1461-0248.2004.00608.x","page":"601-613","source":"Wiley Online Library","title":"The metacommunity concept: a framework for multi-scale community ecology","title-short":"The metacommunity concept","volume":"7","author":[{"family":"Leibold","given":"M. A."},{"family":"Holyoak","given":"M."},{"family":"Mouquet","given":"N."},{"family":"Amarasekare","given":"P."},{"family":"Chase","given":"J. M."},{"family":"Hoopes","given":"M. F."},{"family":"Holt","given":"R. D."},{"family":"Shurin","given":"J. B."},{"family":"Law","given":"R."},{"family":"Tilman","given":"D."},{"family":"Loreau","given":"M."},{"family":"Gonzalez","given":"A."}],"issued":{"date-parts":[["2004"]]}}}],"schema":"https://github.com/citation-style-language/schema/raw/master/csl-citation.json"} </w:instrText>
      </w:r>
      <w:r>
        <w:rPr>
          <w:rFonts w:cstheme="majorHAnsi"/>
          <w:kern w:val="0"/>
          <w:lang w:val="en-US"/>
        </w:rPr>
        <w:fldChar w:fldCharType="separate"/>
      </w:r>
      <w:r>
        <w:rPr>
          <w:rFonts w:cstheme="majorHAnsi"/>
          <w:noProof/>
          <w:kern w:val="0"/>
          <w:lang w:val="en-US"/>
        </w:rPr>
        <w:t>(Leibold et al., 2004)</w:t>
      </w:r>
      <w:r>
        <w:rPr>
          <w:rFonts w:cstheme="majorHAnsi"/>
          <w:kern w:val="0"/>
          <w:lang w:val="en-US"/>
        </w:rPr>
        <w:fldChar w:fldCharType="end"/>
      </w:r>
      <w:r>
        <w:rPr>
          <w:rFonts w:cstheme="majorHAnsi"/>
          <w:kern w:val="0"/>
          <w:lang w:val="en-US"/>
        </w:rPr>
        <w:t xml:space="preserve">. Spatial scale-dependance of these processes </w:t>
      </w:r>
      <w:r w:rsidR="00977898">
        <w:rPr>
          <w:rFonts w:cstheme="majorHAnsi"/>
          <w:kern w:val="0"/>
          <w:lang w:val="en-US"/>
        </w:rPr>
        <w:t xml:space="preserve">has </w:t>
      </w:r>
      <w:r>
        <w:rPr>
          <w:rFonts w:cstheme="majorHAnsi"/>
          <w:kern w:val="0"/>
          <w:lang w:val="en-US"/>
        </w:rPr>
        <w:t xml:space="preserve">long been established in ecology </w:t>
      </w:r>
      <w:r>
        <w:rPr>
          <w:rFonts w:cstheme="majorHAnsi"/>
          <w:kern w:val="0"/>
          <w:lang w:val="en-US"/>
        </w:rPr>
        <w:fldChar w:fldCharType="begin"/>
      </w:r>
      <w:r>
        <w:rPr>
          <w:rFonts w:cstheme="majorHAnsi"/>
          <w:kern w:val="0"/>
          <w:lang w:val="en-US"/>
        </w:rPr>
        <w:instrText xml:space="preserve"> ADDIN ZOTERO_ITEM CSL_CITATION {"citationID":"zbFTMUO5","properties":{"formattedCitation":"(Rietkerk et al., 2002; Viana &amp; Chase, 2019)","plainCitation":"(Rietkerk et al., 2002; Viana &amp; Chase, 2019)","noteIndex":0},"citationItems":[{"id":7590,"uris":["http://zotero.org/groups/2585270/items/ZTL5NM9Z"],"itemData":{"id":7590,"type":"article-journal","container-title":"Ecological Modelling","DOI":"10.1016/S0304-3800(01)00510-5","ISSN":"0304-3800","issue":"1","journalAbbreviation":"Ecological Modelling","page":"1-4","source":"ScienceDirect","title":"The ecology of scale","volume":"149","author":[{"family":"Rietkerk","given":"Max"},{"family":"Koppel","given":"Johan","non-dropping-particle":"van de"},{"family":"Kumar","given":"Lalit"},{"family":"Langevelde","given":"Herbert H. T."},{"literal":"Prins"}],"issued":{"date-parts":[["2002",3,15]]}}},{"id":7587,"uris":["http://zotero.org/groups/2585270/items/LVQRL7KQ"],"itemData":{"id":7587,"type":"article-journal","abstract":"The abundance and distribution of species across the landscape depend on the interaction between local, spatial, and stochastic processes. However, empirical syntheses relating these processes to spatiotemporal patterns of structure in metacommunities remain elusive. One important reason for this lack of synthesis is that the relative importance of the core assembly processes (dispersal, selection, and drift) critically depends on the spatial grain and extent over which communities are studied. To illustrate this, we simulated different aspects of community assembly on heterogeneous landscapes, including the strength of response to environmental heterogeneity (inherent to niche theory) vs. dispersal and stochastic drift (inherent to neutral theory). We show that increasing spatial extent leads to increasing importance of niche selection, whereas increasing spatial grain leads to decreasing importance of niche selection. The strength of these scaling effects depended on environment configuration, dispersal capacity, and niche breadth. By mapping the variation observed from the scaling effects in simulations, we could recreate the entire range of variation observed within and among empirical studies. This means that variation in the relative importance of assembly processes among empirical studies is largely scale dependent and cannot be directly compared. The scaling coefficient of the relative contribution of assembly processes, however, can be interpreted as a scale-integrative estimate to compare assembly processes across different regions and ecosystems. This emphasizes the necessity to consider spatial scaling as an explicit component of studies intended to infer the importance of community assembly processes.","container-title":"Ecology","DOI":"10.1002/ecy.2576","ISSN":"1939-9170","issue":"2","language":"en","license":"© 2018 by the Ecological Society of America","note":"_eprint: https://onlinelibrary.wiley.com/doi/pdf/10.1002/ecy.2576","page":"e02576","source":"Wiley Online Library","title":"Spatial scale modulates the inference of metacommunity assembly processes","volume":"100","author":[{"family":"Viana","given":"Duarte S."},{"family":"Chase","given":"Jonathan M."}],"issued":{"date-parts":[["2019"]]}}}],"schema":"https://github.com/citation-style-language/schema/raw/master/csl-citation.json"} </w:instrText>
      </w:r>
      <w:r>
        <w:rPr>
          <w:rFonts w:cstheme="majorHAnsi"/>
          <w:kern w:val="0"/>
          <w:lang w:val="en-US"/>
        </w:rPr>
        <w:fldChar w:fldCharType="separate"/>
      </w:r>
      <w:r>
        <w:rPr>
          <w:rFonts w:cstheme="majorHAnsi"/>
          <w:noProof/>
          <w:kern w:val="0"/>
          <w:lang w:val="en-US"/>
        </w:rPr>
        <w:t>(Rietkerk et al., 2002; Viana &amp; Chase, 2019)</w:t>
      </w:r>
      <w:r>
        <w:rPr>
          <w:rFonts w:cstheme="majorHAnsi"/>
          <w:kern w:val="0"/>
          <w:lang w:val="en-US"/>
        </w:rPr>
        <w:fldChar w:fldCharType="end"/>
      </w:r>
      <w:r>
        <w:rPr>
          <w:rFonts w:cstheme="majorHAnsi"/>
          <w:kern w:val="0"/>
          <w:lang w:val="en-US"/>
        </w:rPr>
        <w:t xml:space="preserve">. In this regard, single-scale studies tend to overlook the full extent of ecological processes shaping species distribution and interactions, </w:t>
      </w:r>
      <w:r w:rsidR="00977898">
        <w:rPr>
          <w:rFonts w:cstheme="majorHAnsi"/>
          <w:kern w:val="0"/>
          <w:lang w:val="en-US"/>
        </w:rPr>
        <w:t>leading to</w:t>
      </w:r>
      <w:r>
        <w:rPr>
          <w:rFonts w:cstheme="majorHAnsi"/>
          <w:kern w:val="0"/>
          <w:lang w:val="en-US"/>
        </w:rPr>
        <w:t xml:space="preserve"> biased conclusions </w:t>
      </w:r>
      <w:r>
        <w:rPr>
          <w:rFonts w:cstheme="majorHAnsi"/>
          <w:kern w:val="0"/>
          <w:lang w:val="en-US"/>
        </w:rPr>
        <w:fldChar w:fldCharType="begin"/>
      </w:r>
      <w:r>
        <w:rPr>
          <w:rFonts w:cstheme="majorHAnsi"/>
          <w:kern w:val="0"/>
          <w:lang w:val="en-US"/>
        </w:rPr>
        <w:instrText xml:space="preserve"> ADDIN ZOTERO_ITEM CSL_CITATION {"citationID":"vzsX5p4j","properties":{"formattedCitation":"(Levin, 1992; Peterson &amp; Parker, 1998)","plainCitation":"(Levin, 1992; Peterson &amp; Parker, 1998)","noteIndex":0},"citationItems":[{"id":1608,"uris":["http://zotero.org/groups/2585270/items/ES4PP298"],"itemData":{"id":1608,"type":"article-journal","abstract":"It is argued that the problem of pattern and scale is the central problem in ecology, unifying population biology and ecosystems science, and marrying basic and applied ecology. Applied challenges, such as the prediction of the ecological causes and consequences of global climate change, require the interfacing of phenomena that occur on very different scales of space, time, and ecological organization. Furthermore, there is no single natural scale at which ecological phenomena should be studied; systems generally show characteristic variability on a range of spatial, temporal, and organizational scales. The observer imposes a perceptual bias, a filter through which the system is viewed. This has fundamental evolutionary significance, since every organism is an 'observer' of the environment, and life history adaptations such as dispersal and dormancy alter the perceptual scales of the species, and the observed variability. It likewise has fundamental significance for our own study of ecological systems, since the patterns that are unique to any range of scales will have unique causes and biological consequences. The key to prediction and understanding lies in the elucidation of mechanisms underlying observed patterns. Typically, these mechanisms operate at different scales than those on which the patterns are observed; in some cases, the patterns must be understood as emerging form the collective behaviors of large ensembles of smaller scale units. In other cases, the pattern is imposed by larger scale constraints. Examination of such phenomena requires the study of how pattern and variability change with the scale of description, and the development of laws for simplification, aggregation, and scaling. Examples are given from the marine and terrestrial literatures.","container-title":"Ecology","DOI":"10.2307/1941447","ISSN":"1939-9170","issue":"6","language":"en","note":"_eprint: https://onlinelibrary.wiley.com/doi/pdf/10.2307/1941447","page":"1943-1967","source":"Wiley Online Library","title":"The Problem of Pattern and Scale in Ecology: The Robert H. MacArthur Award Lecture","title-short":"The Problem of Pattern and Scale in Ecology","volume":"73","author":[{"family":"Levin","given":"Simon A."}],"issued":{"date-parts":[["1992"]]}}},{"id":7603,"uris":["http://zotero.org/groups/2585270/items/89CUWM4H"],"itemData":{"id":7603,"type":"book","abstract":"Ferret ReleasesNet Population Growth RateFerret DispersalSpatial DefinitionFerret Reintroduction in South DakotaThe Spatial Optimization ModelThe Black-Footed Ferret: A Case StudyDiscussionThe Modeling ApproachSustainability of Species RichnessThe Logistic DistributionTransformationsDeclining Monotonicity of Natural LogarithmResultsAllocation Over Time and SpaceResultsContinuous Choice VariablesResultsThe ProblemAn ExampleThe ModelA Cellular Model of Wildlife Population Growth and DispersalMethodsDynamic MovementRow-Total Variance ReductionAn ExamplePost-Optimization CalculationsSimulation Versus OptimizationAn Adaptive Management ContextSynthesisA New Definition for a Regulated ForestSingle-Species EmphasisAccounting for MortalitySensitivity to Planning Horizon LengthSensitivity to Minimum Harvest AgeModel ReductionLinear Approximation of Objective FunctionsA Coastal Douglas-fir Case StudyObjective FunctionsWildlife Habitat Fragmentation EffectsEdge Effects A Cellular Model of Wildlife Habitat Spatial RelationshipsStatic Spatial RelationshipsA Final Introductory NoteSolvability of Nonlinear ProgramsSolvability of (0-1) Integer ProgramsMethods\nOrganizationViewpointIntroductionThe ProblemPragmatic Approaches to Handling Risk and UncertaintyDiscussionResultsThe ProblemAn ExampleRectanglesCirclesOptimizationChance MaximizationSpatial AutocorrelationConnectivityTheoryA Geometric Wildlife Model with Spatial Autocorrelation and Habitat ConnectivityDiscussionResultsThe ProblemAn ExampleA Cellular Timber Model with Spatial AutocorrelationApproximation of the CDFTotal Probability Chance-Maximizing ProgrammingJoint Probability Chance-Maximizing ProgrammingMAXMIN Chance-Maximizing ProgrammingChance-Maximizing ProgramsTotal Probability Chance ConstraintJoint Probability Chance ConstraintIndividual Chance ConstraintsChance-Constrained ProgrammingSpatial AutocorrelationDiscussionResultsThe ProblemAn ExampleA Spatial Recreation Allocation ModelThe Case of More Than One Proposed SiteThe Travel Cost ModelSpatial Supply-Demand Equilibrium: A Recreation ExampleDiscussionResultsAn ExampleSpatial Effects A Geometric Model of Wildlife Habitat Spatial RelationshipsDiscussionResultsThe ProblemAn ExampleWildlife Habitat Size ThresholdsResultsA Steady-State ExampleDetermining the Optimal Steady StateSpecies Richness Objective FunctionsDiversity and SustainabilityDiscussionResultsTwo ExamplesThe Spatial Optimization ApproachA Nested-Schedule Model of StormflowDiscussionResultsThe ProblemAn ExampleThe ModelA Cellular Model of Pest ManagementModel ResultsFerret Carrying Capacity","note":"journalAbbreviation: Journal of Environmental Quality - J ENVIRON QUAL\ncontainer-title: Journal of Environmental Quality - J ENVIRON QUAL\nDOI: 10.2307/1522131","source":"ResearchGate","title":"Ecological Scale: Theory and Applications","title-short":"Ecological Scale","volume":"28","author":[{"family":"Peterson","given":"D."},{"family":"Parker","given":"V."}],"issued":{"date-parts":[["1998",1,1]]}}}],"schema":"https://github.com/citation-style-language/schema/raw/master/csl-citation.json"} </w:instrText>
      </w:r>
      <w:r>
        <w:rPr>
          <w:rFonts w:cstheme="majorHAnsi"/>
          <w:kern w:val="0"/>
          <w:lang w:val="en-US"/>
        </w:rPr>
        <w:fldChar w:fldCharType="separate"/>
      </w:r>
      <w:r>
        <w:rPr>
          <w:rFonts w:cstheme="majorHAnsi"/>
          <w:noProof/>
          <w:kern w:val="0"/>
          <w:lang w:val="en-US"/>
        </w:rPr>
        <w:t>(Levin, 1992; Peterson &amp; Parker, 1998)</w:t>
      </w:r>
      <w:r>
        <w:rPr>
          <w:rFonts w:cstheme="majorHAnsi"/>
          <w:kern w:val="0"/>
          <w:lang w:val="en-US"/>
        </w:rPr>
        <w:fldChar w:fldCharType="end"/>
      </w:r>
      <w:r>
        <w:rPr>
          <w:rFonts w:cstheme="majorHAnsi"/>
          <w:kern w:val="0"/>
          <w:lang w:val="en-US"/>
        </w:rPr>
        <w:t xml:space="preserve">. This </w:t>
      </w:r>
      <w:r w:rsidR="00977898">
        <w:rPr>
          <w:rFonts w:cstheme="majorHAnsi"/>
          <w:kern w:val="0"/>
          <w:lang w:val="en-US"/>
        </w:rPr>
        <w:t>issue has also</w:t>
      </w:r>
      <w:r>
        <w:rPr>
          <w:rFonts w:cstheme="majorHAnsi"/>
          <w:kern w:val="0"/>
          <w:lang w:val="en-US"/>
        </w:rPr>
        <w:t xml:space="preserve"> been </w:t>
      </w:r>
      <w:r w:rsidR="00977898">
        <w:rPr>
          <w:rFonts w:cstheme="majorHAnsi"/>
          <w:kern w:val="0"/>
          <w:lang w:val="en-US"/>
        </w:rPr>
        <w:t xml:space="preserve">highlighted </w:t>
      </w:r>
      <w:r>
        <w:rPr>
          <w:rFonts w:cstheme="majorHAnsi"/>
          <w:kern w:val="0"/>
          <w:lang w:val="en-US"/>
        </w:rPr>
        <w:t xml:space="preserve">in disease ecology. For example, </w:t>
      </w:r>
      <w:r>
        <w:rPr>
          <w:rFonts w:cstheme="majorHAnsi"/>
          <w:kern w:val="0"/>
          <w:lang w:val="en-US"/>
        </w:rPr>
        <w:fldChar w:fldCharType="begin"/>
      </w:r>
      <w:r>
        <w:rPr>
          <w:rFonts w:cstheme="majorHAnsi"/>
          <w:kern w:val="0"/>
          <w:lang w:val="en-US"/>
        </w:rPr>
        <w:instrText xml:space="preserve"> ADDIN ZOTERO_ITEM CSL_CITATION {"citationID":"rVgA2BNw","properties":{"formattedCitation":"(Cohen et al., 2016)","plainCitation":"(Cohen et al., 2016)","dontUpdate":true,"noteIndex":0},"citationItems":[{"id":1904,"uris":["http://zotero.org/groups/2585270/items/HDNF5AP3"],"itemData":{"id":1904,"type":"article-journal","abstract":"Humans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 xml:space="preserve"> found that</w:t>
      </w:r>
      <w:r w:rsidRPr="00FE6B1A">
        <w:rPr>
          <w:rFonts w:cstheme="majorHAnsi"/>
          <w:kern w:val="0"/>
          <w:lang w:val="en-US"/>
        </w:rPr>
        <w:t xml:space="preserve"> the </w:t>
      </w:r>
      <w:r>
        <w:rPr>
          <w:rFonts w:cstheme="majorHAnsi"/>
          <w:kern w:val="0"/>
          <w:lang w:val="en-US"/>
        </w:rPr>
        <w:t xml:space="preserve">relative importance of </w:t>
      </w:r>
      <w:r w:rsidRPr="00FE6B1A">
        <w:rPr>
          <w:rFonts w:cstheme="majorHAnsi"/>
          <w:kern w:val="0"/>
          <w:lang w:val="en-US"/>
        </w:rPr>
        <w:t xml:space="preserve">processes driving </w:t>
      </w:r>
      <w:r>
        <w:rPr>
          <w:rFonts w:cstheme="majorHAnsi"/>
          <w:kern w:val="0"/>
          <w:lang w:val="en-US"/>
        </w:rPr>
        <w:t xml:space="preserve">the distribution of </w:t>
      </w:r>
      <w:r w:rsidRPr="00F307D0">
        <w:rPr>
          <w:rFonts w:cstheme="majorHAnsi"/>
          <w:kern w:val="0"/>
          <w:lang w:val="en-US"/>
        </w:rPr>
        <w:t>disease emergence</w:t>
      </w:r>
      <w:r>
        <w:rPr>
          <w:rFonts w:cstheme="majorHAnsi"/>
          <w:kern w:val="0"/>
          <w:lang w:val="en-US"/>
        </w:rPr>
        <w:t xml:space="preserve"> </w:t>
      </w:r>
      <w:r w:rsidRPr="00FE6B1A">
        <w:rPr>
          <w:rFonts w:cstheme="majorHAnsi"/>
          <w:kern w:val="0"/>
          <w:lang w:val="en-US"/>
        </w:rPr>
        <w:t xml:space="preserve">(host richness, abiotic </w:t>
      </w:r>
      <w:r w:rsidRPr="00FE6B1A">
        <w:rPr>
          <w:rFonts w:cstheme="majorHAnsi"/>
          <w:kern w:val="0"/>
          <w:lang w:val="en-US"/>
        </w:rPr>
        <w:lastRenderedPageBreak/>
        <w:t xml:space="preserve">factors, and human population density) varied </w:t>
      </w:r>
      <w:r w:rsidR="00640D9E">
        <w:rPr>
          <w:rFonts w:cstheme="majorHAnsi"/>
          <w:kern w:val="0"/>
          <w:lang w:val="en-US"/>
        </w:rPr>
        <w:t>depending on</w:t>
      </w:r>
      <w:r w:rsidR="00640D9E" w:rsidRPr="00FE6B1A">
        <w:rPr>
          <w:rFonts w:cstheme="majorHAnsi"/>
          <w:kern w:val="0"/>
          <w:lang w:val="en-US"/>
        </w:rPr>
        <w:t xml:space="preserve"> </w:t>
      </w:r>
      <w:r w:rsidRPr="00FE6B1A">
        <w:rPr>
          <w:rFonts w:cstheme="majorHAnsi"/>
          <w:kern w:val="0"/>
          <w:lang w:val="en-US"/>
        </w:rPr>
        <w:t>the s</w:t>
      </w:r>
      <w:r>
        <w:rPr>
          <w:rFonts w:cstheme="majorHAnsi"/>
          <w:kern w:val="0"/>
          <w:lang w:val="en-US"/>
        </w:rPr>
        <w:t xml:space="preserve">patial extent of the study. </w:t>
      </w:r>
      <w:r w:rsidR="007569DF">
        <w:rPr>
          <w:rFonts w:cstheme="majorHAnsi"/>
          <w:kern w:val="0"/>
          <w:lang w:val="en-US"/>
        </w:rPr>
        <w:t>The s</w:t>
      </w:r>
      <w:r w:rsidRPr="00F16859">
        <w:rPr>
          <w:rFonts w:cstheme="majorHAnsi"/>
          <w:kern w:val="0"/>
          <w:lang w:val="en-US"/>
        </w:rPr>
        <w:t xml:space="preserve">caling-level on which empirical data </w:t>
      </w:r>
      <w:r>
        <w:rPr>
          <w:rFonts w:cstheme="majorHAnsi"/>
          <w:kern w:val="0"/>
          <w:lang w:val="en-US"/>
        </w:rPr>
        <w:t xml:space="preserve">is </w:t>
      </w:r>
      <w:commentRangeStart w:id="7"/>
      <w:r>
        <w:rPr>
          <w:rFonts w:cstheme="majorHAnsi"/>
          <w:kern w:val="0"/>
          <w:lang w:val="en-US"/>
        </w:rPr>
        <w:t>scoped</w:t>
      </w:r>
      <w:commentRangeEnd w:id="7"/>
      <w:r w:rsidR="007569DF">
        <w:rPr>
          <w:rStyle w:val="Marquedecommentaire"/>
        </w:rPr>
        <w:commentReference w:id="7"/>
      </w:r>
      <w:r>
        <w:rPr>
          <w:rFonts w:cstheme="majorHAnsi"/>
          <w:kern w:val="0"/>
          <w:lang w:val="en-US"/>
        </w:rPr>
        <w:t xml:space="preserve"> </w:t>
      </w:r>
      <w:r w:rsidRPr="00F16859">
        <w:rPr>
          <w:rFonts w:cstheme="majorHAnsi"/>
          <w:kern w:val="0"/>
          <w:lang w:val="en-US"/>
        </w:rPr>
        <w:t xml:space="preserve">for </w:t>
      </w:r>
      <w:r>
        <w:rPr>
          <w:rFonts w:cstheme="majorHAnsi"/>
          <w:kern w:val="0"/>
          <w:lang w:val="en-US"/>
        </w:rPr>
        <w:t xml:space="preserve">estimating </w:t>
      </w:r>
      <w:r w:rsidRPr="00F16859">
        <w:rPr>
          <w:rFonts w:cstheme="majorHAnsi"/>
          <w:kern w:val="0"/>
          <w:lang w:val="en-US"/>
        </w:rPr>
        <w:t>infection parameter</w:t>
      </w:r>
      <w:r>
        <w:rPr>
          <w:rFonts w:cstheme="majorHAnsi"/>
          <w:kern w:val="0"/>
          <w:lang w:val="en-US"/>
        </w:rPr>
        <w:t>s</w:t>
      </w:r>
      <w:r w:rsidRPr="00F16859">
        <w:rPr>
          <w:rFonts w:cstheme="majorHAnsi"/>
          <w:kern w:val="0"/>
          <w:lang w:val="en-US"/>
        </w:rPr>
        <w:t xml:space="preserve"> can mislead conclusions if cross-scale dependencies are unknown</w:t>
      </w:r>
      <w:r w:rsidRPr="0000784C">
        <w:rPr>
          <w:rFonts w:cstheme="majorHAnsi"/>
          <w:kern w:val="0"/>
          <w:lang w:val="en-US"/>
        </w:rPr>
        <w:t>.</w:t>
      </w:r>
      <w:r>
        <w:rPr>
          <w:rFonts w:cstheme="majorHAnsi"/>
          <w:kern w:val="0"/>
          <w:lang w:val="en-US"/>
        </w:rPr>
        <w:t xml:space="preserve"> For instance, in a study on nematodes infecting alfalfa (</w:t>
      </w:r>
      <w:r w:rsidRPr="0000784C">
        <w:rPr>
          <w:rFonts w:cstheme="majorHAnsi"/>
          <w:i/>
          <w:iCs/>
          <w:kern w:val="0"/>
          <w:lang w:val="en-US"/>
        </w:rPr>
        <w:t>Medicago sativa</w:t>
      </w:r>
      <w:r>
        <w:rPr>
          <w:rFonts w:cstheme="majorHAnsi"/>
          <w:kern w:val="0"/>
          <w:lang w:val="en-US"/>
        </w:rPr>
        <w:t xml:space="preserve">) at three </w:t>
      </w:r>
      <w:r w:rsidR="007569DF">
        <w:rPr>
          <w:rFonts w:cstheme="majorHAnsi"/>
          <w:kern w:val="0"/>
          <w:lang w:val="en-US"/>
        </w:rPr>
        <w:t xml:space="preserve">spatial </w:t>
      </w:r>
      <w:r>
        <w:rPr>
          <w:rFonts w:cstheme="majorHAnsi"/>
          <w:kern w:val="0"/>
          <w:lang w:val="en-US"/>
        </w:rPr>
        <w:t>scale</w:t>
      </w:r>
      <w:r w:rsidR="007569DF">
        <w:rPr>
          <w:rFonts w:cstheme="majorHAnsi"/>
          <w:kern w:val="0"/>
          <w:lang w:val="en-US"/>
        </w:rPr>
        <w:t>s</w:t>
      </w:r>
      <w:r>
        <w:rPr>
          <w:rFonts w:cstheme="majorHAnsi"/>
          <w:kern w:val="0"/>
          <w:lang w:val="en-US"/>
        </w:rPr>
        <w:t xml:space="preserve"> (</w:t>
      </w:r>
      <w:r w:rsidR="007569DF">
        <w:rPr>
          <w:rFonts w:cstheme="majorHAnsi"/>
          <w:kern w:val="0"/>
          <w:lang w:val="en-US"/>
        </w:rPr>
        <w:t xml:space="preserve">i.e. </w:t>
      </w:r>
      <w:r>
        <w:rPr>
          <w:rFonts w:cstheme="majorHAnsi"/>
          <w:kern w:val="0"/>
          <w:lang w:val="en-US"/>
        </w:rPr>
        <w:t xml:space="preserve">river basin, field and microhabitat), the abundance of parasites </w:t>
      </w:r>
      <w:r w:rsidRPr="00160A45">
        <w:rPr>
          <w:rFonts w:cstheme="majorHAnsi"/>
          <w:kern w:val="0"/>
          <w:lang w:val="en-US"/>
        </w:rPr>
        <w:t xml:space="preserve">at </w:t>
      </w:r>
      <w:commentRangeStart w:id="8"/>
      <w:r w:rsidRPr="00160A45">
        <w:rPr>
          <w:rFonts w:cstheme="majorHAnsi"/>
          <w:kern w:val="0"/>
          <w:lang w:val="en-US"/>
        </w:rPr>
        <w:t>one scale</w:t>
      </w:r>
      <w:r>
        <w:rPr>
          <w:rFonts w:cstheme="majorHAnsi"/>
          <w:kern w:val="0"/>
          <w:lang w:val="en-US"/>
        </w:rPr>
        <w:t xml:space="preserve"> </w:t>
      </w:r>
      <w:commentRangeEnd w:id="8"/>
      <w:r w:rsidR="007569DF">
        <w:rPr>
          <w:rStyle w:val="Marquedecommentaire"/>
        </w:rPr>
        <w:commentReference w:id="8"/>
      </w:r>
      <w:r>
        <w:rPr>
          <w:rFonts w:cstheme="majorHAnsi"/>
          <w:kern w:val="0"/>
          <w:lang w:val="en-US"/>
        </w:rPr>
        <w:t xml:space="preserve">did not explain the abundance at another scale revealing the importance of cross-scale processes (e.g., dispersion by irrigation water) </w:t>
      </w:r>
      <w:r>
        <w:rPr>
          <w:rFonts w:cstheme="majorHAnsi"/>
          <w:kern w:val="0"/>
          <w:lang w:val="en-US"/>
        </w:rPr>
        <w:fldChar w:fldCharType="begin"/>
      </w:r>
      <w:r>
        <w:rPr>
          <w:rFonts w:cstheme="majorHAnsi"/>
          <w:kern w:val="0"/>
          <w:lang w:val="en-US"/>
        </w:rPr>
        <w:instrText xml:space="preserve"> ADDIN ZOTERO_ITEM CSL_CITATION {"citationID":"WtJYGRM6","properties":{"formattedCitation":"(Simmons et al., 2008)","plainCitation":"(Simmons et al., 2008)","noteIndex":0},"citationItems":[{"id":7726,"uris":["http://zotero.org/groups/2585270/items/SJMHGBY2"],"itemData":{"id":7726,"type":"article-journal","abstract":"Stem nematode disease of alfalfa (Medicago sativa) is an economically important issue facing agriculture in the western United States. A better understanding of the ecology of Ditylenchus dipsaci, the nematode that causes stem disease can help to improve survey techniques and management plans for this pathogen. Microhabitats (above- and below-ground), individual fields and regions (river basins) were investigated to determine the importance of scale dependency for D. dipsaci, Aphelenchoides ritzemabosi (an associated plant parasite), and other nematodes inhabiting fields of alfalfa in Colorado, United States. Nematode groups were assayed from microhabitats including aboveground plant, surface litter and soil substrates. At the regional scale of river basins, nematode communities were similar, and D. dispsaci and A. ritzemabosi were prominent members of a diverse community dominated by Panagrolaimus sp., a free-living nematode found mostly in the litter microhabitat in all three fields. At the field scale, a moisture gradient occurred in three of the four sites where the water content of the bulk soil increased with distance from the irrigation source. Certain nematode groups responded positively to this moisture gradient. This may indicate that nematodes are being relocated across the field in irrigation water or that conditions in the tail end of the field are more favorable for reproduction. At the scale of microhabitats, A. ritzemabosi functioned as a generalist by occupying more microhabitats than D. dipsaci, which functioned as a specialist in alfalfa crowns and crown soils. Bulk litter also supported both D. dipsaci and A. ritzemabosi, indicating that this microhabitat could serve as a refuge. Examining nematode distribution and abundance at various spatial scales verified that nematode ecology is scale-dependant, and this may have important implications for monitoring and management in agricultural systems.","container-title":"Applied Soil Ecology","DOI":"10.1016/j.apsoil.2007.10.011","ISSN":"0929-1393","issue":"3","journalAbbreviation":"Applied Soil Ecology","page":"211-222","source":"ScienceDirect","title":"Distribution and abundance of alfalfa-field nematodes at various spatial scales","volume":"38","author":[{"family":"Simmons","given":"B. L."},{"family":"Niles","given":"R. K."},{"family":"Wall","given":"D. H."}],"issued":{"date-parts":[["2008",3,1]]}}}],"schema":"https://github.com/citation-style-language/schema/raw/master/csl-citation.json"} </w:instrText>
      </w:r>
      <w:r>
        <w:rPr>
          <w:rFonts w:cstheme="majorHAnsi"/>
          <w:kern w:val="0"/>
          <w:lang w:val="en-US"/>
        </w:rPr>
        <w:fldChar w:fldCharType="separate"/>
      </w:r>
      <w:r>
        <w:rPr>
          <w:rFonts w:cstheme="majorHAnsi"/>
          <w:noProof/>
          <w:kern w:val="0"/>
          <w:lang w:val="en-US"/>
        </w:rPr>
        <w:t>(Simmons et al., 2008)</w:t>
      </w:r>
      <w:r>
        <w:rPr>
          <w:rFonts w:cstheme="majorHAnsi"/>
          <w:kern w:val="0"/>
          <w:lang w:val="en-US"/>
        </w:rPr>
        <w:fldChar w:fldCharType="end"/>
      </w:r>
      <w:r>
        <w:rPr>
          <w:rFonts w:cstheme="majorHAnsi"/>
          <w:kern w:val="0"/>
          <w:lang w:val="en-US"/>
        </w:rPr>
        <w:t xml:space="preserve">. One of the first steps to clarify these context-dependencies in infection dynamics is to address the importance of spatial scaling for the estimation of infection parameters such as the </w:t>
      </w:r>
      <w:r w:rsidR="001A6130">
        <w:rPr>
          <w:rFonts w:cstheme="majorHAnsi"/>
          <w:kern w:val="0"/>
          <w:lang w:val="en-US"/>
        </w:rPr>
        <w:t xml:space="preserve">community </w:t>
      </w:r>
      <w:commentRangeStart w:id="9"/>
      <w:commentRangeStart w:id="10"/>
      <w:r>
        <w:rPr>
          <w:rFonts w:cstheme="majorHAnsi"/>
          <w:kern w:val="0"/>
          <w:lang w:val="en-US"/>
        </w:rPr>
        <w:t>prevalence</w:t>
      </w:r>
      <w:commentRangeEnd w:id="9"/>
      <w:r w:rsidR="001A6130">
        <w:rPr>
          <w:rStyle w:val="Marquedecommentaire"/>
        </w:rPr>
        <w:commentReference w:id="9"/>
      </w:r>
      <w:commentRangeEnd w:id="10"/>
      <w:r w:rsidR="001A6130">
        <w:rPr>
          <w:rStyle w:val="Marquedecommentaire"/>
        </w:rPr>
        <w:commentReference w:id="10"/>
      </w:r>
      <w:r>
        <w:rPr>
          <w:rFonts w:cstheme="majorHAnsi"/>
          <w:kern w:val="0"/>
          <w:lang w:val="en-US"/>
        </w:rPr>
        <w:t xml:space="preserve">. </w:t>
      </w:r>
      <w:r w:rsidR="00673E7D">
        <w:rPr>
          <w:rFonts w:cstheme="majorHAnsi"/>
          <w:lang w:val="en-US"/>
        </w:rPr>
        <w:t xml:space="preserve">Prevalence is a common parasitological parameter that gives information on the proportion of infected individuals in a given group, and can be measured for both populations and communities of individuals </w:t>
      </w:r>
      <w:r w:rsidR="00673E7D">
        <w:rPr>
          <w:rFonts w:cstheme="majorHAnsi"/>
          <w:lang w:val="en-US"/>
        </w:rPr>
        <w:fldChar w:fldCharType="begin"/>
      </w:r>
      <w:r w:rsidR="00673E7D">
        <w:rPr>
          <w:rFonts w:cstheme="majorHAnsi"/>
          <w:lang w:val="en-US"/>
        </w:rPr>
        <w:instrText xml:space="preserve"> ADDIN ZOTERO_ITEM CSL_CITATION {"citationID":"LS94yjVx","properties":{"formattedCitation":"(A. O. Bush et al., 1997; R\\uc0\\u243{}zsa et al., 2000)","plainCitation":"(A. O. Bush et al., 1997; Rózsa et al., 2000)","noteIndex":0},"citationItems":[{"id":6752,"uris":["http://zotero.org/groups/2585270/items/8JWZHH7U"],"itemData":{"id":6752,"type":"article-journal","abstract":"We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W."}],"issued":{"date-parts":[["1997",8]]}}},{"id":10464,"uris":["http://zotero.org/groups/2585270/items/8G8NVI7R"],"itemData":{"id":10464,"type":"article-journal","abstract":"Whereas terminological recommendations require authors to use mean intensity or mean abundance to quantify parasites in a sample of hosts, awkward statistical limitations also force them to use either the median or the geometric mean of these measures when making comparisons across different samples. Here, we propose to reconsider this inconsistent practice by giving priority to biological realism in the interpretation of different statistical descriptors and choosing the statistical tools appropriate to our decisions. Prevalence, mean intensity, and indices of parasite distribution (such as median intensity) are suitable descriptors to quantify parasites in a sample of hosts. These measures have different biological interpretations and need different statistical methods to be compared between samples.","container-title":"Journal of Parasitology","DOI":"10.1645/0022-3395(2000)086[0228:QPISOH]2.0.CO;2","ISSN":"0022-3395, 1937-2345","issue":"2","journalAbbreviation":"para","note":"publisher: American Society of Parasitologists","page":"228-232","source":"bioone.org","title":"Quantifying parasites in samples of hosts","volume":"86","author":[{"family":"Rózsa","given":"Lajos"},{"family":"Reiczigel","given":"Jenö"},{"family":"Majoros","given":"Gábor"}],"issued":{"date-parts":[["2000",4]]}}}],"schema":"https://github.com/citation-style-language/schema/raw/master/csl-citation.json"} </w:instrText>
      </w:r>
      <w:r w:rsidR="00673E7D">
        <w:rPr>
          <w:rFonts w:cstheme="majorHAnsi"/>
          <w:lang w:val="en-US"/>
        </w:rPr>
        <w:fldChar w:fldCharType="separate"/>
      </w:r>
      <w:r w:rsidR="00673E7D" w:rsidRPr="009A26C7">
        <w:rPr>
          <w:rFonts w:ascii="Calibri Light" w:cs="Calibri Light"/>
          <w:kern w:val="0"/>
          <w:lang w:val="en-US"/>
        </w:rPr>
        <w:t>(Bush et al., 1997; Rózsa et al., 2000)</w:t>
      </w:r>
      <w:r w:rsidR="00673E7D">
        <w:rPr>
          <w:rFonts w:cstheme="majorHAnsi"/>
          <w:lang w:val="en-US"/>
        </w:rPr>
        <w:fldChar w:fldCharType="end"/>
      </w:r>
      <w:r w:rsidR="00673E7D">
        <w:rPr>
          <w:rFonts w:cstheme="majorHAnsi"/>
          <w:lang w:val="en-US"/>
        </w:rPr>
        <w:t xml:space="preserve">. </w:t>
      </w:r>
      <w:r>
        <w:rPr>
          <w:rFonts w:cstheme="majorHAnsi"/>
          <w:kern w:val="0"/>
          <w:lang w:val="en-US"/>
        </w:rPr>
        <w:t>Patterns of regional-scale infection parameter</w:t>
      </w:r>
      <w:r w:rsidR="001A6130">
        <w:rPr>
          <w:rFonts w:cstheme="majorHAnsi"/>
          <w:kern w:val="0"/>
          <w:lang w:val="en-US"/>
        </w:rPr>
        <w:t>s</w:t>
      </w:r>
      <w:r>
        <w:rPr>
          <w:rFonts w:cstheme="majorHAnsi"/>
          <w:kern w:val="0"/>
          <w:lang w:val="en-US"/>
        </w:rPr>
        <w:t xml:space="preserve"> can be caused by different underlying local patterns of infection. For instance, a regional prevalence of 20% could be caused by all sites having the same prevalence with no variance (i.e., all sites at 20%) or by the average prevalence of all sites being at 20% with large inter-site variance (e.g., half at 0% and half at 40%). </w:t>
      </w:r>
      <w:commentRangeStart w:id="11"/>
      <w:r w:rsidR="001A6130">
        <w:rPr>
          <w:rFonts w:cstheme="majorHAnsi"/>
          <w:kern w:val="0"/>
          <w:lang w:val="en-US"/>
        </w:rPr>
        <w:t>Determining which underlying pattern at the local-scale driv</w:t>
      </w:r>
      <w:r w:rsidR="005B59C5">
        <w:rPr>
          <w:rFonts w:cstheme="majorHAnsi"/>
          <w:kern w:val="0"/>
          <w:lang w:val="en-US"/>
        </w:rPr>
        <w:t>es</w:t>
      </w:r>
      <w:r w:rsidR="001A6130">
        <w:rPr>
          <w:rFonts w:cstheme="majorHAnsi"/>
          <w:kern w:val="0"/>
          <w:lang w:val="en-US"/>
        </w:rPr>
        <w:t xml:space="preserve"> patterns at the regional scale is thus critical for understanding how infection is distributed across a landsc</w:t>
      </w:r>
      <w:r w:rsidR="005B59C5">
        <w:rPr>
          <w:rFonts w:cstheme="majorHAnsi"/>
          <w:kern w:val="0"/>
          <w:lang w:val="en-US"/>
        </w:rPr>
        <w:t>a</w:t>
      </w:r>
      <w:r w:rsidR="001A6130">
        <w:rPr>
          <w:rFonts w:cstheme="majorHAnsi"/>
          <w:kern w:val="0"/>
          <w:lang w:val="en-US"/>
        </w:rPr>
        <w:t>pe</w:t>
      </w:r>
      <w:r>
        <w:rPr>
          <w:rFonts w:cstheme="majorHAnsi"/>
          <w:kern w:val="0"/>
          <w:lang w:val="en-US"/>
        </w:rPr>
        <w:t>.</w:t>
      </w:r>
      <w:commentRangeEnd w:id="11"/>
      <w:r w:rsidR="005B59C5">
        <w:rPr>
          <w:rStyle w:val="Marquedecommentaire"/>
        </w:rPr>
        <w:commentReference w:id="11"/>
      </w:r>
    </w:p>
    <w:p w14:paraId="558DC640" w14:textId="77777777" w:rsidR="005C08E1" w:rsidRDefault="005C08E1" w:rsidP="005C08E1">
      <w:pPr>
        <w:autoSpaceDE w:val="0"/>
        <w:autoSpaceDN w:val="0"/>
        <w:adjustRightInd w:val="0"/>
        <w:spacing w:line="360" w:lineRule="auto"/>
        <w:jc w:val="both"/>
        <w:rPr>
          <w:rFonts w:cstheme="majorHAnsi"/>
          <w:kern w:val="0"/>
          <w:lang w:val="en-US"/>
        </w:rPr>
      </w:pPr>
    </w:p>
    <w:p w14:paraId="3AFB727F" w14:textId="560398B1" w:rsidR="005C08E1" w:rsidRPr="00397A67" w:rsidRDefault="00221729"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The importance of scaling in explaining observed trends </w:t>
      </w:r>
      <w:r w:rsidR="005C08E1">
        <w:rPr>
          <w:rFonts w:cstheme="majorHAnsi"/>
          <w:kern w:val="0"/>
          <w:lang w:val="en-US"/>
        </w:rPr>
        <w:t xml:space="preserve">is especially relevant in parasite ecology given the hierarchical organization of both the parasite and host component. </w:t>
      </w:r>
      <w:r>
        <w:rPr>
          <w:rFonts w:cstheme="majorHAnsi"/>
          <w:kern w:val="0"/>
          <w:lang w:val="en-US"/>
        </w:rPr>
        <w:t>For example, parasites can be studied at different levels both within and among hosts. T</w:t>
      </w:r>
      <w:r w:rsidR="005C08E1">
        <w:rPr>
          <w:rFonts w:cstheme="majorHAnsi"/>
          <w:kern w:val="0"/>
          <w:lang w:val="en-US"/>
        </w:rPr>
        <w:t xml:space="preserve">he simplest clustering organization of parasites is an </w:t>
      </w:r>
      <w:proofErr w:type="spellStart"/>
      <w:r w:rsidR="005C08E1">
        <w:rPr>
          <w:rFonts w:cstheme="majorHAnsi"/>
          <w:kern w:val="0"/>
          <w:lang w:val="en-US"/>
        </w:rPr>
        <w:t>infrapopulation</w:t>
      </w:r>
      <w:proofErr w:type="spellEnd"/>
      <w:ins w:id="12" w:author="Binning Sandra Ann" w:date="2024-02-29T16:17:00Z">
        <w:r>
          <w:rPr>
            <w:rFonts w:cstheme="majorHAnsi"/>
            <w:kern w:val="0"/>
            <w:lang w:val="en-US"/>
          </w:rPr>
          <w:t xml:space="preserve">, </w:t>
        </w:r>
      </w:ins>
      <w:r w:rsidR="005C08E1">
        <w:rPr>
          <w:rFonts w:cstheme="majorHAnsi"/>
          <w:kern w:val="0"/>
          <w:lang w:val="en-US"/>
        </w:rPr>
        <w:t>a parasite population within a host individual</w:t>
      </w:r>
      <w:r>
        <w:rPr>
          <w:rFonts w:cstheme="majorHAnsi"/>
          <w:kern w:val="0"/>
          <w:lang w:val="en-US"/>
        </w:rPr>
        <w:t>.</w:t>
      </w:r>
      <w:r w:rsidR="005C08E1">
        <w:rPr>
          <w:rFonts w:cstheme="majorHAnsi"/>
          <w:kern w:val="0"/>
          <w:lang w:val="en-US"/>
        </w:rPr>
        <w:t xml:space="preserve"> </w:t>
      </w:r>
      <w:r>
        <w:rPr>
          <w:rFonts w:cstheme="majorHAnsi"/>
          <w:kern w:val="0"/>
          <w:lang w:val="en-US"/>
        </w:rPr>
        <w:t>Different p</w:t>
      </w:r>
      <w:r w:rsidR="005C08E1">
        <w:rPr>
          <w:rFonts w:cstheme="majorHAnsi"/>
          <w:kern w:val="0"/>
          <w:lang w:val="en-US"/>
        </w:rPr>
        <w:t>arasite species can also co-exist within an individual host (</w:t>
      </w:r>
      <w:proofErr w:type="spellStart"/>
      <w:r w:rsidR="005C08E1">
        <w:rPr>
          <w:rFonts w:cstheme="majorHAnsi"/>
          <w:kern w:val="0"/>
          <w:lang w:val="en-US"/>
        </w:rPr>
        <w:t>infracommunity</w:t>
      </w:r>
      <w:proofErr w:type="spellEnd"/>
      <w:r w:rsidR="005C08E1">
        <w:rPr>
          <w:rFonts w:cstheme="majorHAnsi"/>
          <w:kern w:val="0"/>
          <w:lang w:val="en-US"/>
        </w:rPr>
        <w:t xml:space="preserve">) or within a host population (component community) (see </w:t>
      </w:r>
      <w:r w:rsidR="005C08E1">
        <w:rPr>
          <w:rFonts w:cstheme="majorHAnsi"/>
          <w:kern w:val="0"/>
          <w:lang w:val="en-US"/>
        </w:rPr>
        <w:fldChar w:fldCharType="begin"/>
      </w:r>
      <w:r w:rsidR="005C08E1">
        <w:rPr>
          <w:rFonts w:cstheme="majorHAnsi"/>
          <w:kern w:val="0"/>
          <w:lang w:val="en-US"/>
        </w:rPr>
        <w:instrText xml:space="preserve"> ADDIN ZOTERO_ITEM CSL_CITATION {"citationID":"iHRw7IrV","properties":{"formattedCitation":"(Bush et al., 1997)","plainCitation":"(Bush et al., 1997)","dontUpdate":true,"noteIndex":0},"citationItems":[{"id":6752,"uris":["http://zotero.org/groups/2585270/items/8JWZHH7U"],"itemData":{"id":6752,"type":"article-journal","abstract":"We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Bush et al., 1997 for more extended terminology)</w:t>
      </w:r>
      <w:r w:rsidR="005C08E1">
        <w:rPr>
          <w:rFonts w:cstheme="majorHAnsi"/>
          <w:kern w:val="0"/>
          <w:lang w:val="en-US"/>
        </w:rPr>
        <w:fldChar w:fldCharType="end"/>
      </w:r>
      <w:r w:rsidR="005C08E1">
        <w:rPr>
          <w:rFonts w:cstheme="majorHAnsi"/>
          <w:kern w:val="0"/>
          <w:lang w:val="en-US"/>
        </w:rPr>
        <w:t xml:space="preserve">. Component communities of metazoan parasites in fish host-populations have been the focus of many studies </w:t>
      </w:r>
      <w:r>
        <w:rPr>
          <w:rFonts w:cstheme="majorHAnsi"/>
          <w:kern w:val="0"/>
          <w:lang w:val="en-US"/>
        </w:rPr>
        <w:t>exploring</w:t>
      </w:r>
      <w:r w:rsidR="005C08E1">
        <w:rPr>
          <w:rFonts w:cstheme="majorHAnsi"/>
          <w:kern w:val="0"/>
          <w:lang w:val="en-US"/>
        </w:rPr>
        <w:t xml:space="preserve"> spatiotemporal patterns</w:t>
      </w:r>
      <w:r>
        <w:rPr>
          <w:rFonts w:cstheme="majorHAnsi"/>
          <w:kern w:val="0"/>
          <w:lang w:val="en-US"/>
        </w:rPr>
        <w:t xml:space="preserve"> of infection</w:t>
      </w:r>
      <w:r w:rsidR="005C08E1">
        <w:rPr>
          <w:rFonts w:cstheme="majorHAnsi"/>
          <w:kern w:val="0"/>
          <w:lang w:val="en-US"/>
        </w:rPr>
        <w:t xml:space="preserve"> </w:t>
      </w:r>
      <w:r w:rsidR="005C08E1">
        <w:rPr>
          <w:rFonts w:cstheme="majorHAnsi"/>
          <w:kern w:val="0"/>
          <w:lang w:val="en-US"/>
        </w:rPr>
        <w:fldChar w:fldCharType="begin"/>
      </w:r>
      <w:r w:rsidR="005C08E1">
        <w:rPr>
          <w:rFonts w:cstheme="majorHAnsi"/>
          <w:kern w:val="0"/>
          <w:lang w:val="en-US"/>
        </w:rPr>
        <w:instrText xml:space="preserve"> ADDIN ZOTERO_ITEM CSL_CITATION {"citationID":"B1QJFvQc","properties":{"formattedCitation":"(Carney &amp; Dick, 2000; Gonz\\uc0\\u225{}lez &amp; Poulin, 2005; P\\uc0\\u233{}rez-del-Olmo et al., 2009; Villalba-Vasquez et al., 2018)","plainCitation":"(Carney &amp; Dick, 2000; González &amp; Poulin, 2005; Pérez-del-Olmo et al., 2009; Villalba-Vasquez et al., 2018)","dontUpdate":true,"noteIndex":0},"citationItems":[{"id":2722,"uris":["http://zotero.org/groups/2585270/items/DVZ2AWLV"],"itemData":{"id":2722,"type":"article-journal","container-title":"Canadian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T."},{"family":"Poulin","given":"R."}],"issued":{"date-parts":[["2005",11,1]]}}},{"id":5686,"uris":["http://zotero.org/groups/2585270/items/8PKP5I8I"],"itemData":{"id":5686,"type":"article-journal","abstract":"Aim: We test the similarity-distance decay hypothesis on a marine host-parasite system, inferring the relationships from abundance data gathered at the lowest scale of parasite community organization (i.e. that of the individual host). Location: Twenty-two seasonal samples of the bogue Boops boops (Teleostei: Sparidae) were collected at seven localities along a coastal positional gradient from the northern North-East Atlantic to the northern Mediterranean coast of Spain. Methods: We used our own, taxonomically consistent, data on parasite communities. The variations in parasite composition and structure with geographical and regional distance were examined at two spatial scales, namely local parasite faunas and component communities, using both presence-absence (neighbour joining distance) and abundance (Mahalanobis distance) data. The influence of geographical and regional distance on faunal/community divergence was assessed through the permutation of distance matrices. Results: Our results revealed that: (1) geographical and regional distances do not affect the species composition in the system under study at the higher scales; (2) geographical distance between localities contributes significantly to the decay of similarity estimated from parasite abundance at the lowest scale (i.e. the individual host); (3) the structured spatial patterns are consistent in time but not across seasons; and (4) a restricted clade of species (the 'core' species of the bogue parasite fauna) contributes substantially to the observed patterns of both community homogenization and differentiation owing to the strong relationship between local abundance and regional distribution of species. Main conclusions: The main factors that tend to homogenize the composition of parasite communities of bogue at higher regional scales are related to the dispersal of parasite colonizers across host populations, which we denote as horizontal neighbourhood colonization. In contrast, the spatial structure detectable in quantitative comparisons only, is related to a vertical neighbourhood colonization associated with larval dispersal on a local level. The stronger decline with distance in the spatial synchrony of the assemblages of the 'core' species indicates a close-echoing environmental synchrony that declines with distance. Our results emphasize the importance of the parasite supracommunity (i.e. parasites that exploit all hosts in the ecosystem) to the decay of similarity with distance.","container-title":"Journal of Biogeography","ISSN":"0305-0270","issue":"2","note":"publisher: Wiley","page":"200-209","source":"JSTOR","title":"Not Everything Is Everywhere: The Distance Decay of Similarity in a Marine Host-Parasite System","title-short":"Not Everything Is Everywhere","volume":"36","author":[{"family":"Pérez-del-Olmo","given":"Ana"},{"family":"Fernández","given":"Mercedes"},{"family":"Raga","given":"Juan Antonio"},{"family":"Kostadinova","given":"Aneta"},{"family":"Morand","given":"Serge"},{"family":"Bellwood","given":"David"}],"issued":{"date-parts":[["2009"]]}}},{"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005C08E1" w:rsidRPr="00BB39F1">
        <w:rPr>
          <w:rFonts w:cstheme="majorHAnsi"/>
          <w:kern w:val="0"/>
        </w:rPr>
        <w:instrText xml:space="preserve"> similar pattern: low species numbers, low diversity, and dominance by a single parasite species. Parasite commun</w:instrText>
      </w:r>
      <w:r w:rsidR="005C08E1" w:rsidRPr="00175304">
        <w:rPr>
          <w:rFonts w:cstheme="majorHAnsi"/>
          <w:kern w:val="0"/>
        </w:rPr>
        <w:instrText xml:space="preserve">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005C08E1">
        <w:rPr>
          <w:rFonts w:cstheme="majorHAnsi"/>
          <w:kern w:val="0"/>
          <w:lang w:val="en-US"/>
        </w:rPr>
        <w:fldChar w:fldCharType="separate"/>
      </w:r>
      <w:r w:rsidR="005C08E1" w:rsidRPr="00175304">
        <w:rPr>
          <w:rFonts w:ascii="Calibri Light" w:cs="Calibri Light"/>
          <w:kern w:val="0"/>
        </w:rPr>
        <w:t>(e.g. Carney &amp; Dick, 2000; González &amp; Poulin, 2005; Pérez-del-Olmo et al., 2009; Villalba-Vasquez et al., 2018)</w:t>
      </w:r>
      <w:r w:rsidR="005C08E1">
        <w:rPr>
          <w:rFonts w:cstheme="majorHAnsi"/>
          <w:kern w:val="0"/>
          <w:lang w:val="en-US"/>
        </w:rPr>
        <w:fldChar w:fldCharType="end"/>
      </w:r>
      <w:r w:rsidR="005C08E1" w:rsidRPr="00175304">
        <w:rPr>
          <w:rFonts w:cstheme="majorHAnsi"/>
          <w:kern w:val="0"/>
        </w:rPr>
        <w:t xml:space="preserve">. </w:t>
      </w:r>
      <w:r w:rsidR="005C08E1">
        <w:rPr>
          <w:rFonts w:cstheme="majorHAnsi"/>
          <w:kern w:val="0"/>
        </w:rPr>
        <w:t xml:space="preserve">For exemple, </w:t>
      </w:r>
      <w:r w:rsidR="005C08E1">
        <w:rPr>
          <w:rFonts w:cstheme="majorHAnsi"/>
          <w:kern w:val="0"/>
          <w:lang w:val="en-US"/>
        </w:rPr>
        <w:fldChar w:fldCharType="begin"/>
      </w:r>
      <w:r w:rsidR="005C08E1">
        <w:rPr>
          <w:rFonts w:cstheme="majorHAnsi"/>
          <w:kern w:val="0"/>
        </w:rPr>
        <w:instrText xml:space="preserve"> ADDIN ZOTERO_ITEM CSL_CITATION {"citationID":"YjVJmfct","properties":{"formattedCitation":"(Villalba-Vasquez et al., 2018)","plainCitation":"(Villalba-Vasquez et al., 2018)","dontUpdate":true,"noteIndex":0},"citationItems":[{"id":5081,"uris":["http://zotero.org/groups/2585270/items/IYM8D8JV"],"itemData":{"id":5081,"type":"article-journal","abstract":"In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005C08E1" w:rsidRPr="00551FAA">
        <w:rPr>
          <w:rFonts w:cstheme="majorHAnsi"/>
          <w:kern w:val="0"/>
          <w:lang w:val="en-US"/>
        </w:rPr>
        <w:instrText xml:space="preserve">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Villalba-Vasquez et al. (2018)</w:t>
      </w:r>
      <w:r w:rsidR="005C08E1">
        <w:rPr>
          <w:rFonts w:cstheme="majorHAnsi"/>
          <w:kern w:val="0"/>
          <w:lang w:val="en-US"/>
        </w:rPr>
        <w:fldChar w:fldCharType="end"/>
      </w:r>
      <w:r w:rsidR="005C08E1">
        <w:rPr>
          <w:rFonts w:cstheme="majorHAnsi"/>
          <w:kern w:val="0"/>
          <w:lang w:val="en-US"/>
        </w:rPr>
        <w:t xml:space="preserve"> looked at </w:t>
      </w:r>
      <w:proofErr w:type="spellStart"/>
      <w:r w:rsidR="005C08E1">
        <w:rPr>
          <w:rFonts w:cstheme="majorHAnsi"/>
          <w:kern w:val="0"/>
          <w:lang w:val="en-US"/>
        </w:rPr>
        <w:t>infracommunities</w:t>
      </w:r>
      <w:proofErr w:type="spellEnd"/>
      <w:r w:rsidR="005C08E1">
        <w:rPr>
          <w:rFonts w:cstheme="majorHAnsi"/>
          <w:kern w:val="0"/>
          <w:lang w:val="en-US"/>
        </w:rPr>
        <w:t xml:space="preserve"> and component communities of parasites in Panama spadefish (</w:t>
      </w:r>
      <w:proofErr w:type="spellStart"/>
      <w:r w:rsidR="005C08E1" w:rsidRPr="00175304">
        <w:rPr>
          <w:rFonts w:cstheme="majorHAnsi"/>
          <w:i/>
          <w:iCs/>
          <w:kern w:val="0"/>
          <w:lang w:val="en-US"/>
        </w:rPr>
        <w:t>Parapsettus</w:t>
      </w:r>
      <w:proofErr w:type="spellEnd"/>
      <w:r w:rsidR="005C08E1" w:rsidRPr="00175304">
        <w:rPr>
          <w:rFonts w:cstheme="majorHAnsi"/>
          <w:i/>
          <w:iCs/>
          <w:kern w:val="0"/>
          <w:lang w:val="en-US"/>
        </w:rPr>
        <w:t xml:space="preserve"> </w:t>
      </w:r>
      <w:proofErr w:type="spellStart"/>
      <w:r w:rsidR="005C08E1" w:rsidRPr="00175304">
        <w:rPr>
          <w:rFonts w:cstheme="majorHAnsi"/>
          <w:i/>
          <w:iCs/>
          <w:kern w:val="0"/>
          <w:lang w:val="en-US"/>
        </w:rPr>
        <w:t>panamensis</w:t>
      </w:r>
      <w:proofErr w:type="spellEnd"/>
      <w:r w:rsidR="005C08E1">
        <w:rPr>
          <w:rFonts w:cstheme="majorHAnsi"/>
          <w:kern w:val="0"/>
          <w:lang w:val="en-US"/>
        </w:rPr>
        <w:t>) collected over 6 years from 4 locations</w:t>
      </w:r>
      <w:r>
        <w:rPr>
          <w:rFonts w:cstheme="majorHAnsi"/>
          <w:kern w:val="0"/>
          <w:lang w:val="en-US"/>
        </w:rPr>
        <w:t>. Although they</w:t>
      </w:r>
      <w:r w:rsidR="005C08E1">
        <w:rPr>
          <w:rFonts w:cstheme="majorHAnsi"/>
          <w:kern w:val="0"/>
          <w:lang w:val="en-US"/>
        </w:rPr>
        <w:t xml:space="preserve"> </w:t>
      </w:r>
      <w:r w:rsidR="005C08E1">
        <w:rPr>
          <w:rFonts w:cstheme="majorHAnsi"/>
          <w:kern w:val="0"/>
          <w:lang w:val="en-US"/>
        </w:rPr>
        <w:lastRenderedPageBreak/>
        <w:t xml:space="preserve">found similar patterns of low species richness, low </w:t>
      </w:r>
      <w:proofErr w:type="gramStart"/>
      <w:r w:rsidR="005C08E1">
        <w:rPr>
          <w:rFonts w:cstheme="majorHAnsi"/>
          <w:kern w:val="0"/>
          <w:lang w:val="en-US"/>
        </w:rPr>
        <w:t>diversity</w:t>
      </w:r>
      <w:proofErr w:type="gramEnd"/>
      <w:r w:rsidR="005C08E1">
        <w:rPr>
          <w:rFonts w:cstheme="majorHAnsi"/>
          <w:kern w:val="0"/>
          <w:lang w:val="en-US"/>
        </w:rPr>
        <w:t xml:space="preserve"> and dominance from a single parasite species across locations, </w:t>
      </w:r>
      <w:r>
        <w:rPr>
          <w:rFonts w:cstheme="majorHAnsi"/>
          <w:kern w:val="0"/>
          <w:lang w:val="en-US"/>
        </w:rPr>
        <w:t xml:space="preserve">there were </w:t>
      </w:r>
      <w:r w:rsidR="005C08E1">
        <w:rPr>
          <w:rFonts w:cstheme="majorHAnsi"/>
          <w:kern w:val="0"/>
          <w:lang w:val="en-US"/>
        </w:rPr>
        <w:t>high variations in species composition and community structure between years and locations</w:t>
      </w:r>
      <w:r>
        <w:rPr>
          <w:rFonts w:cstheme="majorHAnsi"/>
          <w:kern w:val="0"/>
          <w:lang w:val="en-US"/>
        </w:rPr>
        <w:t xml:space="preserve"> (</w:t>
      </w:r>
      <w:proofErr w:type="spellStart"/>
      <w:r w:rsidRPr="00AB18E1">
        <w:rPr>
          <w:rFonts w:ascii="Calibri Light" w:cs="Calibri Light"/>
          <w:kern w:val="0"/>
          <w:lang w:val="en-US"/>
        </w:rPr>
        <w:t>Villalba</w:t>
      </w:r>
      <w:proofErr w:type="spellEnd"/>
      <w:r w:rsidRPr="00AB18E1">
        <w:rPr>
          <w:rFonts w:ascii="Calibri Light" w:cs="Calibri Light"/>
          <w:kern w:val="0"/>
          <w:lang w:val="en-US"/>
        </w:rPr>
        <w:t>-Vasquez et al., 2018</w:t>
      </w:r>
      <w:r>
        <w:rPr>
          <w:rFonts w:ascii="Calibri Light" w:cs="Calibri Light"/>
          <w:kern w:val="0"/>
          <w:lang w:val="en-US"/>
        </w:rPr>
        <w:t>)</w:t>
      </w:r>
      <w:r w:rsidR="005C08E1">
        <w:rPr>
          <w:rFonts w:cstheme="majorHAnsi"/>
          <w:kern w:val="0"/>
          <w:lang w:val="en-US"/>
        </w:rPr>
        <w:t xml:space="preserve">. </w:t>
      </w:r>
      <w:r w:rsidR="005C08E1" w:rsidRPr="00A92D1D">
        <w:rPr>
          <w:rFonts w:cstheme="majorHAnsi"/>
          <w:kern w:val="0"/>
          <w:lang w:val="en-US"/>
        </w:rPr>
        <w:t>Conversely, species-</w:t>
      </w:r>
      <w:r w:rsidR="005C08E1">
        <w:rPr>
          <w:rFonts w:cstheme="majorHAnsi"/>
          <w:kern w:val="0"/>
          <w:lang w:val="en-US"/>
        </w:rPr>
        <w:t>level</w:t>
      </w:r>
      <w:r w:rsidR="005C08E1" w:rsidRPr="00A92D1D">
        <w:rPr>
          <w:rFonts w:cstheme="majorHAnsi"/>
          <w:kern w:val="0"/>
          <w:lang w:val="en-US"/>
        </w:rPr>
        <w:t xml:space="preserve"> infection </w:t>
      </w:r>
      <w:r w:rsidR="005C08E1">
        <w:rPr>
          <w:rFonts w:cstheme="majorHAnsi"/>
          <w:kern w:val="0"/>
          <w:lang w:val="en-US"/>
        </w:rPr>
        <w:t xml:space="preserve">patterns in </w:t>
      </w:r>
      <w:r w:rsidR="005C08E1" w:rsidRPr="00A92D1D">
        <w:rPr>
          <w:rFonts w:cstheme="majorHAnsi"/>
          <w:kern w:val="0"/>
          <w:lang w:val="en-US"/>
        </w:rPr>
        <w:t>host-communit</w:t>
      </w:r>
      <w:r w:rsidR="005C08E1">
        <w:rPr>
          <w:rFonts w:cstheme="majorHAnsi"/>
          <w:kern w:val="0"/>
          <w:lang w:val="en-US"/>
        </w:rPr>
        <w:t>ies</w:t>
      </w:r>
      <w:r w:rsidR="005C08E1" w:rsidRPr="00A92D1D">
        <w:rPr>
          <w:rFonts w:cstheme="majorHAnsi"/>
          <w:kern w:val="0"/>
          <w:lang w:val="en-US"/>
        </w:rPr>
        <w:t xml:space="preserve"> </w:t>
      </w:r>
      <w:r w:rsidR="005C08E1">
        <w:rPr>
          <w:rFonts w:cstheme="majorHAnsi"/>
          <w:kern w:val="0"/>
          <w:lang w:val="en-US"/>
        </w:rPr>
        <w:t xml:space="preserve">(i.e., one parasite species infecting many host species in a community) remains largely unexplored across spatial scales (but see </w:t>
      </w:r>
      <w:r w:rsidR="005C08E1">
        <w:rPr>
          <w:rFonts w:cstheme="majorHAnsi"/>
          <w:kern w:val="0"/>
          <w:lang w:val="en-US"/>
        </w:rPr>
        <w:fldChar w:fldCharType="begin"/>
      </w:r>
      <w:r w:rsidR="005C08E1">
        <w:rPr>
          <w:rFonts w:cstheme="majorHAnsi"/>
          <w:kern w:val="0"/>
          <w:lang w:val="en-US"/>
        </w:rPr>
        <w:instrText xml:space="preserve"> ADDIN ZOTERO_ITEM CSL_CITATION {"citationID":"ogxzHniZ","properties":{"formattedCitation":"(Bielby et al., 2021; Moore et al., 2014; Olsson-Pons et al., 2015)","plainCitation":"(Bielby et al., 2021; Moore et al., 2014; Olsson-Pons et al., 2015)","dontUpdate":true,"noteIndex":0},"citationItems":[{"id":7622,"uris":["http://zotero.org/groups/2585270/items/X75ARZCA"],"itemData":{"id":7622,"type":"article-journal","abstract":"Most parasites and pathogens infect multiple hosts, but a great deal of variation exists in the role of those hosts in persistence of infection. Understanding which hosts are most important in mainta...","container-title":"Ecological Applications","DOI":"10.1002/eap.2256","ISSN":"1939-5582","issue":"3","language":"en","note":"publisher: John Wiley &amp; Sons, Ltd","page":"e02256","source":"esajournals.onlinelibrary.wiley.com","title":"Host contribution to parasite persistence is consistent between parasites and over time, but varies spatially","volume":"31","author":[{"family":"Bielby","given":"Jon"},{"family":"Price","given":"Stephen J."},{"family":"Monsalve-CarcaÑo","given":"Camino"},{"family":"Bosch","given":"Jaime"}],"issued":{"date-parts":[["2021",4,1]]}}},{"id":5148,"uris":["http://zotero.org/groups/2585270/items/9Z9UDXGI"],"itemData":{"id":5148,"type":"article-journal","container-title":"Limnologica","DOI":"10.1016/j.limno.2014.01.005","ISSN":"00759511","journalAbbreviation":"Limnologica","language":"en","page":"124-130","source":"DOI.org (Crossref)","title":"Anthropogenic land-use signals propagate through stream food webs in a California, USA, watershed","volume":"46","author":[{"family":"Moore","given":"Jonathan W."},{"family":"Lambert","given":"Timothy D."},{"family":"Heady","given":"Walter N."},{"family":"Honig","given":"Susanna E."},{"family":"Osterback","given":"Ann-Marie K."},{"family":"Phillis","given":"Corey C."},{"family":"Quiros","given":"Angela L."},{"family":"Retford","given":"Nicolas A."},{"family":"Herbst","given":"David B."}],"issued":{"date-parts":[["2014",3]]}}},{"id":7620,"uris":["http://zotero.org/groups/2585270/items/V93VBPQ3"],"itemData":{"id":7620,"type":"article-journal","abstract":"Host–parasite interactions have the potential to influence broadscale ecological and evolutionary processes, levels of endemism, divergence patterns and distributions in host populations. Understanding the mechanisms involved requires identification of the factors that shape parasite distribution and prevalence. A lack of comparative information on community-level host–parasite associations limits our understanding of the role of parasites in host population divergence processes. Avian malaria (haemosporidian) parasites in bird communities offer a tractable model system to examine the potential for pathogens to influence evolutionary processes in natural host populations. Using cytochrome b variation, we characterized phylogenetic diversity and prevalence of two genera of avian haemosporidian parasites, Plasmodium and Haemoproteus, and analysed biogeographic patterns of lineages across islands and avian hosts, in southern Melanesian bird communities to identify factors that explain patterns of infection. Plasmodium spp. displayed isolation-by-distance effects, a significant amount of genetic variation distributed among islands but insignificant amounts among host species and families, and strong local island effects with respect to prevalence. Haemoproteus spp. did not display isolation-by-distance patterns, showed marked structuring of genetic variation among avian host species and families, and significant host species prevalence patterns. These differences suggest that Plasmodium spp. infection patterns were shaped by geography and the ab</w:instrText>
      </w:r>
      <w:r w:rsidR="005C08E1" w:rsidRPr="001C50FA">
        <w:rPr>
          <w:rFonts w:cstheme="majorHAnsi"/>
          <w:kern w:val="0"/>
        </w:rPr>
        <w:instrText xml:space="preserve">iotic environment, whereas Haemoproteus spp. infection patterns were shaped predominantly by host associations. Heterogeneity in the complement and prevalence of parasite lineages infecting local bird communities likely exposes host species to a mosaic of spatially divergent disease selection pressures across their naturally fragmented distributions in southern Melanesia. Host associations for Haemoproteus spp. indicate a capacity for the formation of locally co-adapted host–parasite relationships, a feature that may limit intraspecific gene flow or range expansions of closely related host species.","container-title":"Journal of Animal Ecology","DOI":"10.1111/1365-2656.12354","ISSN":"1365-2656","issue":"4","language":"en","license":"© 2015 The Authors. Journal of Animal Ecology © 2015 British Ecological Society","note":"_eprint: https://onlinelibrary.wiley.com/doi/pdf/10.1111/1365-2656.12354","page":"985-998","source":"Wiley Online Library","title":"Differences in host species relationships and biogeographic influences produce contrasting patterns of prevalence, community composition and genetic structure in two genera of avian malaria parasites in southern Melanesia","volume":"84","author":[{"family":"Olsson-Pons","given":"Sophie"},{"family":"Clark","given":"Nicholas J."},{"family":"Ishtiaq","given":"Farah"},{"family":"Clegg","given":"Sonya M."}],"issued":{"date-parts":[["2015"]]}}}],"schema":"https://github.com/citation-style-language/schema/raw/master/csl-citation.json"} </w:instrText>
      </w:r>
      <w:r w:rsidR="005C08E1">
        <w:rPr>
          <w:rFonts w:cstheme="majorHAnsi"/>
          <w:kern w:val="0"/>
          <w:lang w:val="en-US"/>
        </w:rPr>
        <w:fldChar w:fldCharType="separate"/>
      </w:r>
      <w:r w:rsidR="005C08E1" w:rsidRPr="0049636F">
        <w:rPr>
          <w:rFonts w:cstheme="majorHAnsi"/>
          <w:noProof/>
          <w:kern w:val="0"/>
        </w:rPr>
        <w:t>Bielby et al., 2021; Moore et al., 2014; Olsson-Pons et al., 2015)</w:t>
      </w:r>
      <w:r w:rsidR="005C08E1">
        <w:rPr>
          <w:rFonts w:cstheme="majorHAnsi"/>
          <w:kern w:val="0"/>
          <w:lang w:val="en-US"/>
        </w:rPr>
        <w:fldChar w:fldCharType="end"/>
      </w:r>
      <w:r w:rsidR="005C08E1" w:rsidRPr="0049636F">
        <w:rPr>
          <w:rFonts w:cstheme="majorHAnsi"/>
          <w:kern w:val="0"/>
        </w:rPr>
        <w:t xml:space="preserve">. </w:t>
      </w:r>
      <w:r>
        <w:rPr>
          <w:rFonts w:cstheme="majorHAnsi"/>
          <w:kern w:val="0"/>
          <w:lang w:val="en-US"/>
        </w:rPr>
        <w:t>From</w:t>
      </w:r>
      <w:r w:rsidRPr="00AC1C02">
        <w:rPr>
          <w:rFonts w:cstheme="majorHAnsi"/>
          <w:kern w:val="0"/>
          <w:lang w:val="en-US"/>
        </w:rPr>
        <w:t xml:space="preserve"> </w:t>
      </w:r>
      <w:r w:rsidR="005C08E1" w:rsidRPr="00AC1C02">
        <w:rPr>
          <w:rFonts w:cstheme="majorHAnsi"/>
          <w:kern w:val="0"/>
          <w:lang w:val="en-US"/>
        </w:rPr>
        <w:t>an ecological perspective, studying infections at the host-comm</w:t>
      </w:r>
      <w:r w:rsidR="005C08E1">
        <w:rPr>
          <w:rFonts w:cstheme="majorHAnsi"/>
          <w:kern w:val="0"/>
          <w:lang w:val="en-US"/>
        </w:rPr>
        <w:t xml:space="preserve">unity level is </w:t>
      </w:r>
      <w:commentRangeStart w:id="13"/>
      <w:r w:rsidR="005C08E1">
        <w:rPr>
          <w:rFonts w:cstheme="majorHAnsi"/>
          <w:kern w:val="0"/>
          <w:lang w:val="en-US"/>
        </w:rPr>
        <w:t xml:space="preserve">coherent </w:t>
      </w:r>
      <w:commentRangeEnd w:id="13"/>
      <w:r>
        <w:rPr>
          <w:rStyle w:val="Marquedecommentaire"/>
        </w:rPr>
        <w:commentReference w:id="13"/>
      </w:r>
      <w:r w:rsidR="005C08E1">
        <w:rPr>
          <w:rFonts w:cstheme="majorHAnsi"/>
          <w:kern w:val="0"/>
          <w:lang w:val="en-US"/>
        </w:rPr>
        <w:t xml:space="preserve">because hosts can co-exist within the same habitat exposing them to similar encounter </w:t>
      </w:r>
      <w:r w:rsidR="00C01516">
        <w:rPr>
          <w:rFonts w:cstheme="majorHAnsi"/>
          <w:kern w:val="0"/>
          <w:lang w:val="en-US"/>
        </w:rPr>
        <w:t xml:space="preserve">rates </w:t>
      </w:r>
      <w:r w:rsidR="005C08E1">
        <w:rPr>
          <w:rFonts w:cstheme="majorHAnsi"/>
          <w:kern w:val="0"/>
          <w:lang w:val="en-US"/>
        </w:rPr>
        <w:t xml:space="preserve">with infectious stages of parasites. </w:t>
      </w:r>
      <w:r w:rsidR="009B2190">
        <w:rPr>
          <w:rFonts w:cstheme="majorHAnsi"/>
          <w:kern w:val="0"/>
          <w:lang w:val="en-US"/>
        </w:rPr>
        <w:t>For example</w:t>
      </w:r>
      <w:r w:rsidR="005C08E1">
        <w:rPr>
          <w:rFonts w:cstheme="majorHAnsi"/>
          <w:kern w:val="0"/>
          <w:lang w:val="en-US"/>
        </w:rPr>
        <w:t xml:space="preserve">, a study on macaques </w:t>
      </w:r>
      <w:r w:rsidR="009B2190">
        <w:rPr>
          <w:rFonts w:cstheme="majorHAnsi"/>
          <w:kern w:val="0"/>
          <w:lang w:val="en-US"/>
        </w:rPr>
        <w:t xml:space="preserve">(species name) </w:t>
      </w:r>
      <w:r w:rsidR="005C08E1">
        <w:rPr>
          <w:rFonts w:cstheme="majorHAnsi"/>
          <w:kern w:val="0"/>
          <w:lang w:val="en-US"/>
        </w:rPr>
        <w:t xml:space="preserve">found that </w:t>
      </w:r>
      <w:commentRangeStart w:id="14"/>
      <w:r w:rsidR="005C08E1">
        <w:rPr>
          <w:rFonts w:cstheme="majorHAnsi"/>
          <w:kern w:val="0"/>
          <w:lang w:val="en-US"/>
        </w:rPr>
        <w:t xml:space="preserve">omitting individuals of a social network can change the strength of the relationship between parasites intensity </w:t>
      </w:r>
      <w:commentRangeEnd w:id="14"/>
      <w:r w:rsidR="009B2190">
        <w:rPr>
          <w:rStyle w:val="Marquedecommentaire"/>
        </w:rPr>
        <w:commentReference w:id="14"/>
      </w:r>
      <w:r w:rsidR="005C08E1">
        <w:rPr>
          <w:rFonts w:cstheme="majorHAnsi"/>
          <w:kern w:val="0"/>
          <w:lang w:val="en-US"/>
        </w:rPr>
        <w:t xml:space="preserve">and social network centrality </w:t>
      </w:r>
      <w:r w:rsidR="005C08E1">
        <w:rPr>
          <w:rFonts w:cstheme="majorHAnsi"/>
          <w:kern w:val="0"/>
          <w:lang w:val="en-US"/>
        </w:rPr>
        <w:fldChar w:fldCharType="begin"/>
      </w:r>
      <w:r w:rsidR="005C08E1">
        <w:rPr>
          <w:rFonts w:cstheme="majorHAnsi"/>
          <w:kern w:val="0"/>
          <w:lang w:val="en-US"/>
        </w:rPr>
        <w:instrText xml:space="preserve"> ADDIN ZOTERO_ITEM CSL_CITATION {"citationID":"5OhpYjy1","properties":{"formattedCitation":"(Xu et al., 2022)","plainCitation":"(Xu et al., 2022)","noteIndex":0},"citationItems":[{"id":7721,"uris":["http://zotero.org/groups/2585270/items/JIH2F8PK"],"itemData":{"id":7721,"type":"article-journal","abstract":"Group living is beneficial for individuals, but also comes with costs. One such cost is the increased possibility of pathogen transmission because increased numbers or frequencies of social contacts are often associated with increased parasite abundance or diversity. The social structure of a group or population is paramount to patterns of infection and transmission. Yet, for various reasons, studies investigating the links between sociality and parasitism in animals, especially in primates, have only accounted for parts of the group (e.g., only adults), which is likely to impact the interpretation of results. Here, we investigated the relationship between social network centrality and an estimate of gastrointestinal helminth infection intensity in a whole group of Japanese macaques (Macaca fuscata). We then tested the impact of omitting parts of the group on this relationship. We aimed to test: (1) whether social network centrality –in terms of the number of partners (degree), frequency of interactions (strength), and level of social integration (eigenvector) –was linked to parasite infection intensity (estimated by eggs per gram of faeces, EPG); and, (2) to what extent excluding portions of individuals within the group might influence the observed relationship. We conducted social network analysis on data collected from one group of Japanese macaques over three months on Koshima Island, Japan. We then ran a series of knock-out simulations. General linear mixed models showed that, at the whole-group level, network centrality was positively associated with geohelminth infection intensity. However, in partial networks with only adult females, only juveniles, or random subsets of the group, the strength of this relationship - albeit still generally positive - lost statistical significance. Furthermore, knock-out simulations where individuals were removed but network metrics were retained from the original whole-group network showed that these changes are partly a power issue and partly an effect of sampling the incomplete network. Our study indicates that sampling bias can thus hamper our ability to detect real network effects involving social interaction and parasitism. In addition to supporting earlier results linking geohelminth infection to Japanese macaque social networks, this work introduces important methodological considerations for research into the dynamics of social transmission, with implications for infectious disease epidemiology, population management, and health interventions.","container-title":"PeerJ","DOI":"10.7717/peerj.14305","ISSN":"2167-8359","journalAbbreviation":"PeerJ","language":"en","note":"publisher: PeerJ Inc.","page":"e14305","source":"peerj.com","title":"Linking parasitism to network centrality and the impact of sampling bias in its interpretation","volume":"10","author":[{"family":"Xu","given":"Zhihong"},{"family":"MacIntosh","given":"Andrew J. J."},{"family":"Castellano-Navarro","given":"Alba"},{"family":"Macanás-Martínez","given":"Emilio"},{"family":"Suzumura","given":"Takafumi"},{"family":"Duboscq","given":"Julie"}],"issued":{"date-parts":[["2022",11,18]]}}}],"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(Xu et al., 2022)</w:t>
      </w:r>
      <w:r w:rsidR="005C08E1">
        <w:rPr>
          <w:rFonts w:cstheme="majorHAnsi"/>
          <w:kern w:val="0"/>
          <w:lang w:val="en-US"/>
        </w:rPr>
        <w:fldChar w:fldCharType="end"/>
      </w:r>
      <w:r w:rsidR="005C08E1">
        <w:rPr>
          <w:rFonts w:cstheme="majorHAnsi"/>
          <w:kern w:val="0"/>
          <w:lang w:val="en-US"/>
        </w:rPr>
        <w:t xml:space="preserve">, suggesting that the interactions </w:t>
      </w:r>
      <w:commentRangeStart w:id="15"/>
      <w:r w:rsidR="005C08E1">
        <w:rPr>
          <w:rFonts w:cstheme="majorHAnsi"/>
          <w:kern w:val="0"/>
          <w:lang w:val="en-US"/>
        </w:rPr>
        <w:t xml:space="preserve">between hosts of a population or community are a structuring </w:t>
      </w:r>
      <w:commentRangeEnd w:id="15"/>
      <w:r w:rsidR="009B2190">
        <w:rPr>
          <w:rStyle w:val="Marquedecommentaire"/>
        </w:rPr>
        <w:commentReference w:id="15"/>
      </w:r>
      <w:r w:rsidR="005C08E1">
        <w:rPr>
          <w:rFonts w:cstheme="majorHAnsi"/>
          <w:kern w:val="0"/>
          <w:lang w:val="en-US"/>
        </w:rPr>
        <w:t>factor of parasite infection.</w:t>
      </w:r>
    </w:p>
    <w:p w14:paraId="5B644588" w14:textId="77777777" w:rsidR="005C08E1" w:rsidRPr="00397A67" w:rsidRDefault="005C08E1" w:rsidP="005C08E1">
      <w:pPr>
        <w:autoSpaceDE w:val="0"/>
        <w:autoSpaceDN w:val="0"/>
        <w:adjustRightInd w:val="0"/>
        <w:spacing w:line="360" w:lineRule="auto"/>
        <w:jc w:val="both"/>
        <w:rPr>
          <w:rFonts w:cstheme="majorHAnsi"/>
          <w:kern w:val="0"/>
          <w:lang w:val="en-US"/>
        </w:rPr>
      </w:pPr>
    </w:p>
    <w:p w14:paraId="30CC529E" w14:textId="3BB5EAA3" w:rsidR="005C08E1" w:rsidRPr="0053061F"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Despite recent efforts, it remains unclear whether infection patterns result from stochasticity (i.e., infection patterns</w:t>
      </w:r>
      <w:r w:rsidR="00241A9E">
        <w:rPr>
          <w:rFonts w:cstheme="majorHAnsi"/>
          <w:kern w:val="0"/>
          <w:lang w:val="en-US"/>
        </w:rPr>
        <w:t xml:space="preserve"> that</w:t>
      </w:r>
      <w:r>
        <w:rPr>
          <w:rFonts w:cstheme="majorHAnsi"/>
          <w:kern w:val="0"/>
          <w:lang w:val="en-US"/>
        </w:rPr>
        <w:t xml:space="preserve"> do not differ from randomness) or determinist filtering (i.e., infection patterns </w:t>
      </w:r>
      <w:r w:rsidR="00E03307">
        <w:rPr>
          <w:rFonts w:cstheme="majorHAnsi"/>
          <w:kern w:val="0"/>
          <w:lang w:val="en-US"/>
        </w:rPr>
        <w:t xml:space="preserve">that </w:t>
      </w:r>
      <w:r>
        <w:rPr>
          <w:rFonts w:cstheme="majorHAnsi"/>
          <w:kern w:val="0"/>
          <w:lang w:val="en-US"/>
        </w:rPr>
        <w:t>are explained by a set of known drivers and mechanisms)</w:t>
      </w:r>
      <w:r w:rsidRPr="00296A7B">
        <w:rPr>
          <w:rFonts w:cstheme="majorHAnsi"/>
          <w:color w:val="FF0000"/>
          <w:kern w:val="0"/>
          <w:lang w:val="en-US"/>
        </w:rPr>
        <w:t xml:space="preserve"> </w:t>
      </w:r>
      <w:r w:rsidRPr="00313AB0">
        <w:rPr>
          <w:rFonts w:cstheme="majorHAnsi"/>
          <w:kern w:val="0"/>
          <w:lang w:val="en-US"/>
        </w:rPr>
        <w:fldChar w:fldCharType="begin"/>
      </w:r>
      <w:r>
        <w:rPr>
          <w:rFonts w:cstheme="majorHAnsi"/>
          <w:kern w:val="0"/>
          <w:lang w:val="en-US"/>
        </w:rPr>
        <w:instrText xml:space="preserve"> ADDIN ZOTERO_ITEM CSL_CITATION {"citationID":"ovk0n9gU","properties":{"formattedCitation":"(Carney &amp; Dick, 2000; Gonz\\uc0\\u225{}lez &amp; Poulin, 2005; Kennedy, 2009; Poulin &amp; Valtonen, 2002)","plainCitation":"(Carney &amp; Dick, 2000; González &amp; Poulin, 2005; Kennedy, 2009; Poulin &amp; Valtonen, 2002)","dontUpdate":true,"noteIndex":0},"citationItems":[{"id":2722,"uris":["http://zotero.org/groups/2585270/items/DVZ2AWLV"],"itemData":{"id":2722,"type":"article-journal","container-title":"Canadian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T."},{"family":"Poulin","given":"R."}],"issued":{"date-parts":[["2005",11,1]]}}},{"id":5110,"uris":["http://zotero.org/groups/2585270/items/ILQTNDZW"],"itemData":{"id":5110,"type":"article-journal","abstract":"Developments in the study of the ecology of helminth parasites of freshwater fishes over the last half century are reviewed. Most research has of necessity been field based and has involved the search for patterns in population and community dynamics that are repeatable in space and time. Mathematical models predict that under certain conditions host and parasite populations can attain equilibrial levels through operation of regulatory factors. Such factors have been identified in several host-parasite systems and some parasite populations have been shown to persist over long time-periods. However, there is no convincing evidence that fish parasite populations are stable and regulated since in all cases alternative explanations are equally acceptable and it appears that they are non-equilibrial systems. It has proved particularly difficult to detect replicable patterns in parasite communities. Inter-specific competition, evidenced by functional and numerical responses, has been detected in several communities but its occurrence is erratic and its significance unclear. Some studies have failed to find any nested patterns in parasite community structure and richness, whereas others have identified such patterns although they are seldom constant over space and time. Departures from randomness appear to be the exception and then only temporary. It appears that parasite communities are non-equilibrial, stochastic assemblages rather than structured and organized.","container-title":"Parasitology","DOI":"10.1017/S0031182009005794","ISSN":"1469-8161, 0031-1820","issue":"12","language":"en","note":"publisher: Cambridge University Press","page":"1653-1662","source":"Cambridge University Press","title":"The ecology of parasites of freshwater fishes: the search for patterns","title-short":"The ecology of parasites of freshwater fishes","volume":"136","author":[{"family":"Kennedy","given":"C. R."}],"issued":{"date-parts":[["2009",10]]}}},{"id":6747,"uris":["http://zotero.org/groups/2585270/items/MWALEVW6"],"itemData":{"id":6747,"type":"article-journal","abstract":"Patterns in helminth community structure can suggest that various processes are acting to shape parasite communities into organised, non-random assemblages of species. It is not clear, however, whether a pattern observed in one host population at one time would be observed again at another time, or at the same time in a different but comparable host population. Here, we test the repeatability of parasite community structure in space, and to a lesser extent time, with data on helminth parasites of two fish species, perch Perca fluviatilis and roach Rutilus rutilus, collected in different seasons from four adjacent lakes in Central Finland. Since populations of the same fish species harbour the same parasite species and were sampled in the same way, we would expect similar patterns in the structure of their helminth parasites if the same structuring processes are acting in all lakes. We found that no pairwise association between the most common helminth species were observed consistently between seasons within lakes, or among lakes during the same season. Similarly, nested subset patterns of species assembly were observed in some samples, but not consistently between seasons or among lakes. The lack of repeatability in space and between seasons shown by these analyses indicates that although helminth community structure often departs from randomness, it does not do so in a consistent and predictable manner. There may be some general, large-scale processes acting to structure helminth communities, but local or seasonal influences can often either mask their action, or play more important roles themselves.","container-title":"International Journal for Parasitology","DOI":"10.1016/s0020-7519(02)00109-1","ISSN":"0020-7519","issue":"10","journalAbbreviation":"Int J Parasitol","language":"eng","note":"PMID: 12204223","page":"1235-1243","source":"PubMed","title":"The predictability of helminth community structure in space: a comparison of fish populations from adjacent lakes","title-short":"The predictability of helminth community structure in space","volume":"32","author":[{"family":"Poulin","given":"Robert"},{"family":"Valtonen","given":"E. Tellervo"}],"issued":{"date-parts":[["2002",9]]}}}],"schema":"https://github.com/citation-style-language/schema/raw/master/csl-citation.json"} </w:instrText>
      </w:r>
      <w:r w:rsidRPr="00313AB0">
        <w:rPr>
          <w:rFonts w:cstheme="majorHAnsi"/>
          <w:kern w:val="0"/>
          <w:lang w:val="en-US"/>
        </w:rPr>
        <w:fldChar w:fldCharType="separate"/>
      </w:r>
      <w:r w:rsidRPr="005F41BD">
        <w:rPr>
          <w:rFonts w:ascii="Calibri Light" w:cs="Calibri Light"/>
          <w:kern w:val="0"/>
          <w:lang w:val="en-US"/>
        </w:rPr>
        <w:t>(</w:t>
      </w:r>
      <w:r>
        <w:rPr>
          <w:rFonts w:ascii="Calibri Light" w:cs="Calibri Light"/>
          <w:kern w:val="0"/>
          <w:lang w:val="en-US"/>
        </w:rPr>
        <w:t xml:space="preserve">e.g., </w:t>
      </w:r>
      <w:r w:rsidRPr="005F41BD">
        <w:rPr>
          <w:rFonts w:ascii="Calibri Light" w:cs="Calibri Light"/>
          <w:kern w:val="0"/>
          <w:lang w:val="en-US"/>
        </w:rPr>
        <w:t>Carney &amp; Dick, 2000; González &amp; Poulin, 2005; Kennedy, 2009; Poulin &amp; Valtonen, 2002)</w:t>
      </w:r>
      <w:r w:rsidRPr="00313AB0">
        <w:rPr>
          <w:rFonts w:cstheme="majorHAnsi"/>
          <w:kern w:val="0"/>
          <w:lang w:val="en-US"/>
        </w:rPr>
        <w:fldChar w:fldCharType="end"/>
      </w:r>
      <w:r w:rsidRPr="00313AB0">
        <w:rPr>
          <w:rFonts w:cstheme="majorHAnsi"/>
          <w:kern w:val="0"/>
          <w:lang w:val="en-US"/>
        </w:rPr>
        <w:t>.</w:t>
      </w:r>
      <w:r>
        <w:rPr>
          <w:rFonts w:cstheme="majorHAnsi"/>
          <w:kern w:val="0"/>
          <w:lang w:val="en-US"/>
        </w:rPr>
        <w:t xml:space="preserve"> Studies have shown that both local biotic (e.g., parasite-parasite interactions, host behavior, feeding preference</w:t>
      </w:r>
      <w:r w:rsidR="00E03307">
        <w:rPr>
          <w:rFonts w:cstheme="majorHAnsi"/>
          <w:kern w:val="0"/>
          <w:lang w:val="en-US"/>
        </w:rPr>
        <w:t>s</w:t>
      </w:r>
      <w:r>
        <w:rPr>
          <w:rFonts w:cstheme="majorHAnsi"/>
          <w:kern w:val="0"/>
          <w:lang w:val="en-US"/>
        </w:rPr>
        <w:t xml:space="preserve">) and abiotic (e.g., habitat structure, water chemistry, pollution) components can be correlated </w:t>
      </w:r>
      <w:r w:rsidR="00E03307">
        <w:rPr>
          <w:rFonts w:cstheme="majorHAnsi"/>
          <w:kern w:val="0"/>
          <w:lang w:val="en-US"/>
        </w:rPr>
        <w:t xml:space="preserve">with </w:t>
      </w:r>
      <w:r>
        <w:rPr>
          <w:rFonts w:cstheme="majorHAnsi"/>
          <w:kern w:val="0"/>
          <w:lang w:val="en-US"/>
        </w:rPr>
        <w:t xml:space="preserve">variation in infection metrics at various spatial scales </w:t>
      </w:r>
      <w:r>
        <w:rPr>
          <w:rFonts w:cstheme="majorHAnsi"/>
          <w:kern w:val="0"/>
          <w:lang w:val="en-US"/>
        </w:rPr>
        <w:fldChar w:fldCharType="begin"/>
      </w:r>
      <w:r>
        <w:rPr>
          <w:rFonts w:cstheme="majorHAnsi"/>
          <w:kern w:val="0"/>
          <w:lang w:val="en-US"/>
        </w:rPr>
        <w:instrText xml:space="preserve"> ADDIN ZOTERO_ITEM CSL_CITATION {"citationID":"Vh5sNnwY","properties":{"formattedCitation":"(Altman &amp; Byers, 2014; Blasco-Costa et al., 2015; Falke &amp; Preston, 2021; Lagrue et al., 2011; Lagrue &amp; Poulin, 2015; Poulin &amp; Morand, 1999; Thieltges et al., 2008)","plainCitation":"(Altman &amp; Byers, 2014; Blasco-Costa et al., 2015; Falke &amp; Preston, 2021; Lagrue et al., 2011; Lagrue &amp; Poulin, 2015; Poulin &amp; Morand, 1999; Thieltges et al., 2008)","dontUpdate":true,"noteIndex":0},"citationItems":[{"id":1758,"uris":["http://zotero.org/groups/2585270/items/QYCNF9L4"],"itemData":{"id":1758,"type":"article-journal","abstract":"Parasites are integral members of natural communities, but large-scale determinants of their abundance and diversity, including the importance of biotic and abiotic factors, both natural and anthropogenic, are often not well understood. Here, we examine which factors best predict larval trematode communities in the mudsnail host Ilyanassa obsoleta across a regional landscape. At 15 salt marsh sites spanning 200 km, we quantified the diversity of trematodes and the prevalence (i.e., proportion) of infected hosts and sampled a broad array of potential parasite predictors including abundance of intermediate and definitive hosts, habitat, nutrients, metals, roads, and sediment characteristics. We identified the set of best performing models to explain variability associated with five metrics of trematode prevalence and diversity using an information-theoretic approach. Results indicate that several anthropogenic factors associate with this trematode community and that the direction of their influence differs. Road density around sites was a strong negative predictor of all trematode prevalence and species richness metrics. Nitrogen, another human influenced variable, was a strong positive predictor for the most abundant trematode species in the system. In addition, the abundance of definitive fish hosts was a positive predictor in several models, confirming the importance of this direct biological link to parasites. Other influential variables included sediment composition and heavy metals (arsenic, copper, lead, and zinc). We discuss possible direct and indirect mechanisms to explain these findings including that anthropogenic factors may be directly influencing free-living stages of trematodes, or be acting as proxies of hard-to-measure hosts.","container-title":"Ecology","DOI":"10.1890/13-0509.1","ISSN":"1939-9170","issue":"7","language":"en","note":"_eprint: https://onlinelibrary.wiley.com/doi/pdf/10.1890/13-0509.1","page":"1876-1887","source":"Wiley Online Library","title":"Large-scale spatial variation in parasite communities influenced by anthropogenic factors","volume":"95","author":[{"family":"Altman","given":"Irit"},{"family":"Byers","given":"James E."}],"issued":{"date-parts":[["2014"]]}}},{"id":1750,"uris":["http://zotero.org/groups/2585270/items/UMM2I3NU"],"itemData":{"id":1750,"type":"article-journal","abstract":"Contrary to species occurrence, little is known about the determinants of spatial patterns of intraspecific variation in abundance, particularly for parasitic organisms. In this study, we provide a multi-faceted overview of spatial patterns in parasite abundance and examine several potential underlying processes. We first tested for a latitudinal gradient in local abundance of the regionally most common parasite species and whether these species achieve higher abundances at the same localities (shared hot spots of infection). Secondly, we tested whether intraspecific similarity in local abundance between sites follows a spatial distance decay pattern or is better explained by variation in extrinsic biotic and abiotic factors between localities related to local parasite transmission success. We examined the infection landscape of a model fish host system (common and upland bullies, genus Gobiomorphus: Eleotridae) across its entire distributional range. We applied general linear models to test the effect of latitude on each species local abundance independently, including the abundance of each co-infecting species as another predictor. We computed multiple regressions on distance matrices among localities based on abundance of each of the four most common trematode species, as well as for geographic distance, biotic and abiotic distinctness of the localities. Our results showed that the most widely distributed parasites of bullies also achieve the highest mean local abundances, following the abundance – occupancy relationship. Variation in local abundance of any focal parasite species was independent of latitude, the abundance of co-occurring species and spatial distance or disparity in biotic attributes between localities. For only one parasite species, similarity of abundance between sites covaried with the extent of abiotic differences between sites. The lack of association between hot spots of infection for co-occurring species reinforces the geographic mosaic scenario in which hosts and parasites coevolve by suggesting non-deterministic, species-specific variation in parasite abundance across space.","container-title":"Ecography","DOI":"10.1111/ecog.01020","ISSN":"1600-0587","issue":"3","language":"en","note":"_eprint: https://onlinelibrary.wiley.com/doi/pdf/10.1111/ecog.01020","page":"301-310","source":"Wiley Online Library","title":"Biogeography of parasitism in freshwater fish: spatial patterns in hot spots of infection","title-short":"Biogeography of parasitism in freshwater fish","volume":"38","author":[{"family":"Blasco-Costa","given":"Isabel"},{"family":"Rouco","given":"Carlos"},{"family":"Poulin","given":"Robert"}],"issued":{"date-parts":[["2015"]]}}},{"id":2118,"uris":["http://zotero.org/groups/2585270/items/SKJW8TXP"],"itemData":{"id":2118,"type":"article-journal","abstract":"Populations of stream organisms often show large heterogeneity in space, which can substantially influence community dynamics and ecosystem functioning. However, few studies have examined spatial heterogeneity of parasites in lotic ecosystems, especially at fine spatial scales (e.g., within stream reaches). We quantified parasite infections in 3,255 host snails (Juga plicifera) at 1-m intervals along three second-order stream reaches to examine relationships between trematode parasite infections, fine-scale heterogeneity in host characteristics (density and size), and the stream environment (depth, allochthonous materials, flow velocity, and substrate rugosity). We then conducted a field experiment to specifically test the effect of resource heterogeneity in the form of leaf litter on trematode densities (i.e., infected snails per unit area), which represents a measure of local disease risk to secondary hosts. We hypothesised that variation in bottom-up effects of host resources to snail hosts to parasites would drive spatial heterogeneity in trematode density. In the field surveys, trematode density ranged from 0 to 80 infected snails/m2 and showed spatial autocorrelation within two of three stream reaches. Trematode density increased with snail density, which was positively related with the amount of allochthonous materials but negatively related to steam depth. Individual host infection probability increased with snail size, which was positively related to both allochthonous materials and stream depth. In the experiment, host snail and trematode densities increased by 3-fold and 4-fold, respectively, in the leaf addition treatments relative to controls. The experiment therefore provided mechanistic understanding of patterns from the surveys by demonstrating a bottom-up effect from high quality resources to host space use to trematode density. Our results demonstrate a strong role of within-reach variation in allochthonous resources and habitat (depth) in driving spatial heterogeneity of stream parasites, which probably creates fine-scale hotspots of disease transmission to downstream hosts. More broadly, our findings help integrate parasites into our understanding of how environmental heterogeneity influences community structure and ecosystem processes (e.g., disease risk) in streams.","container-title":"Freshwater Biology","DOI":"10.1111/fwb.13856","ISSN":"1365-2427","issue":"n/a","language":"en","note":"_eprint: https://onlinelibrary.wiley.com/doi/pdf/10.1111/fwb.13856","source":"Wiley Online Library","title":"Freshwater disease hotspots: Drivers of fine-scale spatial heterogeneity in trematode parasitism in streams","title-short":"Freshwater disease hotspots","URL":"https://onlinelibrary.wiley.com/doi/abs/10.1111/fwb.13856","volume":"n/a","author":[{"family":"Falke","given":"Landon P."},{"family":"Preston","given":"Daniel L."}],"accessed":{"date-parts":[["2022",1,28]]},"issued":{"date-parts":[["2021"]]}}},{"id":2036,"uris":["http://zotero.org/groups/2585270/items/9UTMJUUB"],"itemData":{"id":2036,"type":"article-journal","abstract":"Parasite infection patterns were compared with the occurrence of their intermediate hosts in the diet of nine sympatric fish species in a New Zealand lake. Stomach contents and infection levels of three gastrointestinal helminth species were examined from the entire fish community. The results highlighted some links between fish host diet and the flow of trophically transmitted helminths. Stomach contents indicated that all but one fish species were exposed to these helminths through their diet. Host feeding behaviour best explained infection patterns of the trematode Coitocaecum parvum among the fish community. Infection levels of the nematode Hedruris spinigera and the acanthocephalan Acanthocephalus galaxii, however, were not correlated with host diets. Host specificity is thus likely to modulate parasite infection patterns. The data indicate that host diet and host–parasite compatibility both contribute to the distribution of helminths in the fish community. Furthermore, the relative influence of encounter (trophic interactions between prey and predator hosts) and compatibility (host suitability) filters on infection levels appeared to vary between host–parasite species associations. Therefore, understanding parasite infection patterns and their potential impacts on fish communities requires determining the relative roles of encounter and compatibility filters within and across all potential host–parasite associations.","container-title":"Journal of Fish Biology","DOI":"10.1111/j.1095-8649.2011.03041.x","ISSN":"1095-8649","issue":"2","language":"en","note":"_eprint: https://onlinelibrary.wiley.com/doi/pdf/10.1111/j.1095-8649.2011.03041.x","page":"466-485","source":"Wiley Online Library","title":"Factors influencing infection patterns of trophically transmitted parasites among a fish community: host diet, host–parasite compatibility or both?","title-short":"Factors influencing infection patterns of trophically transmitted parasites among a fish community","volume":"79","author":[{"family":"Lagrue","given":"C."},{"family":"Kelly","given":"D. W."},{"family":"Hicks","given":"A."},{"family":"Poulin","given":"R."}],"issued":{"date-parts":[["2011"]]}}},{"id":5105,"uris":["http://zotero.org/groups/2585270/items/NPV7D9T4"],"itemData":{"id":5105,"type":"article-journal","abstract":"In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id":6128,"uris":["http://zotero.org/groups/2585270/items/AAZRGR22"],"itemData":{"id":6128,"type":"article-journal","abstract":"The geographical distance between conspecific host populations is no doubt a key determinant of the likelihood that exchanges of parasite species occur between these populations. This variable must therefore be taken into account in studies that compare parasite species richness or similarity among host populations. This paper presents a multivariate approach, based on the permutation of matrices, that allows all pairwise geographical distances between host populations to be included as independent variables. The method is illustrated with 3 separate data sets on parasite communities of conspecific fish from different lakes. In 2 of 3 cases, geographical distances among lakes had a significant influence on the similarity of their parasite communities. The effect of geographical distance on species richness of parasite communities also proved important in 2 of the 3 case studies. These examples demonstrate the pervasive influence of distances among host populations on their parasite communities, and the need to properly control for them in statistical analyses.","container-title":"Parasitology","DOI":"10.1017/s0031182099004795","ISSN":"0031-1820","journalAbbreviation":"Parasitology","language":"eng","note":"PMID: 10581615","page":"369-374","source":"PubMed","title":"Geographical distances and the similarity among parasite communities of conspecific host populations","volume":"119 ( Pt 4)","author":[{"family":"Poulin","given":"R."},{"family":"Morand","given":"S."}],"issued":{"date-parts":[["1999",10]]}}},{"id":6754,"uris":["http://zotero.org/groups/2585270/items/TE6IMGYW"],"itemData":{"id":6754,"type":"article-journal","abstract":"The transmission success of free-living larval stages of endohelminths is generally modulated by a variety of abiotic and biotic environmental factors. Whereas the role of abiotic factors (including anthropogenic pollutants) has been in focus in numerous studies and summarized in reviews, the role of biotic factors has received much less attention. Here, we review the existing body of literature from the fields of parasitology and ecology and recognize 6 different types of biotic factors with the potential to alter larval transmission processes. We found that experimental studies generally indicate strong effects of biotic factors, and the latter emerge as potentially important, underestimated determinants in the transmission ecology of free-living endohelminth stages. This implies that biodiversity, in general, should have significant effects on parasite transmission and population dynamics. These effects are likely to interact with natural abiotic factors and anthropogenic pollutants. Investigating the interplay of abiotic and biotic factors will not only be crucial for a thorough understanding of parasite transmission processes, but will also be a prerequisite to anticipate the effects of climate and other global changes on helminth parasites and their host communities.","container-title":"Parasitology","DOI":"10.1017/S0031182007000248","ISSN":"1469-8161, 0031-1820","issue":"4","language":"en","note":"publisher: Cambridge University Press","page":"407-426","source":"Cambridge University Press","title":"The role of biotic factors in the transmission of free-living endohelminth stages","volume":"135","author":[{"family":"Thieltges","given":"D. W."},{"family":"Jensen","given":"K. T."},{"family":"Poulin","given":"R."}],"issued":{"date-parts":[["2008",4]]}}}],"schema":"https://github.com/citation-style-language/schema/raw/master/csl-citation.json"} </w:instrText>
      </w:r>
      <w:r>
        <w:rPr>
          <w:rFonts w:cstheme="majorHAnsi"/>
          <w:kern w:val="0"/>
          <w:lang w:val="en-US"/>
        </w:rPr>
        <w:fldChar w:fldCharType="separate"/>
      </w:r>
      <w:r>
        <w:rPr>
          <w:rFonts w:ascii="Calibri Light" w:cs="Calibri Light"/>
          <w:kern w:val="0"/>
          <w:lang w:val="en-US"/>
        </w:rPr>
        <w:t>(Altman &amp; Byers, 2014; Falke &amp; Preston, 2021; Lagrue et al., 2011; Lagrue &amp; Poulin, 2015; Poulin &amp; Morand, 1999; Thieltges et al., 2008)</w:t>
      </w:r>
      <w:r>
        <w:rPr>
          <w:rFonts w:cstheme="majorHAnsi"/>
          <w:kern w:val="0"/>
          <w:lang w:val="en-US"/>
        </w:rPr>
        <w:fldChar w:fldCharType="end"/>
      </w:r>
      <w:r>
        <w:rPr>
          <w:rFonts w:cstheme="majorHAnsi"/>
          <w:kern w:val="0"/>
          <w:lang w:val="en-US"/>
        </w:rPr>
        <w:t xml:space="preserve">. Also, individual host characteristics </w:t>
      </w:r>
      <w:commentRangeStart w:id="16"/>
      <w:r>
        <w:rPr>
          <w:rFonts w:cstheme="majorHAnsi"/>
          <w:kern w:val="0"/>
          <w:lang w:val="en-US"/>
        </w:rPr>
        <w:t xml:space="preserve">such as sex </w:t>
      </w:r>
      <w:r>
        <w:rPr>
          <w:rFonts w:cstheme="majorHAnsi"/>
          <w:kern w:val="0"/>
          <w:lang w:val="en-US"/>
        </w:rPr>
        <w:fldChar w:fldCharType="begin"/>
      </w:r>
      <w:r>
        <w:rPr>
          <w:rFonts w:cstheme="majorHAnsi"/>
          <w:kern w:val="0"/>
          <w:lang w:val="en-US"/>
        </w:rPr>
        <w:instrText xml:space="preserve"> ADDIN ZOTERO_ITEM CSL_CITATION {"citationID":"Q5ZEL1tD","properties":{"formattedCitation":"(Zuk &amp; McKean, 1996)","plainCitation":"(Zuk &amp; McKean, 1996)","noteIndex":0},"citationItems":[{"id":7325,"uris":["http://zotero.org/groups/2585270/items/4ZASZMM4"],"itemData":{"id":7325,"type":"article-journal","abstract":"Zuk M. &amp; McKean K. A. 1996. Sex differences in parasite infections: patterns and processes. International Journal for Parasitology 26: 1009–1024. Sex differences in parasite infection rates, intensities, or population patterns are common in a wide range of taxa. These differences are usually attributed to 1 of 2 causes: (1) ecological (sociological in humans); and (2) physiological, usually hormonal in origin. Examples of the first cause include differential exposure to pathogens because of sex-specific behavior or morphology. The second cause may stem from the well-documented association between testosterone and the immune system; sexually mature male vertebrates are often more susceptible to infection and carry higher parasite burdens in the field. Although many researchers favor one explanation over the other, the requisite controlled experiments to rule out confounding variables are often neglected. We suggest that sex differences in disease have evolved just as sex differences in morphology and behavior, and are the result of selection acting differently on males and females. Research has often focused on proximate mechanistic explanations for the sex difference in infection rates, but it is equally important to understand the generality of the patterns in an evolutionary context. Because males potentially gain more than females by taking risks and engaging in competition, sexual selection pressure has shaped male behavior and appearance to maximize competitive ability and attractiveness. Many of the classic male attributes such as antlers on deer are testosterone-dependent, putting males in what appears to be a cruel bind: become vulnerable to disease by developing an attractive secondary sexual ornament, or risk lowered mating success by reducing it. A variety of hypotheses have been put forward to explain why males have not circumvented this dilemma. The mating system of the host species will influence the likelihood of sex differences in parasite infection, because males in monogamous species are subject to weaker sexual selection than males in polygynous species. Whether these evolutionary generalizations apply to invertebrates, which lack testosterone, remains to be seen.","container-title":"International Journal for Parasitology","DOI":"10.1016/S0020-7519(96)80001-4","ISSN":"0020-7519","issue":"10","journalAbbreviation":"International Journal for Parasitology","language":"en","page":"1009-1024","source":"ScienceDirect","title":"Sex differences in parasite infections: Patterns and processes","title-short":"Sex differences in parasite infections","volume":"26","author":[{"family":"Zuk","given":"Marlene"},{"family":"McKean","given":"Kurt A."}],"issued":{"date-parts":[["1996",10,1]]}}}],"schema":"https://github.com/citation-style-language/schema/raw/master/csl-citation.json"} </w:instrText>
      </w:r>
      <w:r>
        <w:rPr>
          <w:rFonts w:cstheme="majorHAnsi"/>
          <w:kern w:val="0"/>
          <w:lang w:val="en-US"/>
        </w:rPr>
        <w:fldChar w:fldCharType="separate"/>
      </w:r>
      <w:r>
        <w:rPr>
          <w:rFonts w:cstheme="majorHAnsi"/>
          <w:noProof/>
          <w:kern w:val="0"/>
          <w:lang w:val="en-US"/>
        </w:rPr>
        <w:t>(Zuk &amp; McKean, 1996)</w:t>
      </w:r>
      <w:r>
        <w:rPr>
          <w:rFonts w:cstheme="majorHAnsi"/>
          <w:kern w:val="0"/>
          <w:lang w:val="en-US"/>
        </w:rPr>
        <w:fldChar w:fldCharType="end"/>
      </w:r>
      <w:r>
        <w:rPr>
          <w:rFonts w:cstheme="majorHAnsi"/>
          <w:kern w:val="0"/>
          <w:lang w:val="en-US"/>
        </w:rPr>
        <w:t xml:space="preserve">, age/size </w:t>
      </w:r>
      <w:r>
        <w:rPr>
          <w:rFonts w:cstheme="majorHAnsi"/>
          <w:kern w:val="0"/>
          <w:lang w:val="en-US"/>
        </w:rPr>
        <w:fldChar w:fldCharType="begin"/>
      </w:r>
      <w:r>
        <w:rPr>
          <w:rFonts w:cstheme="majorHAnsi"/>
          <w:kern w:val="0"/>
          <w:lang w:val="en-US"/>
        </w:rPr>
        <w:instrText xml:space="preserve"> ADDIN ZOTERO_ITEM CSL_CITATION {"citationID":"KqKgxbzo","properties":{"formattedCitation":"(Marcogliese et al., 2001; Poulin, 2000)","plainCitation":"(Marcogliese et al., 2001; Poulin, 2000)","noteIndex":0},"citationItems":[{"id":1803,"uris":["http://zotero.org/groups/2585270/items/6882F77F"],"itemData":{"id":1803,"type":"article-journal","container-title":"Canadian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Daniel"}],"issued":{"date-parts":[["2001",3,1]]}}},{"id":7328,"uris":["http://zotero.org/groups/2585270/items/5NMF84IB"],"itemData":{"id":7328,"type":"article-journal","abstract":"In a meta-analysis, the overall mean correlation between fish length and the intensity of parasitic infections derived from 76 different host–parasite species was positive but weak and non-significant, following corrections for sample size. Whether the parasites were acquired by ingestion or by skin contact had no influence on the strength of the relationship. For cestodes, larval digeneans, and gnathiid isopods, however, the mean correlation between fish length and intensity of infection was significant. Some statistical parameters influenced the strength of the raw correlations computed within samples and thus led to over- or under-estimation of the true relationship. Sample size correlated negatively with the value of the correlation coefficients, whereas range in both fish lengths and intensities of infection correlated positively with the value of the correlation coefficients. Distinguishing between statistical noise and the biological processes shaping the size v. intensity relationship will be important if this relationship is to be incorporated into fish population models.","container-title":"Journal of Fish Biology","DOI":"10.1111/j.1095-8649.2000.tb02090.x","ISSN":"1095-8649","issue":"1","language":"en","note":"_eprint: https://onlinelibrary.wiley.com/doi/pdf/10.1111/j.1095-8649.2000.tb02090.x","page":"123-137","source":"Wiley Online Library","title":"Variation in the intraspecific relationship between fish length and intensity of parasitic infection: biological and statistical causes","title-short":"Variation in the intraspecific relationship between fish length and intensity of parasitic infection","volume":"56","author":[{"family":"Poulin","given":"R."}],"issued":{"date-parts":[["2000"]]}}}],"schema":"https://github.com/citation-style-language/schema/raw/master/csl-citation.json"} </w:instrText>
      </w:r>
      <w:r>
        <w:rPr>
          <w:rFonts w:cstheme="majorHAnsi"/>
          <w:kern w:val="0"/>
          <w:lang w:val="en-US"/>
        </w:rPr>
        <w:fldChar w:fldCharType="separate"/>
      </w:r>
      <w:r>
        <w:rPr>
          <w:rFonts w:cstheme="majorHAnsi"/>
          <w:noProof/>
          <w:kern w:val="0"/>
          <w:lang w:val="en-US"/>
        </w:rPr>
        <w:t>(Marcogliese et al., 2001; Poulin, 2000)</w:t>
      </w:r>
      <w:r>
        <w:rPr>
          <w:rFonts w:cstheme="majorHAnsi"/>
          <w:kern w:val="0"/>
          <w:lang w:val="en-US"/>
        </w:rPr>
        <w:fldChar w:fldCharType="end"/>
      </w:r>
      <w:r>
        <w:rPr>
          <w:rFonts w:cstheme="majorHAnsi"/>
          <w:kern w:val="0"/>
          <w:lang w:val="en-US"/>
        </w:rPr>
        <w:t xml:space="preserve"> and genetics </w:t>
      </w:r>
      <w:commentRangeEnd w:id="16"/>
      <w:r w:rsidR="00E03307">
        <w:rPr>
          <w:rStyle w:val="Marquedecommentaire"/>
        </w:rPr>
        <w:commentReference w:id="16"/>
      </w:r>
      <w:r>
        <w:rPr>
          <w:rFonts w:cstheme="majorHAnsi"/>
          <w:kern w:val="0"/>
          <w:lang w:val="en-US"/>
        </w:rPr>
        <w:fldChar w:fldCharType="begin"/>
      </w:r>
      <w:r>
        <w:rPr>
          <w:rFonts w:cstheme="majorHAnsi"/>
          <w:kern w:val="0"/>
          <w:lang w:val="en-US"/>
        </w:rPr>
        <w:instrText xml:space="preserve"> ADDIN ZOTERO_ITEM CSL_CITATION {"citationID":"1AHPw1QM","properties":{"formattedCitation":"(Williams-Blangero et al., 2012)","plainCitation":"(Williams-Blangero et al., 2012)","noteIndex":0},"citationItems":[{"id":7331,"uris":["http://zotero.org/groups/2585270/items/JMQJXIYR"],"itemData":{"id":7331,"type":"article-journal","abstract":"Host genetic factors exert significant influences on differential susceptibility to many infectious diseases. In addition, population structure of both host and parasite may influence disease distribution patterns. In this study, we assess the effects of population structure on infectious disease in two populations in which host genetic factors influencing susceptibility to parasitic disease have been extensively studied. The first population is the Jirel population of eastern Nepal that has been the subject of research on the determinants of differential susceptibility to soil-transmitted helminth infections. The second group is a Brazilian population residing in an area endemic for Trypanosoma cruzi infection that has been assessed for genetic influences on differential disease progression in Chagas disease. For measures of Ascaris worm burden, within-population host genetic effects are generally more important than host population structure factors in determining patterns of infectious disease. No significant influences of population structure on measures associated with progression of cardiac disease in individuals who were seropositive for T. cruzi infection were found.","container-title":"Philosophical Transactions of the Royal Society B: Biological Sciences","DOI":"10.1098/rstb.2011.0296","ISSN":"0962-8436","issue":"1590","journalAbbreviation":"Philos Trans R Soc Lond B Biol Sci","note":"PMID: 22312056\nPMCID: PMC3267115","page":"887-894","source":"PubMed Central","title":"Host genetics and population structure effects on parasitic disease","volume":"367","author":[{"family":"Williams-Blangero","given":"Sarah"},{"family":"Criscione","given":"Charles D."},{"family":"VandeBerg","given":"John L."},{"family":"Correa-Oliveira","given":"Rodrigo"},{"family":"Williams","given":"Kimberly D."},{"family":"Subedi","given":"Janardan"},{"family":"Kent","given":"Jack W."},{"family":"Williams","given":"Jeff"},{"family":"Kumar","given":"Satish"},{"family":"Blangero","given":"John"}],"issued":{"date-parts":[["2012",3,19]]}}}],"schema":"https://github.com/citation-style-language/schema/raw/master/csl-citation.json"} </w:instrText>
      </w:r>
      <w:r>
        <w:rPr>
          <w:rFonts w:cstheme="majorHAnsi"/>
          <w:kern w:val="0"/>
          <w:lang w:val="en-US"/>
        </w:rPr>
        <w:fldChar w:fldCharType="separate"/>
      </w:r>
      <w:r>
        <w:rPr>
          <w:rFonts w:cstheme="majorHAnsi"/>
          <w:noProof/>
          <w:kern w:val="0"/>
          <w:lang w:val="en-US"/>
        </w:rPr>
        <w:t>(Williams-Blangero et al., 2012)</w:t>
      </w:r>
      <w:r>
        <w:rPr>
          <w:rFonts w:cstheme="majorHAnsi"/>
          <w:kern w:val="0"/>
          <w:lang w:val="en-US"/>
        </w:rPr>
        <w:fldChar w:fldCharType="end"/>
      </w:r>
      <w:r>
        <w:rPr>
          <w:rFonts w:cstheme="majorHAnsi"/>
          <w:kern w:val="0"/>
          <w:lang w:val="en-US"/>
        </w:rPr>
        <w:t xml:space="preserve"> drive host susceptibility leading to sources of variation in infection parameters of host-populations. For example, </w:t>
      </w:r>
      <w:r>
        <w:rPr>
          <w:rFonts w:cstheme="majorHAnsi"/>
          <w:kern w:val="0"/>
          <w:lang w:val="en-US"/>
        </w:rPr>
        <w:fldChar w:fldCharType="begin"/>
      </w:r>
      <w:r>
        <w:rPr>
          <w:rFonts w:cstheme="majorHAnsi"/>
          <w:kern w:val="0"/>
          <w:lang w:val="en-US"/>
        </w:rPr>
        <w:instrText xml:space="preserve"> ADDIN ZOTERO_ITEM CSL_CITATION {"citationID":"n2lbIVT6","properties":{"formattedCitation":"(Poulin, 1996)","plainCitation":"(Poulin, 1996)","dontUpdate":true,"noteIndex":0},"citationItems":[{"id":7624,"uris":["http://zotero.org/groups/2585270/items/QDCFKM8K"],"itemData":{"id":7624,"type":"article-journal","container-title":"The American Naturalist","DOI":"10.1086/285851","ISSN":"0003-0147","issue":"2","note":"publisher: The University of Chicago Press","page":"287-295","source":"journals.uchicago.edu (Atypon)","title":"Sexual Inequalities in Helminth Infections: A Cost of Being a Male?","title-short":"Sexual Inequalities in Helminth Infections","volume":"147","author":[{"family":"Poulin","given":"Robert"}],"issued":{"date-parts":[["1996",2]]}}}],"schema":"https://github.com/citation-style-language/schema/raw/master/csl-citation.json"} </w:instrText>
      </w:r>
      <w:r>
        <w:rPr>
          <w:rFonts w:cstheme="majorHAnsi"/>
          <w:kern w:val="0"/>
          <w:lang w:val="en-US"/>
        </w:rPr>
        <w:fldChar w:fldCharType="separate"/>
      </w:r>
      <w:r>
        <w:rPr>
          <w:rFonts w:cstheme="majorHAnsi"/>
          <w:noProof/>
          <w:kern w:val="0"/>
          <w:lang w:val="en-US"/>
        </w:rPr>
        <w:t>Poulin (1996)</w:t>
      </w:r>
      <w:r>
        <w:rPr>
          <w:rFonts w:cstheme="majorHAnsi"/>
          <w:kern w:val="0"/>
          <w:lang w:val="en-US"/>
        </w:rPr>
        <w:fldChar w:fldCharType="end"/>
      </w:r>
      <w:r>
        <w:rPr>
          <w:rFonts w:cstheme="majorHAnsi"/>
          <w:kern w:val="0"/>
          <w:lang w:val="en-US"/>
        </w:rPr>
        <w:t xml:space="preserve"> found that infection prevalence of trematodes was higher in male</w:t>
      </w:r>
      <w:r w:rsidR="00E03307">
        <w:rPr>
          <w:rFonts w:cstheme="majorHAnsi"/>
          <w:kern w:val="0"/>
          <w:lang w:val="en-US"/>
        </w:rPr>
        <w:t>s</w:t>
      </w:r>
      <w:r>
        <w:rPr>
          <w:rFonts w:cstheme="majorHAnsi"/>
          <w:kern w:val="0"/>
          <w:lang w:val="en-US"/>
        </w:rPr>
        <w:t xml:space="preserve"> </w:t>
      </w:r>
      <w:del w:id="17" w:author="Binning Sandra Ann" w:date="2024-02-29T16:38:00Z">
        <w:r w:rsidDel="00E03307">
          <w:rPr>
            <w:rFonts w:cstheme="majorHAnsi"/>
            <w:kern w:val="0"/>
            <w:lang w:val="en-US"/>
          </w:rPr>
          <w:delText xml:space="preserve">individuals </w:delText>
        </w:r>
      </w:del>
      <w:r>
        <w:rPr>
          <w:rFonts w:cstheme="majorHAnsi"/>
          <w:kern w:val="0"/>
          <w:lang w:val="en-US"/>
        </w:rPr>
        <w:t xml:space="preserve">across bird and mammal hosts. Infection prevalence can thus be sex-biased within host-populations </w:t>
      </w:r>
      <w:r>
        <w:rPr>
          <w:rFonts w:cstheme="majorHAnsi"/>
          <w:kern w:val="0"/>
          <w:lang w:val="en-US"/>
        </w:rPr>
        <w:fldChar w:fldCharType="begin"/>
      </w:r>
      <w:r>
        <w:rPr>
          <w:rFonts w:cstheme="majorHAnsi"/>
          <w:kern w:val="0"/>
          <w:lang w:val="en-US"/>
        </w:rPr>
        <w:instrText xml:space="preserve"> ADDIN ZOTERO_ITEM CSL_CITATION {"citationID":"KykzsGV2","properties":{"formattedCitation":"(Kowalski et al., 2015)","plainCitation":"(Kowalski et al., 2015)","noteIndex":0},"citationItems":[{"id":7626,"uris":["http://zotero.org/groups/2585270/items/VMQ275BZ"],"itemData":{"id":7626,"type":"article-journal","abstract":"Recognizing patterns of parasite distribution among wildlife hosts is of major importance due to growing risk of transmission of zoonotic diseases to humans. Thus, sex-dependent parasite distribution in higher vertebrates is extensively studied, and males are often found more parasitized than females. Male-biased parasitism may be the result of weaker immunocompetence of male hosts owing to the immunosuppressive effect of androgens. Moreover, larger hosts (males) may demonstrate higher parasite infestation levels than smaller individuals (females), as they constitute a better nutritional resource for parasites and provide them with a greater variety of niches. In the present work, we investigated sex-dependent patterns of flea distribution among three common rodent species (Apodemus agrarius, Apodemus flavicollis, and Myodes glareolus). We hypothesized that males have a higher flea infestation than females. We confirm male-biased parasitism in A. agrarius and M. glareolus, but not in A. flavicollis. Additionally, flea infestation increased with body mass in A. agrarius, but not in A. flavicollis and M. glareolus. The detected differences in parasite distribution among sexes are probably the result of immunosuppressive effects of androgens and spatial behavior of males.","container-title":"Parasitology Research","DOI":"10.1007/s00436-014-4231-z","ISSN":"1432-1955","issue":"1","journalAbbreviation":"Parasitol Res","language":"en","page":"337-341","source":"Springer Link","title":"Sex differences in flea infections among rodent hosts: is there a male bias?","title-short":"Sex differences in flea infections among rodent hosts","volume":"114","author":[{"family":"Kowalski","given":"Krzysztof"},{"family":"Bogdziewicz","given":"Michał"},{"family":"Eichert","given":"Urszula"},{"family":"Rychlik","given":"Leszek"}],"issued":{"date-parts":[["2015",1,1]]}}}],"schema":"https://github.com/citation-style-language/schema/raw/master/csl-citation.json"} </w:instrText>
      </w:r>
      <w:r>
        <w:rPr>
          <w:rFonts w:cstheme="majorHAnsi"/>
          <w:kern w:val="0"/>
          <w:lang w:val="en-US"/>
        </w:rPr>
        <w:fldChar w:fldCharType="separate"/>
      </w:r>
      <w:r>
        <w:rPr>
          <w:rFonts w:cstheme="majorHAnsi"/>
          <w:noProof/>
          <w:kern w:val="0"/>
          <w:lang w:val="en-US"/>
        </w:rPr>
        <w:t>(Kowalski et al., 2015)</w:t>
      </w:r>
      <w:r>
        <w:rPr>
          <w:rFonts w:cstheme="majorHAnsi"/>
          <w:kern w:val="0"/>
          <w:lang w:val="en-US"/>
        </w:rPr>
        <w:fldChar w:fldCharType="end"/>
      </w:r>
      <w:r>
        <w:rPr>
          <w:rFonts w:cstheme="majorHAnsi"/>
          <w:kern w:val="0"/>
          <w:lang w:val="en-US"/>
        </w:rPr>
        <w:t xml:space="preserve">. On a larger scale, host community metrics such as species richness and host population density can create a “dilution effect” by reducing a parasite’s encounter rates with </w:t>
      </w:r>
      <w:r w:rsidR="00E03307">
        <w:rPr>
          <w:rFonts w:cstheme="majorHAnsi"/>
          <w:kern w:val="0"/>
          <w:lang w:val="en-US"/>
        </w:rPr>
        <w:t xml:space="preserve">target </w:t>
      </w:r>
      <w:r>
        <w:rPr>
          <w:rFonts w:cstheme="majorHAnsi"/>
          <w:kern w:val="0"/>
          <w:lang w:val="en-US"/>
        </w:rPr>
        <w:t xml:space="preserve">hosts </w:t>
      </w:r>
      <w:r>
        <w:rPr>
          <w:rFonts w:cstheme="majorHAnsi"/>
          <w:kern w:val="0"/>
          <w:lang w:val="en-US"/>
        </w:rPr>
        <w:fldChar w:fldCharType="begin"/>
      </w:r>
      <w:r>
        <w:rPr>
          <w:rFonts w:cstheme="majorHAnsi"/>
          <w:kern w:val="0"/>
          <w:lang w:val="en-US"/>
        </w:rPr>
        <w:instrText xml:space="preserve"> ADDIN ZOTERO_ITEM CSL_CITATION {"citationID":"gVeLLzI0","properties":{"formattedCitation":"(Ahn &amp; Goater, 2021; Buck &amp; Lutterschmidt, 2017; Civitello et al., 2015; Dargent et al., 2013; Lagrue &amp; Poulin, 2015)","plainCitation":"(Ahn &amp; Goater, 2021; Buck &amp; Lutterschmidt, 2017; Civitello et al., 2015; Dargent et al., 2013; Lagrue &amp; Poulin, 2015)","noteIndex":0},"citationItems":[{"id":3195,"uris":["http://zotero.org/groups/2585270/items/96Q3Z3GV"],"itemData":{"id":3195,"type":"article-journal","abstract":"The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P."}],"issued":{"date-parts":[["2021"]]}}},{"id":3430,"uris":["http://zotero.org/groups/2585270/items/5XUZQA2W"],"itemData":{"id":3430,"type":"article-journal","abstract":"The relationship between host density and parasitism depends on a parasite’s life history. The abundance of a directly transmitted contagious parasite should increase with host density, whereas the abundance of a directly transmitted parasite that seeks its host might decrease due to the encounter-dilution effect. For parasites with complex life cycles, previous studies have found no association between parasite abundance and host density. We tested the relationship between host density and metacercarial abundance of a trematode parasite (Posthodiplostomum minimum) in two species of centrarchid fishes (Lepomis macrochirus and L. auritus) from eight small creeks. We found that host density was negatively associated with parasite abundance. Thus, our study represents the first evidence of the encounter-dilution effect for a parasite with complex life cycle in a natural system. We also report a positive association between total P. minimum population abundance and Lepomis spp. density, indicating that at low host density, cercarial mortality could moderate the encounter-dilution effect.","container-title":"Hydrobiologia","DOI":"10.1007/s10750-016-2874-8","ISSN":"1573-5117","issue":"1","journalAbbreviation":"Hydrobiologia","language":"en","page":"201-210","source":"Springer Link","title":"Parasite abundance decreases with host density: evidence of the encounter-dilution effect for a parasite with a complex life cycle","title-short":"Parasite abundance decreases with host density","volume":"784","author":[{"family":"Buck","given":"Julia C."},{"family":"Lutterschmidt","given":"William I."}],"issued":{"date-parts":[["2017",1,1]]}}},{"id":3093,"uris":["http://zotero.org/groups/2585270/items/YVU26N3I"],"itemData":{"id":3093,"type":"article-journal","container-title":"Proceedings of the National Academy of Sciences","DOI":"10.1073/pnas.1506279112","issue":"28","note":"publisher: Proceedings of the National Academy of Sciences","page":"8667-8671","source":"pnas.org (Atypon)","title":"Biodiversity inhibits parasites: Broad evidence for the dilution effect","title-short":"Biodiversity inhibits parasites","volume":"112","author":[{"family":"Civitello","given":"David J."},{"family":"Cohen","given":"Jeremy"},{"family":"Fatima","given":"Hiba"},{"family":"Halstead","given":"Neal T."},{"family":"Liriano","given":"Josue"},{"family":"McMahon","given":"Taegan A."},{"family":"Ortega","given":"C. Nicole"},{"family":"Sauer","given":"Erin Louise"},{"family":"Sehgal","given":"Tanya"},{"family":"Young","given":"Suzanne"},{"family":"Rohr","given":"Jason R."}],"issued":{"date-parts":[["2015",7,14]]}}},{"id":3197,"uris":["http://zotero.org/groups/2585270/items/ZXRZXD2N"],"itemData":{"id":3197,"type":"article-journal","abstract":"Predation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w:instrText>
      </w:r>
      <w:r w:rsidRPr="004B18D7">
        <w:rPr>
          <w:rFonts w:cstheme="majorHAnsi"/>
          <w:kern w:val="0"/>
        </w:rPr>
        <w:instrText xml:space="preserve">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cstheme="majorHAnsi"/>
          <w:kern w:val="0"/>
          <w:lang w:val="en-US"/>
        </w:rPr>
        <w:fldChar w:fldCharType="separate"/>
      </w:r>
      <w:r w:rsidRPr="004B18D7">
        <w:rPr>
          <w:rFonts w:cstheme="majorHAnsi"/>
          <w:noProof/>
          <w:kern w:val="0"/>
        </w:rPr>
        <w:t xml:space="preserve">(Ahn &amp; Goater, 2021; Buck &amp; Lutterschmidt, 2017; Civitello et al., 2015; Dargent et al., </w:t>
      </w:r>
      <w:r w:rsidRPr="004B18D7">
        <w:rPr>
          <w:rFonts w:cstheme="majorHAnsi"/>
          <w:noProof/>
          <w:kern w:val="0"/>
        </w:rPr>
        <w:lastRenderedPageBreak/>
        <w:t>2013; Lagrue &amp; Poulin, 2015)</w:t>
      </w:r>
      <w:r>
        <w:rPr>
          <w:rFonts w:cstheme="majorHAnsi"/>
          <w:kern w:val="0"/>
          <w:lang w:val="en-US"/>
        </w:rPr>
        <w:fldChar w:fldCharType="end"/>
      </w:r>
      <w:r w:rsidRPr="004B18D7">
        <w:rPr>
          <w:rFonts w:cstheme="majorHAnsi"/>
          <w:kern w:val="0"/>
        </w:rPr>
        <w:t xml:space="preserve">. </w:t>
      </w:r>
      <w:r w:rsidRPr="004B18D7">
        <w:rPr>
          <w:rFonts w:cstheme="majorHAnsi"/>
          <w:kern w:val="0"/>
          <w:lang w:val="en-US"/>
        </w:rPr>
        <w:t>For</w:t>
      </w:r>
      <w:r>
        <w:rPr>
          <w:rFonts w:cstheme="majorHAnsi"/>
          <w:kern w:val="0"/>
          <w:lang w:val="en-US"/>
        </w:rPr>
        <w:t xml:space="preserve"> instance, </w:t>
      </w:r>
      <w:commentRangeStart w:id="18"/>
      <w:r>
        <w:rPr>
          <w:rFonts w:cstheme="majorHAnsi"/>
          <w:kern w:val="0"/>
          <w:lang w:val="en-US"/>
        </w:rPr>
        <w:t xml:space="preserve">alternative host species </w:t>
      </w:r>
      <w:commentRangeEnd w:id="18"/>
      <w:r w:rsidR="00E03307">
        <w:rPr>
          <w:rStyle w:val="Marquedecommentaire"/>
        </w:rPr>
        <w:commentReference w:id="18"/>
      </w:r>
      <w:r>
        <w:rPr>
          <w:rFonts w:cstheme="majorHAnsi"/>
          <w:kern w:val="0"/>
          <w:lang w:val="en-US"/>
        </w:rPr>
        <w:t xml:space="preserve">can act as a decoy </w:t>
      </w:r>
      <w:r w:rsidR="00E03307">
        <w:rPr>
          <w:rFonts w:cstheme="majorHAnsi"/>
          <w:kern w:val="0"/>
          <w:lang w:val="en-US"/>
        </w:rPr>
        <w:t xml:space="preserve">reducing </w:t>
      </w:r>
      <w:r>
        <w:rPr>
          <w:rFonts w:cstheme="majorHAnsi"/>
          <w:kern w:val="0"/>
          <w:lang w:val="en-US"/>
        </w:rPr>
        <w:t xml:space="preserve">infection </w:t>
      </w:r>
      <w:r w:rsidR="00E03307">
        <w:rPr>
          <w:rFonts w:cstheme="majorHAnsi"/>
          <w:kern w:val="0"/>
          <w:lang w:val="en-US"/>
        </w:rPr>
        <w:t>in</w:t>
      </w:r>
      <w:r>
        <w:rPr>
          <w:rFonts w:cstheme="majorHAnsi"/>
          <w:kern w:val="0"/>
          <w:lang w:val="en-US"/>
        </w:rPr>
        <w:t xml:space="preserve"> </w:t>
      </w:r>
      <w:r w:rsidR="00E03307">
        <w:rPr>
          <w:rFonts w:cstheme="majorHAnsi"/>
          <w:kern w:val="0"/>
          <w:lang w:val="en-US"/>
        </w:rPr>
        <w:t xml:space="preserve">target </w:t>
      </w:r>
      <w:r>
        <w:rPr>
          <w:rFonts w:cstheme="majorHAnsi"/>
          <w:kern w:val="0"/>
          <w:lang w:val="en-US"/>
        </w:rPr>
        <w:t>host species (</w:t>
      </w:r>
      <w:r>
        <w:rPr>
          <w:rFonts w:cstheme="majorHAnsi"/>
          <w:kern w:val="0"/>
          <w:lang w:val="en-US"/>
        </w:rPr>
        <w:fldChar w:fldCharType="begin"/>
      </w:r>
      <w:r>
        <w:rPr>
          <w:rFonts w:cstheme="majorHAnsi"/>
          <w:kern w:val="0"/>
          <w:lang w:val="en-US"/>
        </w:rPr>
        <w:instrText xml:space="preserve"> ADDIN ZOTERO_ITEM CSL_CITATION {"citationID":"28vMIiWF","properties":{"formattedCitation":"(Ahn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kern w:val="0"/>
          <w:lang w:val="en-US"/>
        </w:rPr>
        <w:fldChar w:fldCharType="separate"/>
      </w:r>
      <w:r>
        <w:rPr>
          <w:rFonts w:cstheme="majorHAnsi"/>
          <w:noProof/>
          <w:kern w:val="0"/>
          <w:lang w:val="en-US"/>
        </w:rPr>
        <w:t>Ahn &amp; Goater, 2021)</w:t>
      </w:r>
      <w:r>
        <w:rPr>
          <w:rFonts w:cstheme="majorHAnsi"/>
          <w:kern w:val="0"/>
          <w:lang w:val="en-US"/>
        </w:rPr>
        <w:fldChar w:fldCharType="end"/>
      </w:r>
      <w:r>
        <w:rPr>
          <w:rFonts w:cstheme="majorHAnsi"/>
          <w:kern w:val="0"/>
          <w:lang w:val="en-US"/>
        </w:rPr>
        <w:t xml:space="preserve">. </w:t>
      </w:r>
      <w:commentRangeStart w:id="19"/>
      <w:r>
        <w:rPr>
          <w:rFonts w:cstheme="majorHAnsi"/>
          <w:kern w:val="0"/>
          <w:lang w:val="en-US"/>
        </w:rPr>
        <w:t>Local habitat characteristics have also been correlated to variation in parasitological parameters in host communities</w:t>
      </w:r>
      <w:commentRangeEnd w:id="19"/>
      <w:r w:rsidR="00E03307">
        <w:rPr>
          <w:rStyle w:val="Marquedecommentaire"/>
        </w:rPr>
        <w:commentReference w:id="19"/>
      </w:r>
      <w:r>
        <w:rPr>
          <w:rFonts w:cstheme="majorHAnsi"/>
          <w:kern w:val="0"/>
          <w:lang w:val="en-US"/>
        </w:rPr>
        <w:t>. In American eels (</w:t>
      </w:r>
      <w:r w:rsidRPr="00F72206">
        <w:rPr>
          <w:rFonts w:cstheme="majorHAnsi"/>
          <w:i/>
          <w:iCs/>
          <w:kern w:val="0"/>
          <w:lang w:val="en-US"/>
        </w:rPr>
        <w:t>Anguilla rostrata</w:t>
      </w:r>
      <w:r>
        <w:rPr>
          <w:rFonts w:cstheme="majorHAnsi"/>
          <w:kern w:val="0"/>
          <w:lang w:val="en-US"/>
        </w:rPr>
        <w:t xml:space="preserve">), parasite diversity decreases when water pH is below 5.4, with some parasite families such as digenean trematodes being absent below pH 4.7 </w:t>
      </w:r>
      <w:r>
        <w:rPr>
          <w:rFonts w:cstheme="majorHAnsi"/>
          <w:kern w:val="0"/>
          <w:lang w:val="en-US"/>
        </w:rPr>
        <w:fldChar w:fldCharType="begin"/>
      </w:r>
      <w:r>
        <w:rPr>
          <w:rFonts w:cstheme="majorHAnsi"/>
          <w:kern w:val="0"/>
          <w:lang w:val="en-US"/>
        </w:rPr>
        <w:instrText xml:space="preserve"> ADDIN ZOTERO_ITEM CSL_CITATION {"citationID":"djtXThiH","properties":{"formattedCitation":"(Marcogliese &amp; Cone, 1997b)","plainCitation":"(Marcogliese &amp; Cone, 1997b)","noteIndex":0},"citationItems":[{"id":1818,"uris":["http://zotero.org/groups/2585270/items/62HFRBZH"],"itemData":{"id":1818,"type":"article-journal","abstract":"Many parasites have complex life cycles and for transmission depend on the presence of a variety of vertebrate and invertebrate intermediate hosts, including members of the benthos and zooplankton. Thus, food web dynamics and trophic interactions have a powerful influence on parasite community structure. In addition, many parasites possess free-living stages that are also susceptible to environmental conditions. Therefore, the parasite community within a single host species such as a fish is indicative of environmental stress, trophic structure, and biodiversity. We show that parasite communities of American eels (Anguilla rostrata) in Nova Scotia respond to acid conditions in rivers. Parasite species richness was greater and there were more multiple infections in eels from an experimentally limited river compared to those from an adjacent acidified river. Digeneans were absent in eels from the acidified river. The study was expanded to include 28 sites in the Southern Upland and adjacent regions of Nova Scotia, encompassing a pH gradient increasing from southwest to northeast. Survey results support those obtained by experimental manipulation. Parasite diversity in eels as measured by species richness, Shannon-Wiener Index, and Hill's Number decreased when pH &lt; 5.4. Digeneans were absent from the southwest, where pH &lt; 4.7. Parasite distributions among rivers in adjacent watersheds corresponded to fluctuations in pH in those rivers. These results support the hypothesis that parasite communities are good indicators of environmental stress and biodiversity, because they reflect the presence of many different types of organisms based on the variety of complex life cycles displayed by the different parasite taxa.","container-title":"Parassitologia","ISSN":"0048-2951","issue":"3","journalAbbreviation":"Parassitologia","language":"eng","note":"PMID: 9802071","page":"227-232","source":"PubMed","title":"Parasite communities as indicators of ecosystem stress","volume":"39","author":[{"family":"Marcogliese","given":"D. J."},{"family":"Cone","given":"D. K."}],"issued":{"date-parts":[["1997",9]]}}}],"schema":"https://github.com/citation-style-language/schema/raw/master/csl-citation.json"} </w:instrText>
      </w:r>
      <w:r>
        <w:rPr>
          <w:rFonts w:cstheme="majorHAnsi"/>
          <w:kern w:val="0"/>
          <w:lang w:val="en-US"/>
        </w:rPr>
        <w:fldChar w:fldCharType="separate"/>
      </w:r>
      <w:r>
        <w:rPr>
          <w:rFonts w:cstheme="majorHAnsi"/>
          <w:noProof/>
          <w:kern w:val="0"/>
          <w:lang w:val="en-US"/>
        </w:rPr>
        <w:t>(Marcogliese &amp; Cone, 1997b)</w:t>
      </w:r>
      <w:r>
        <w:rPr>
          <w:rFonts w:cstheme="majorHAnsi"/>
          <w:kern w:val="0"/>
          <w:lang w:val="en-US"/>
        </w:rPr>
        <w:fldChar w:fldCharType="end"/>
      </w:r>
      <w:r>
        <w:rPr>
          <w:rFonts w:cstheme="majorHAnsi"/>
          <w:kern w:val="0"/>
          <w:lang w:val="en-US"/>
        </w:rPr>
        <w:t xml:space="preserve">. Similarly, lentic water bodies with dense vegetation display higher prevalence and abundance of </w:t>
      </w:r>
      <w:proofErr w:type="spellStart"/>
      <w:r w:rsidRPr="00860081">
        <w:rPr>
          <w:rFonts w:cstheme="majorHAnsi"/>
          <w:i/>
          <w:iCs/>
          <w:kern w:val="0"/>
          <w:lang w:val="en-US"/>
        </w:rPr>
        <w:t>P</w:t>
      </w:r>
      <w:r>
        <w:rPr>
          <w:rFonts w:cstheme="majorHAnsi"/>
          <w:i/>
          <w:iCs/>
          <w:kern w:val="0"/>
          <w:lang w:val="en-US"/>
        </w:rPr>
        <w:t>osthodiplostomum</w:t>
      </w:r>
      <w:proofErr w:type="spellEnd"/>
      <w:r w:rsidRPr="00860081">
        <w:rPr>
          <w:rFonts w:cstheme="majorHAnsi"/>
          <w:i/>
          <w:iCs/>
          <w:kern w:val="0"/>
          <w:lang w:val="en-US"/>
        </w:rPr>
        <w:t xml:space="preserve"> </w:t>
      </w:r>
      <w:proofErr w:type="spellStart"/>
      <w:r>
        <w:rPr>
          <w:rFonts w:cstheme="majorHAnsi"/>
          <w:i/>
          <w:iCs/>
          <w:kern w:val="0"/>
          <w:lang w:val="en-US"/>
        </w:rPr>
        <w:t>cuticola</w:t>
      </w:r>
      <w:proofErr w:type="spellEnd"/>
      <w:r>
        <w:rPr>
          <w:rFonts w:cstheme="majorHAnsi"/>
          <w:kern w:val="0"/>
          <w:lang w:val="en-US"/>
        </w:rPr>
        <w:t xml:space="preserve"> parasites in host fish than rivers and reservoirs with steep banks </w:t>
      </w:r>
      <w:r>
        <w:rPr>
          <w:rFonts w:cstheme="majorHAnsi"/>
          <w:kern w:val="0"/>
          <w:lang w:val="en-US"/>
        </w:rPr>
        <w:fldChar w:fldCharType="begin"/>
      </w:r>
      <w:r>
        <w:rPr>
          <w:rFonts w:cstheme="majorHAnsi"/>
          <w:kern w:val="0"/>
          <w:lang w:val="en-US"/>
        </w:rPr>
        <w:instrText xml:space="preserve"> ADDIN ZOTERO_ITEM CSL_CITATION {"citationID":"KFqPWK7L","properties":{"formattedCitation":"(Ondrackova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kern w:val="0"/>
          <w:lang w:val="en-US"/>
        </w:rPr>
        <w:fldChar w:fldCharType="separate"/>
      </w:r>
      <w:r>
        <w:rPr>
          <w:rFonts w:cstheme="majorHAnsi"/>
          <w:noProof/>
          <w:kern w:val="0"/>
          <w:lang w:val="en-US"/>
        </w:rPr>
        <w:t>(Ondrackova et al., 2004)</w:t>
      </w:r>
      <w:r>
        <w:rPr>
          <w:rFonts w:cstheme="majorHAnsi"/>
          <w:kern w:val="0"/>
          <w:lang w:val="en-US"/>
        </w:rPr>
        <w:fldChar w:fldCharType="end"/>
      </w:r>
      <w:r>
        <w:rPr>
          <w:rFonts w:cstheme="majorHAnsi"/>
          <w:kern w:val="0"/>
          <w:lang w:val="en-US"/>
        </w:rPr>
        <w:t>, suggesting that local habitat and morphometry of the water body are drivers of encounter filtering (spatiotemporal window</w:t>
      </w:r>
      <w:r w:rsidR="00E03307">
        <w:rPr>
          <w:rFonts w:cstheme="majorHAnsi"/>
          <w:kern w:val="0"/>
          <w:lang w:val="en-US"/>
        </w:rPr>
        <w:t>s</w:t>
      </w:r>
      <w:r>
        <w:rPr>
          <w:rFonts w:cstheme="majorHAnsi"/>
          <w:kern w:val="0"/>
          <w:lang w:val="en-US"/>
        </w:rPr>
        <w:t xml:space="preserve"> that allow encounter</w:t>
      </w:r>
      <w:r w:rsidR="00E03307">
        <w:rPr>
          <w:rFonts w:cstheme="majorHAnsi"/>
          <w:kern w:val="0"/>
          <w:lang w:val="en-US"/>
        </w:rPr>
        <w:t>s</w:t>
      </w:r>
      <w:r>
        <w:rPr>
          <w:rFonts w:cstheme="majorHAnsi"/>
          <w:kern w:val="0"/>
          <w:lang w:val="en-US"/>
        </w:rPr>
        <w:t xml:space="preserve"> between the parasite</w:t>
      </w:r>
      <w:r w:rsidR="00E03307">
        <w:rPr>
          <w:rFonts w:cstheme="majorHAnsi"/>
          <w:kern w:val="0"/>
          <w:lang w:val="en-US"/>
        </w:rPr>
        <w:t>s</w:t>
      </w:r>
      <w:r>
        <w:rPr>
          <w:rFonts w:cstheme="majorHAnsi"/>
          <w:kern w:val="0"/>
          <w:lang w:val="en-US"/>
        </w:rPr>
        <w:t xml:space="preserve"> and host</w:t>
      </w:r>
      <w:r w:rsidR="00E03307">
        <w:rPr>
          <w:rFonts w:cstheme="majorHAnsi"/>
          <w:kern w:val="0"/>
          <w:lang w:val="en-US"/>
        </w:rPr>
        <w:t>s</w:t>
      </w:r>
      <w:r>
        <w:rPr>
          <w:rFonts w:cstheme="majorHAnsi"/>
          <w:kern w:val="0"/>
          <w:lang w:val="en-US"/>
        </w:rPr>
        <w:t xml:space="preserve">). Furthermore, spatial features of an ecosystem (e.g., watershed, connectivity) act as large scale filtering by limiting dispersal of both parasites and hosts </w:t>
      </w:r>
      <w:r>
        <w:rPr>
          <w:rFonts w:cstheme="majorHAnsi"/>
          <w:kern w:val="0"/>
          <w:lang w:val="en-US"/>
        </w:rPr>
        <w:fldChar w:fldCharType="begin"/>
      </w:r>
      <w:r>
        <w:rPr>
          <w:rFonts w:cstheme="majorHAnsi"/>
          <w:kern w:val="0"/>
          <w:lang w:val="en-US"/>
        </w:rPr>
        <w:instrText xml:space="preserve"> ADDIN ZOTERO_ITEM CSL_CITATION {"citationID":"Utd0FkN1","properties":{"formattedCitation":"(Bolnick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w:t>
      </w:r>
      <w:r>
        <w:rPr>
          <w:rFonts w:cstheme="majorHAnsi"/>
          <w:kern w:val="0"/>
          <w:lang w:val="en-US"/>
        </w:rPr>
        <w:fldChar w:fldCharType="end"/>
      </w:r>
      <w:r>
        <w:rPr>
          <w:rFonts w:cstheme="majorHAnsi"/>
          <w:kern w:val="0"/>
          <w:lang w:val="en-US"/>
        </w:rPr>
        <w:t xml:space="preserve"> thus creating infection clustering at the landscape level. </w:t>
      </w:r>
      <w:r w:rsidR="00E03307">
        <w:rPr>
          <w:rFonts w:cstheme="majorHAnsi"/>
          <w:kern w:val="0"/>
          <w:lang w:val="en-US"/>
        </w:rPr>
        <w:t xml:space="preserve">For instance, </w:t>
      </w:r>
      <w:r>
        <w:rPr>
          <w:rFonts w:cstheme="majorHAnsi"/>
          <w:kern w:val="0"/>
          <w:lang w:val="en-US"/>
        </w:rPr>
        <w:fldChar w:fldCharType="begin"/>
      </w:r>
      <w:r>
        <w:rPr>
          <w:rFonts w:cstheme="majorHAnsi"/>
          <w:kern w:val="0"/>
          <w:lang w:val="en-US"/>
        </w:rPr>
        <w:instrText xml:space="preserve"> ADDIN ZOTERO_ITEM CSL_CITATION {"citationID":"LE9gGKIL","properties":{"formattedCitation":"(Happel, 2019)","plainCitation":"(Happel, 2019)","dontUpdate":true,"noteIndex":0},"citationItems":[{"id":1456,"uris":["http://zotero.org/groups/2585270/items/RSYS944C"],"itemData":{"id":1456,"type":"article-journal","abstract":"Infections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Pr>
          <w:rFonts w:cstheme="majorHAnsi"/>
          <w:kern w:val="0"/>
          <w:lang w:val="en-US"/>
        </w:rPr>
        <w:fldChar w:fldCharType="separate"/>
      </w:r>
      <w:r>
        <w:rPr>
          <w:rFonts w:cstheme="majorHAnsi"/>
          <w:noProof/>
          <w:kern w:val="0"/>
          <w:lang w:val="en-US"/>
        </w:rPr>
        <w:t>Happel (2019)</w:t>
      </w:r>
      <w:r>
        <w:rPr>
          <w:rFonts w:cstheme="majorHAnsi"/>
          <w:kern w:val="0"/>
          <w:lang w:val="en-US"/>
        </w:rPr>
        <w:fldChar w:fldCharType="end"/>
      </w:r>
      <w:r>
        <w:rPr>
          <w:rFonts w:cstheme="majorHAnsi"/>
          <w:kern w:val="0"/>
          <w:lang w:val="en-US"/>
        </w:rPr>
        <w:t xml:space="preserve"> provided evidence for consistent geographical pattern</w:t>
      </w:r>
      <w:r w:rsidR="00E03307">
        <w:rPr>
          <w:rFonts w:cstheme="majorHAnsi"/>
          <w:kern w:val="0"/>
          <w:lang w:val="en-US"/>
        </w:rPr>
        <w:t>s</w:t>
      </w:r>
      <w:r>
        <w:rPr>
          <w:rFonts w:cstheme="majorHAnsi"/>
          <w:kern w:val="0"/>
          <w:lang w:val="en-US"/>
        </w:rPr>
        <w:t xml:space="preserve"> in the prevalence of trematodes </w:t>
      </w:r>
      <w:r w:rsidR="00E03307">
        <w:rPr>
          <w:rFonts w:cstheme="majorHAnsi"/>
          <w:kern w:val="0"/>
          <w:lang w:val="en-US"/>
        </w:rPr>
        <w:t xml:space="preserve">in fish communities </w:t>
      </w:r>
      <w:r>
        <w:rPr>
          <w:rFonts w:cstheme="majorHAnsi"/>
          <w:kern w:val="0"/>
          <w:lang w:val="en-US"/>
        </w:rPr>
        <w:t xml:space="preserve">between watersheds. </w:t>
      </w:r>
      <w:r>
        <w:rPr>
          <w:rFonts w:cstheme="majorHAnsi"/>
          <w:kern w:val="0"/>
          <w:lang w:val="en-US"/>
        </w:rPr>
        <w:fldChar w:fldCharType="begin"/>
      </w:r>
      <w:r>
        <w:rPr>
          <w:rFonts w:cstheme="majorHAnsi"/>
          <w:kern w:val="0"/>
          <w:lang w:val="en-US"/>
        </w:rPr>
        <w:instrText xml:space="preserve"> ADDIN ZOTERO_ITEM CSL_CITATION {"citationID":"9VZs5HrW","properties":{"formattedCitation":"(Bolnick et al., 2020)","plainCitation":"(Bolnick et al., 2020)","dontUpdate":true,"noteIndex":0},"citationItems":[{"id":1356,"uris":["http://zotero.org/groups/2585270/items/UXFK2ZJ7"],"itemData":{"id":1356,"type":"article-journal","abstract":"A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w:t>
      </w:r>
      <w:r>
        <w:rPr>
          <w:rFonts w:cstheme="majorHAnsi"/>
          <w:kern w:val="0"/>
          <w:lang w:val="en-US"/>
        </w:rPr>
        <w:fldChar w:fldCharType="end"/>
      </w:r>
      <w:r>
        <w:rPr>
          <w:rFonts w:cstheme="majorHAnsi"/>
          <w:kern w:val="0"/>
          <w:lang w:val="en-US"/>
        </w:rPr>
        <w:t xml:space="preserve"> also found that increased distance between waterbodies lead</w:t>
      </w:r>
      <w:r w:rsidR="00E03307">
        <w:rPr>
          <w:rFonts w:cstheme="majorHAnsi"/>
          <w:kern w:val="0"/>
          <w:lang w:val="en-US"/>
        </w:rPr>
        <w:t>s</w:t>
      </w:r>
      <w:r>
        <w:rPr>
          <w:rFonts w:cstheme="majorHAnsi"/>
          <w:kern w:val="0"/>
          <w:lang w:val="en-US"/>
        </w:rPr>
        <w:t xml:space="preserve"> to </w:t>
      </w:r>
      <w:r w:rsidR="00E03307">
        <w:rPr>
          <w:rFonts w:cstheme="majorHAnsi"/>
          <w:kern w:val="0"/>
          <w:lang w:val="en-US"/>
        </w:rPr>
        <w:t xml:space="preserve">greater </w:t>
      </w:r>
      <w:proofErr w:type="spellStart"/>
      <w:r w:rsidR="00E03307">
        <w:rPr>
          <w:rFonts w:cstheme="majorHAnsi"/>
          <w:kern w:val="0"/>
          <w:lang w:val="en-US"/>
        </w:rPr>
        <w:t>differneces</w:t>
      </w:r>
      <w:proofErr w:type="spellEnd"/>
      <w:r w:rsidR="00E03307">
        <w:rPr>
          <w:rFonts w:cstheme="majorHAnsi"/>
          <w:kern w:val="0"/>
          <w:lang w:val="en-US"/>
        </w:rPr>
        <w:t xml:space="preserve"> in</w:t>
      </w:r>
      <w:r>
        <w:rPr>
          <w:rFonts w:cstheme="majorHAnsi"/>
          <w:kern w:val="0"/>
          <w:lang w:val="en-US"/>
        </w:rPr>
        <w:t xml:space="preserve"> parasite community composition in </w:t>
      </w:r>
      <w:proofErr w:type="spellStart"/>
      <w:r>
        <w:rPr>
          <w:rFonts w:cstheme="majorHAnsi"/>
          <w:kern w:val="0"/>
          <w:lang w:val="en-US"/>
        </w:rPr>
        <w:t>threespine</w:t>
      </w:r>
      <w:proofErr w:type="spellEnd"/>
      <w:r>
        <w:rPr>
          <w:rFonts w:cstheme="majorHAnsi"/>
          <w:kern w:val="0"/>
          <w:lang w:val="en-US"/>
        </w:rPr>
        <w:t xml:space="preserve"> stickleback (</w:t>
      </w:r>
      <w:proofErr w:type="spellStart"/>
      <w:r w:rsidRPr="003246AE">
        <w:rPr>
          <w:rFonts w:cstheme="majorHAnsi"/>
          <w:i/>
          <w:iCs/>
          <w:kern w:val="0"/>
          <w:lang w:val="en-US"/>
        </w:rPr>
        <w:t>Gasterosteus</w:t>
      </w:r>
      <w:proofErr w:type="spellEnd"/>
      <w:r w:rsidRPr="003246AE">
        <w:rPr>
          <w:rFonts w:cstheme="majorHAnsi"/>
          <w:i/>
          <w:iCs/>
          <w:kern w:val="0"/>
          <w:lang w:val="en-US"/>
        </w:rPr>
        <w:t xml:space="preserve"> aculeatus</w:t>
      </w:r>
      <w:r>
        <w:rPr>
          <w:rFonts w:cstheme="majorHAnsi"/>
          <w:kern w:val="0"/>
          <w:lang w:val="en-US"/>
        </w:rPr>
        <w:t xml:space="preserve">). </w:t>
      </w:r>
      <w:commentRangeStart w:id="20"/>
      <w:r>
        <w:rPr>
          <w:rFonts w:cstheme="majorHAnsi"/>
          <w:kern w:val="0"/>
          <w:lang w:val="en-US"/>
        </w:rPr>
        <w:t>Waterbodies such as lakes are good natural study systems to investigate scaling effect as they are delimited entities</w:t>
      </w:r>
      <w:r w:rsidR="00E03307">
        <w:rPr>
          <w:rFonts w:cstheme="majorHAnsi"/>
          <w:kern w:val="0"/>
          <w:lang w:val="en-US"/>
        </w:rPr>
        <w:t xml:space="preserve"> which are </w:t>
      </w:r>
      <w:r>
        <w:rPr>
          <w:rFonts w:cstheme="majorHAnsi"/>
          <w:kern w:val="0"/>
          <w:lang w:val="en-US"/>
        </w:rPr>
        <w:t xml:space="preserve">connected </w:t>
      </w:r>
      <w:r w:rsidR="00E03307">
        <w:rPr>
          <w:rFonts w:cstheme="majorHAnsi"/>
          <w:kern w:val="0"/>
          <w:lang w:val="en-US"/>
        </w:rPr>
        <w:t>(</w:t>
      </w:r>
      <w:r>
        <w:rPr>
          <w:rFonts w:cstheme="majorHAnsi"/>
          <w:kern w:val="0"/>
          <w:lang w:val="en-US"/>
        </w:rPr>
        <w:t>or not</w:t>
      </w:r>
      <w:r w:rsidR="00E03307">
        <w:rPr>
          <w:rFonts w:cstheme="majorHAnsi"/>
          <w:kern w:val="0"/>
          <w:lang w:val="en-US"/>
        </w:rPr>
        <w:t>)</w:t>
      </w:r>
      <w:r>
        <w:rPr>
          <w:rFonts w:cstheme="majorHAnsi"/>
          <w:kern w:val="0"/>
          <w:lang w:val="en-US"/>
        </w:rPr>
        <w:t xml:space="preserve"> in space through streams. </w:t>
      </w:r>
      <w:commentRangeEnd w:id="20"/>
      <w:r w:rsidR="00E03307">
        <w:rPr>
          <w:rStyle w:val="Marquedecommentaire"/>
        </w:rPr>
        <w:commentReference w:id="20"/>
      </w:r>
      <w:r w:rsidRPr="00C94835">
        <w:rPr>
          <w:rFonts w:cstheme="majorHAnsi"/>
          <w:kern w:val="0"/>
          <w:lang w:val="en-US"/>
        </w:rPr>
        <w:t xml:space="preserve">Investigating </w:t>
      </w:r>
      <w:r>
        <w:rPr>
          <w:rFonts w:cstheme="majorHAnsi"/>
          <w:kern w:val="0"/>
          <w:lang w:val="en-US"/>
        </w:rPr>
        <w:t xml:space="preserve">a wide range of </w:t>
      </w:r>
      <w:r w:rsidRPr="00C94835">
        <w:rPr>
          <w:rFonts w:cstheme="majorHAnsi"/>
          <w:kern w:val="0"/>
          <w:lang w:val="en-US"/>
        </w:rPr>
        <w:t xml:space="preserve">predictors has the potential to enlighten processes driving infection </w:t>
      </w:r>
      <w:r>
        <w:rPr>
          <w:rFonts w:cstheme="majorHAnsi"/>
          <w:kern w:val="0"/>
          <w:lang w:val="en-US"/>
        </w:rPr>
        <w:t xml:space="preserve">clusters </w:t>
      </w:r>
      <w:r w:rsidRPr="00C94835">
        <w:rPr>
          <w:rFonts w:cstheme="majorHAnsi"/>
          <w:kern w:val="0"/>
          <w:lang w:val="en-US"/>
        </w:rPr>
        <w:t>(</w:t>
      </w:r>
      <w:r>
        <w:rPr>
          <w:rFonts w:cstheme="majorHAnsi"/>
          <w:kern w:val="0"/>
          <w:lang w:val="en-US"/>
        </w:rPr>
        <w:t xml:space="preserve">i.e., </w:t>
      </w:r>
      <w:r w:rsidRPr="00C94835">
        <w:rPr>
          <w:rFonts w:cstheme="majorHAnsi"/>
          <w:kern w:val="0"/>
          <w:lang w:val="en-US"/>
        </w:rPr>
        <w:t xml:space="preserve">infection hotspots) within a system that appears homogenous </w:t>
      </w:r>
      <w:r w:rsidRPr="00C94835">
        <w:rPr>
          <w:rFonts w:cstheme="majorHAnsi"/>
          <w:kern w:val="0"/>
          <w:lang w:val="en-US"/>
        </w:rPr>
        <w:fldChar w:fldCharType="begin"/>
      </w:r>
      <w:r w:rsidRPr="00C94835">
        <w:rPr>
          <w:rFonts w:cstheme="majorHAnsi"/>
          <w:kern w:val="0"/>
          <w:lang w:val="en-US"/>
        </w:rPr>
        <w:instrText xml:space="preserve"> ADDIN ZOTERO_ITEM CSL_CITATION {"citationID":"buOxsquE","properties":{"formattedCitation":"(Bolnick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Pr="00C94835">
        <w:rPr>
          <w:rFonts w:cstheme="majorHAnsi"/>
          <w:kern w:val="0"/>
          <w:lang w:val="en-US"/>
        </w:rPr>
        <w:fldChar w:fldCharType="separate"/>
      </w:r>
      <w:r w:rsidRPr="00C94835">
        <w:rPr>
          <w:rFonts w:cstheme="majorHAnsi"/>
          <w:noProof/>
          <w:kern w:val="0"/>
          <w:lang w:val="en-US"/>
        </w:rPr>
        <w:t>(Bolnick et al., 2020)</w:t>
      </w:r>
      <w:r w:rsidRPr="00C94835">
        <w:rPr>
          <w:rFonts w:cstheme="majorHAnsi"/>
          <w:kern w:val="0"/>
          <w:lang w:val="en-US"/>
        </w:rPr>
        <w:fldChar w:fldCharType="end"/>
      </w:r>
      <w:r>
        <w:rPr>
          <w:rFonts w:cstheme="majorHAnsi"/>
          <w:kern w:val="0"/>
          <w:lang w:val="en-US"/>
        </w:rPr>
        <w:t xml:space="preserve">. Consequently, a complete ecological perspective on host-parasite systems must incorporate abiotic, biotic and spatial ecosystem elements to highlight mechanisms shaping patterns </w:t>
      </w:r>
      <w:r w:rsidRPr="00C927AC">
        <w:rPr>
          <w:rFonts w:cstheme="majorHAnsi"/>
          <w:kern w:val="0"/>
          <w:lang w:val="en-US"/>
        </w:rPr>
        <w:t>of infection</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{"citationID":"1NfRywro","properties":{"formattedCitation":"(Bolnick et al., 2020; Cohen et al., 2016)","plainCitation":"(Bolnick et al., 2020; Cohen et al., 2016)","noteIndex":0},"citationItems":[{"id":1356,"uris":["http://zotero.org/groups/2585270/items/UXFK2ZJ7"],"itemData":{"id":1356,"type":"article-journal","abstract":"A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 Cohen et al., 2016)</w:t>
      </w:r>
      <w:r>
        <w:rPr>
          <w:rFonts w:cstheme="majorHAnsi"/>
          <w:kern w:val="0"/>
          <w:lang w:val="en-US"/>
        </w:rPr>
        <w:fldChar w:fldCharType="end"/>
      </w:r>
      <w:r>
        <w:rPr>
          <w:rFonts w:cstheme="majorHAnsi"/>
          <w:kern w:val="0"/>
          <w:lang w:val="en-US"/>
        </w:rPr>
        <w:t xml:space="preserve">. </w:t>
      </w:r>
    </w:p>
    <w:p w14:paraId="298A3391" w14:textId="77777777" w:rsidR="005C08E1" w:rsidRDefault="005C08E1" w:rsidP="005C08E1">
      <w:pPr>
        <w:autoSpaceDE w:val="0"/>
        <w:autoSpaceDN w:val="0"/>
        <w:adjustRightInd w:val="0"/>
        <w:spacing w:line="360" w:lineRule="auto"/>
        <w:jc w:val="both"/>
        <w:rPr>
          <w:rFonts w:cstheme="majorHAnsi"/>
          <w:kern w:val="0"/>
          <w:lang w:val="en-US"/>
        </w:rPr>
      </w:pPr>
    </w:p>
    <w:p w14:paraId="35E9160C" w14:textId="76BC6397" w:rsidR="005C08E1" w:rsidRDefault="00470C9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Sampling wild populations is often a</w:t>
      </w:r>
      <w:r w:rsidR="005C08E1">
        <w:rPr>
          <w:rFonts w:cstheme="majorHAnsi"/>
          <w:kern w:val="0"/>
          <w:lang w:val="en-US"/>
        </w:rPr>
        <w:t xml:space="preserve"> tradeoff between minimizing </w:t>
      </w:r>
      <w:r>
        <w:rPr>
          <w:rFonts w:cstheme="majorHAnsi"/>
          <w:kern w:val="0"/>
          <w:lang w:val="en-US"/>
        </w:rPr>
        <w:t xml:space="preserve">the </w:t>
      </w:r>
      <w:r w:rsidR="005C08E1">
        <w:rPr>
          <w:rFonts w:cstheme="majorHAnsi"/>
          <w:kern w:val="0"/>
          <w:lang w:val="en-US"/>
        </w:rPr>
        <w:t xml:space="preserve">stress of focal species and </w:t>
      </w:r>
      <w:r>
        <w:rPr>
          <w:rFonts w:cstheme="majorHAnsi"/>
          <w:kern w:val="0"/>
          <w:lang w:val="en-US"/>
        </w:rPr>
        <w:t xml:space="preserve">the </w:t>
      </w:r>
      <w:r w:rsidR="005C08E1">
        <w:rPr>
          <w:rFonts w:cstheme="majorHAnsi"/>
          <w:kern w:val="0"/>
          <w:lang w:val="en-US"/>
        </w:rPr>
        <w:t xml:space="preserve">impact of </w:t>
      </w:r>
      <w:r>
        <w:rPr>
          <w:rFonts w:cstheme="majorHAnsi"/>
          <w:kern w:val="0"/>
          <w:lang w:val="en-US"/>
        </w:rPr>
        <w:t xml:space="preserve">sampling techniques on </w:t>
      </w:r>
      <w:r w:rsidR="005C08E1">
        <w:rPr>
          <w:rFonts w:cstheme="majorHAnsi"/>
          <w:kern w:val="0"/>
          <w:lang w:val="en-US"/>
        </w:rPr>
        <w:t xml:space="preserve">natural habitats while generating accurate estimates of populations and communities when designing their sampling protocols. </w:t>
      </w:r>
      <w:commentRangeStart w:id="21"/>
      <w:r w:rsidR="005C08E1">
        <w:rPr>
          <w:rFonts w:cstheme="majorHAnsi"/>
          <w:kern w:val="0"/>
          <w:lang w:val="en-US"/>
        </w:rPr>
        <w:t xml:space="preserve">Precision </w:t>
      </w:r>
      <w:commentRangeEnd w:id="21"/>
      <w:r w:rsidR="00E109E6">
        <w:rPr>
          <w:rStyle w:val="Marquedecommentaire"/>
        </w:rPr>
        <w:commentReference w:id="21"/>
      </w:r>
      <w:r w:rsidR="005C08E1">
        <w:rPr>
          <w:rFonts w:cstheme="majorHAnsi"/>
          <w:kern w:val="0"/>
          <w:lang w:val="en-US"/>
        </w:rPr>
        <w:t xml:space="preserve">of population parameters (e.g., abundance, recruitment, age classes, sex-ratio) can then be influenced by the sampling method and/or the sampling effort (i.e., the number of sampling). For example, </w:t>
      </w:r>
      <w:r w:rsidR="005C08E1">
        <w:rPr>
          <w:rFonts w:cstheme="majorHAnsi"/>
          <w:kern w:val="0"/>
          <w:lang w:val="en-US"/>
        </w:rPr>
        <w:fldChar w:fldCharType="begin"/>
      </w:r>
      <w:r w:rsidR="005C08E1">
        <w:rPr>
          <w:rFonts w:cstheme="majorHAnsi"/>
          <w:kern w:val="0"/>
          <w:lang w:val="en-US"/>
        </w:rPr>
        <w:instrText xml:space="preserve"> ADDIN ZOTERO_ITEM CSL_CITATION {"citationID":"wh85itL5","properties":{"formattedCitation":"(Khaemba et al., 2001)","plainCitation":"(Khaemba et al., 2001)","dontUpdate":true,"noteIndex":0},"citationItems":[{"id":7635,"uris":["http://zotero.org/groups/2585270/items/LXVWK6FL"],"itemData":{"id":7635,"type":"article-journal","abstract":"This paper compares the distribution, sampling and estimation of abundance for two animal species in an African ecosystem by means of an intensive simulation of the sampling process under a geographical information system (GIS) environment. It focuses on systematic and random sampling designs, commonly used in wildlife surveys, comparing their performance to an adaptive design at three increasing sampling intensities, using the root mean square errors (RMSE). It further assesses the impact of sampling designs and intensities on estimates of population parameters. The simulation is based on data collected during a prior survey, in which geographical locations of all observed animals were recorded. This provides more detailed data than that usually available from transect surveys. The results show precision of estimates to increase with increasing sampling intensity, while no significant differences are observed between estimates obtained under random and systematic designs. An increase in precision is observed for the adaptive design, thereby validating the use of this design for sampling clustered populations. The study illustrates the benefits of combining statistical methods with GIS techniques to increase insight into wildlife population dynamics.","container-title":"African Journal of Ecology","DOI":"10.1046/j.0141-6707.2001.00329.x","ISSN":"1365-2028","issue":"4","language":"en","note":"_eprint: https://onlinelibrary.wiley.com/doi/pdf/10.1046/j.0141-6707.2001.00329.x","page":"374-382","source":"Wiley Online Library","title":"Empirically simulated study to compare and validate sampling methods used in aerial surveys of wildlife populations","volume":"39","author":[{"family":"Khaemba","given":"Wilson Mwale"},{"family":"Stein","given":"Alfred"},{"family":"Rasch","given":"Dieter"},{"family":"De Leeuw","given":"Jan"},{"family":"Georgiadis","given":"Nick"}],"issued":{"date-parts":[["2001"]]}}}],"schema":"https://github.com/citation-style-language/schema/raw/master/csl-citation.json"}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Khaemba et al., (2001)</w:t>
      </w:r>
      <w:r w:rsidR="005C08E1">
        <w:rPr>
          <w:rFonts w:cstheme="majorHAnsi"/>
          <w:kern w:val="0"/>
          <w:lang w:val="en-US"/>
        </w:rPr>
        <w:fldChar w:fldCharType="end"/>
      </w:r>
      <w:r w:rsidR="005C08E1">
        <w:rPr>
          <w:rFonts w:cstheme="majorHAnsi"/>
          <w:kern w:val="0"/>
          <w:lang w:val="en-US"/>
        </w:rPr>
        <w:t xml:space="preserve"> simulated three sampling designs based on empirical data and showed that the </w:t>
      </w:r>
      <w:r w:rsidR="005C08E1">
        <w:rPr>
          <w:rFonts w:cstheme="majorHAnsi"/>
          <w:kern w:val="0"/>
          <w:lang w:val="en-US"/>
        </w:rPr>
        <w:lastRenderedPageBreak/>
        <w:t>intensity of sampling (</w:t>
      </w:r>
      <w:r w:rsidR="00E109E6">
        <w:rPr>
          <w:rFonts w:cstheme="majorHAnsi"/>
          <w:kern w:val="0"/>
          <w:lang w:val="en-US"/>
        </w:rPr>
        <w:t xml:space="preserve">i.e. </w:t>
      </w:r>
      <w:r w:rsidR="005C08E1">
        <w:rPr>
          <w:rFonts w:cstheme="majorHAnsi"/>
          <w:kern w:val="0"/>
          <w:lang w:val="en-US"/>
        </w:rPr>
        <w:t xml:space="preserve">the closeness of </w:t>
      </w:r>
      <w:r w:rsidR="00E109E6">
        <w:rPr>
          <w:rFonts w:cstheme="majorHAnsi"/>
          <w:kern w:val="0"/>
          <w:lang w:val="en-US"/>
        </w:rPr>
        <w:t xml:space="preserve">the </w:t>
      </w:r>
      <w:r w:rsidR="005C08E1">
        <w:rPr>
          <w:rFonts w:cstheme="majorHAnsi"/>
          <w:kern w:val="0"/>
          <w:lang w:val="en-US"/>
        </w:rPr>
        <w:t>transects) improved</w:t>
      </w:r>
      <w:r w:rsidR="00E109E6">
        <w:rPr>
          <w:rFonts w:cstheme="majorHAnsi"/>
          <w:kern w:val="0"/>
          <w:lang w:val="en-US"/>
        </w:rPr>
        <w:t xml:space="preserve"> the</w:t>
      </w:r>
      <w:r w:rsidR="005C08E1">
        <w:rPr>
          <w:rFonts w:cstheme="majorHAnsi"/>
          <w:kern w:val="0"/>
          <w:lang w:val="en-US"/>
        </w:rPr>
        <w:t xml:space="preserve"> precision of the estimated population in all three designs. </w:t>
      </w:r>
      <w:commentRangeStart w:id="22"/>
      <w:r w:rsidR="005C08E1">
        <w:rPr>
          <w:rFonts w:cstheme="majorHAnsi"/>
          <w:kern w:val="0"/>
          <w:lang w:val="en-US"/>
        </w:rPr>
        <w:t xml:space="preserve">Sampling methods can introduce bias into estimates based on animal personality and behavior </w:t>
      </w:r>
      <w:r w:rsidR="005C08E1">
        <w:rPr>
          <w:rFonts w:cstheme="majorHAnsi"/>
          <w:kern w:val="0"/>
          <w:lang w:val="en-US"/>
        </w:rPr>
        <w:fldChar w:fldCharType="begin"/>
      </w:r>
      <w:r w:rsidR="005C08E1">
        <w:rPr>
          <w:rFonts w:cstheme="majorHAnsi"/>
          <w:kern w:val="0"/>
          <w:lang w:val="en-US"/>
        </w:rPr>
        <w:instrText xml:space="preserve"> ADDIN ZOTERO_ITEM CSL_CITATION {"citationID":"VAuU7YMe","properties":{"formattedCitation":"(Biro &amp; Dingemanse, 2009)","plainCitation":"(Biro &amp; Dingemanse, 2009)","noteIndex":0},"citationItems":[{"id":7689,"uris":["http://zotero.org/groups/2585270/items/4XNJYCJW"],"itemData":{"id":7689,"type":"article-journal","container-title":"Trends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(Biro &amp; Dingemanse, 2009)</w:t>
      </w:r>
      <w:r w:rsidR="005C08E1">
        <w:rPr>
          <w:rFonts w:cstheme="majorHAnsi"/>
          <w:kern w:val="0"/>
          <w:lang w:val="en-US"/>
        </w:rPr>
        <w:fldChar w:fldCharType="end"/>
      </w:r>
      <w:r w:rsidR="005C08E1">
        <w:rPr>
          <w:rFonts w:cstheme="majorHAnsi"/>
          <w:kern w:val="0"/>
          <w:lang w:val="en-US"/>
        </w:rPr>
        <w:t xml:space="preserve">. Animal personality is often described on a shy-bold continuum that influences risk-driven decision </w:t>
      </w:r>
      <w:r w:rsidR="005C08E1">
        <w:rPr>
          <w:rFonts w:cstheme="majorHAnsi"/>
          <w:kern w:val="0"/>
          <w:lang w:val="en-US"/>
        </w:rPr>
        <w:fldChar w:fldCharType="begin"/>
      </w:r>
      <w:r w:rsidR="005C08E1">
        <w:rPr>
          <w:rFonts w:cstheme="majorHAnsi"/>
          <w:kern w:val="0"/>
          <w:lang w:val="en-US"/>
        </w:rPr>
        <w:instrText xml:space="preserve"> ADDIN ZOTERO_ITEM CSL_CITATION {"citationID":"Igd3lI74","properties":{"formattedCitation":"(Wilson et al., 1993)","plainCitation":"(Wilson et al., 1993)","noteIndex":0},"citationItems":[{"id":3411,"uris":["http://zotero.org/groups/2585270/items/KVMBMIUX"],"itemData":{"id":3411,"type":"article-journal","abstract":"The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(Wilson et al., 1993)</w:t>
      </w:r>
      <w:r w:rsidR="005C08E1">
        <w:rPr>
          <w:rFonts w:cstheme="majorHAnsi"/>
          <w:kern w:val="0"/>
          <w:lang w:val="en-US"/>
        </w:rPr>
        <w:fldChar w:fldCharType="end"/>
      </w:r>
      <w:r w:rsidR="005C08E1">
        <w:rPr>
          <w:rFonts w:cstheme="majorHAnsi"/>
          <w:kern w:val="0"/>
          <w:lang w:val="en-US"/>
        </w:rPr>
        <w:t>, on what relies on a lot of detection methods used in the field. For example, a study on the black rat (</w:t>
      </w:r>
      <w:proofErr w:type="spellStart"/>
      <w:r w:rsidR="005C08E1" w:rsidRPr="00A2535A">
        <w:rPr>
          <w:rFonts w:cstheme="majorHAnsi"/>
          <w:i/>
          <w:iCs/>
          <w:kern w:val="0"/>
          <w:lang w:val="en-US"/>
        </w:rPr>
        <w:t>Ruttus</w:t>
      </w:r>
      <w:proofErr w:type="spellEnd"/>
      <w:r w:rsidR="005C08E1" w:rsidRPr="00A2535A">
        <w:rPr>
          <w:rFonts w:cstheme="majorHAnsi"/>
          <w:i/>
          <w:iCs/>
          <w:kern w:val="0"/>
          <w:lang w:val="en-US"/>
        </w:rPr>
        <w:t xml:space="preserve"> </w:t>
      </w:r>
      <w:proofErr w:type="spellStart"/>
      <w:r w:rsidR="005C08E1" w:rsidRPr="00A2535A">
        <w:rPr>
          <w:rFonts w:cstheme="majorHAnsi"/>
          <w:i/>
          <w:iCs/>
          <w:kern w:val="0"/>
          <w:lang w:val="en-US"/>
        </w:rPr>
        <w:t>rattus</w:t>
      </w:r>
      <w:proofErr w:type="spellEnd"/>
      <w:r w:rsidR="005C08E1">
        <w:rPr>
          <w:rFonts w:cstheme="majorHAnsi"/>
          <w:kern w:val="0"/>
          <w:lang w:val="en-US"/>
        </w:rPr>
        <w:t xml:space="preserve">) showed that sampling devices that required a higher level of intimacy detected fewer individuals, as the perceived risk gets higher the closer they got to the traps thus creating a “personality filtering” favoring sampling of bold individuals </w:t>
      </w:r>
      <w:r w:rsidR="005C08E1">
        <w:rPr>
          <w:rFonts w:cstheme="majorHAnsi"/>
          <w:kern w:val="0"/>
          <w:lang w:val="en-US"/>
        </w:rPr>
        <w:fldChar w:fldCharType="begin"/>
      </w:r>
      <w:r w:rsidR="005C08E1">
        <w:rPr>
          <w:rFonts w:cstheme="majorHAnsi"/>
          <w:kern w:val="0"/>
          <w:lang w:val="en-US"/>
        </w:rPr>
        <w:instrText xml:space="preserve"> ADDIN ZOTERO_ITEM CSL_CITATION {"citationID":"cb9GfCih","properties":{"formattedCitation":"(Johnstone et al., 2021)","plainCitation":"(Johnstone et al., 2021)","noteIndex":0},"citationItems":[{"id":7683,"uris":["http://zotero.org/groups/2585270/items/WWJX4DIG"],"itemData":{"id":7683,"type":"article-journal","abstract":"Detecting small mammal species for wildlife research and management typically depends on animals deciding to engage with a device, for instance, by entering a trap. While some animals engage and are detected, others do not, and we often lack a mechanistic understanding of what drives these decisions. As trappability can be influenced by traits of personality, personality has high potential to similarly influence detection success for non-capture devices (chew-track cards, tracking tunnels, etc.). We present a conceptual model of the detection process where animal behaviours which are detected by different devices are grouped into tiers based on the degree of intimacy with a device (e.g., approach, interact, enter). Each tier is associated with an increase in the perceived danger of engaging with a device, and an increase in the potential for personality bias. To test this model, we first surveyed 36 populations of free-living black rats (Rattus rattus), a global pest species, to uniquely mark individuals (n = 128) and quantify personality traits. We then filmed rat behaviour at novel tracking tunnels with different risk-reward treatments. As predicted, detection biases were driven by personality, the bias increased with each tier and differed between the risk treatments. Our findings suggest that personality biases are not limited to live-capture traps but are widespread across devices which detect specific animal behaviours. In showing that biases can be predictable, we also show biases can be managed. We recommend that studies involving small mammal sampling report on steps taken to manage a personality-driven bias.","container-title":"Oecologia","DOI":"10.1007/s00442-021-05021-7","ISSN":"1432-1939","issue":"1","journalAbbreviation":"Oecologia","language":"en","page":"117-127","source":"Springer Link","title":"Behavioural drivers of survey bias: interactive effects of personality, the perceived risk and device properties","title-short":"Behavioural drivers of survey bias","volume":"197","author":[{"family":"Johnstone","given":"Kyla C."},{"family":"McArthur","given":"Clare"},{"family":"Banks","given":"Peter B."}],"issued":{"date-parts":[["2021",9,1]]}}}],"schema":"https://github.com/citation-style-language/schema/raw/master/csl-citation.json"}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(Johnstone et al., 2021)</w:t>
      </w:r>
      <w:r w:rsidR="005C08E1">
        <w:rPr>
          <w:rFonts w:cstheme="majorHAnsi"/>
          <w:kern w:val="0"/>
          <w:lang w:val="en-US"/>
        </w:rPr>
        <w:fldChar w:fldCharType="end"/>
      </w:r>
      <w:r w:rsidR="005C08E1">
        <w:rPr>
          <w:rFonts w:cstheme="majorHAnsi"/>
          <w:kern w:val="0"/>
          <w:lang w:val="en-US"/>
        </w:rPr>
        <w:t xml:space="preserve">. </w:t>
      </w:r>
      <w:proofErr w:type="spellStart"/>
      <w:r w:rsidR="005C08E1">
        <w:rPr>
          <w:rFonts w:cstheme="majorHAnsi"/>
          <w:kern w:val="0"/>
          <w:lang w:val="en-US"/>
        </w:rPr>
        <w:t>Trappability</w:t>
      </w:r>
      <w:proofErr w:type="spellEnd"/>
      <w:r w:rsidR="005C08E1">
        <w:rPr>
          <w:rFonts w:cstheme="majorHAnsi"/>
          <w:kern w:val="0"/>
          <w:lang w:val="en-US"/>
        </w:rPr>
        <w:t xml:space="preserve"> in aquatic habitats follow the same pattern. In </w:t>
      </w:r>
      <w:r w:rsidR="005C08E1">
        <w:rPr>
          <w:rFonts w:cstheme="majorHAnsi"/>
          <w:kern w:val="0"/>
          <w:lang w:val="en-US"/>
        </w:rPr>
        <w:fldChar w:fldCharType="begin"/>
      </w:r>
      <w:r w:rsidR="005C08E1">
        <w:rPr>
          <w:rFonts w:cstheme="majorHAnsi"/>
          <w:kern w:val="0"/>
          <w:lang w:val="en-US"/>
        </w:rPr>
        <w:instrText xml:space="preserve"> ADDIN ZOTERO_ITEM CSL_CITATION {"citationID":"Ik3r4w38","properties":{"formattedCitation":"(Biro &amp; Post, 2008)","plainCitation":"(Biro &amp; Post, 2008)","dontUpdate":true,"noteIndex":0},"citationItems":[{"id":7707,"uris":["http://zotero.org/groups/2585270/items/KNSUWEM6"],"itemData":{"id":7707,"type":"article-journal","abstract":"The possibility for fishery-induced evolution of life history traits is an important but unresolved issue for exploited fish populations. Because fisheries tend to select and remove the largest individuals, there is the evolutionary potential for lasting effects on fish production and productivity. Size selection represents an indirect mechanism of selection against rapid growth rate, because individual fish may be large because of rapid growth or because of slow growth but old age. The possibility for direct selection on growth rate, whereby fast-growing genotypes are more vulnerable to fishing irrespective of their size, is unexplored. In this scenario, faster-growing genotypes may be more vulnerable to fishing because of greater appetite and correspondingly greater feeding-related activity rates and boldness that could increase encounter with fishing gear and vulnerability to it. In a realistic whole-lake experiment, we show that fast-growing fish genotypes are harvested at three times the rate of the slow-growing genotypes within two replicate lake populations. Overall, 50% of fast-growing individuals were harvested compared with 30% of slow-growing individuals, independent of body size. Greater harvest of fast-growing genotypes was attributable to their greater behavioral vulnerability, being more active and bold. Given that growth is heritable in fishes, we speculate that evolution of slower growth rates attributable to behavioral vulnerability may be widespread in harvested fish populations. Our results indicate that commonly used minimum size-limits will not prevent overexploitation of fast-growing genotypes and individuals because of size-independent growth-rate selection by fishing.","container-title":"Proceedings of the National Academy of Sciences of the United States of America","DOI":"10.1073/pnas.0708159105","ISSN":"0027-8424","issue":"8","journalAbbreviation":"Proc Natl Acad Sci U S A","note":"PMID: 18299567\nPMCID: PMC2268560","page":"2919-2922","source":"PubMed Central","title":"Rapid depletion of genotypes with fast growth and bold personality traits from harvested fish populations","volume":"105","author":[{"family":"Biro","given":"Peter A."},{"family":"Post","given":"John R."}],"issued":{"date-parts":[["2008",2,26]]}}}],"schema":"https://github.com/citation-style-language/schema/raw/master/csl-citation.json"}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Biro &amp; Post, (2008)</w:t>
      </w:r>
      <w:r w:rsidR="005C08E1">
        <w:rPr>
          <w:rFonts w:cstheme="majorHAnsi"/>
          <w:kern w:val="0"/>
          <w:lang w:val="en-US"/>
        </w:rPr>
        <w:fldChar w:fldCharType="end"/>
      </w:r>
      <w:r w:rsidR="005C08E1">
        <w:rPr>
          <w:rFonts w:cstheme="majorHAnsi"/>
          <w:kern w:val="0"/>
          <w:lang w:val="en-US"/>
        </w:rPr>
        <w:t xml:space="preserve">, bold rainbow trout were caught three times as often as shy individuals in gillnets. </w:t>
      </w:r>
      <w:commentRangeEnd w:id="22"/>
      <w:r w:rsidR="004657E7">
        <w:rPr>
          <w:rStyle w:val="Marquedecommentaire"/>
        </w:rPr>
        <w:commentReference w:id="22"/>
      </w:r>
      <w:r w:rsidR="005C08E1">
        <w:rPr>
          <w:rFonts w:cstheme="majorHAnsi"/>
          <w:kern w:val="0"/>
          <w:lang w:val="en-US"/>
        </w:rPr>
        <w:t xml:space="preserve">Thus, estimations based on empirical surveys are context-dependent on how the methodology used is personality-biased. Although it has not thoroughly been investigated yet, there is no reason indicating different outcomes for estimates of infection parameters in the wild. A study on the chronic wasting disease in deer species showed that the survey method used to estimate the disease prevalence can lead to overestimation or underestimation of the true infection parameter </w:t>
      </w:r>
      <w:r w:rsidR="005C08E1">
        <w:rPr>
          <w:rFonts w:cstheme="majorHAnsi"/>
          <w:kern w:val="0"/>
          <w:lang w:val="en-US"/>
        </w:rPr>
        <w:fldChar w:fldCharType="begin"/>
      </w:r>
      <w:r w:rsidR="005C08E1">
        <w:rPr>
          <w:rFonts w:cstheme="majorHAnsi"/>
          <w:kern w:val="0"/>
          <w:lang w:val="en-US"/>
        </w:rPr>
        <w:instrText xml:space="preserve"> ADDIN ZOTERO_ITEM CSL_CITATION {"citationID":"JDihBf6j","properties":{"formattedCitation":"(Nusser et al., 2008)","plainCitation":"(Nusser et al., 2008)","noteIndex":0},"citationItems":[{"id":7655,"uris":["http://zotero.org/groups/2585270/items/CGTXJBRG"],"itemData":{"id":7655,"type":"article-journal","abstract":"Disease surveillance in wildlife populations involves detecting the presence of a disease, characterizing its prevalence and spread, and subsequent monitoring. A probability sample of animals selected from the population and corresponding estimators of disease prevalence and detection provide estimates with quantifiable statistical properties, but this approach is rarely used. Although wildlife scientists often assume probability sampling and random disease distributions to calculate sample sizes, convenience samples (i.e., samples of readily available animals) are typically used, and disease distributions are rarely random. We demonstrate how landscape-based simulation can be used to explore properties of estimators from convenience samples in relation to probability samples. We used simulation methods to model what is known about the habitat pre</w:instrText>
      </w:r>
      <w:r w:rsidR="005C08E1" w:rsidRPr="00B608BE">
        <w:rPr>
          <w:rFonts w:cstheme="majorHAnsi"/>
          <w:kern w:val="0"/>
        </w:rPr>
        <w:instrText>ferences of the wildlife population, the disease distribution, and the potential biases of the convenience-sample approac</w:instrText>
      </w:r>
      <w:r w:rsidR="005C08E1" w:rsidRPr="00EC6C20">
        <w:rPr>
          <w:rFonts w:cstheme="majorHAnsi"/>
          <w:kern w:val="0"/>
        </w:rPr>
        <w:instrText xml:space="preserve">h. Using chronic wasting disease in free-ranging deer (Odocoileus virginianus) as a simple illustration, we show that using probability sample designs with appropriate estimators provides unbiased surveillance parameter estimates but that the selection bias and coverage errors associated with convenience samples can lead to biased and misleading results. We also suggest practical alternatives to convenience samples that mix probability and convenience sampling. For example, a sample of land areas can be selected using a probability design that oversamples areas with larger animal populations, followed by harvesting of individual animals within sampled areas using a convenience sampling method.","container-title":"The Journal of Wildlife Management","DOI":"10.2193/2007-317","ISSN":"1937-2817","issue":"1","language":"en","license":"2008 The Wildlife Society","note":"_eprint: https://onlinelibrary.wiley.com/doi/pdf/10.2193/2007-317","page":"52-60","source":"Wiley Online Library","title":"Sampling Considerations for Disease Surveillance in Wildlife Populations","volume":"72","author":[{"family":"Nusser","given":"Sarah M."},{"family":"Clark","given":"William R."},{"family":"Otis","given":"David L."},{"family":"Huang","given":"Ling"}],"issued":{"date-parts":[["2008"]]}}}],"schema":"https://github.com/citation-style-language/schema/raw/master/csl-citation.json"} </w:instrText>
      </w:r>
      <w:r w:rsidR="005C08E1">
        <w:rPr>
          <w:rFonts w:cstheme="majorHAnsi"/>
          <w:kern w:val="0"/>
          <w:lang w:val="en-US"/>
        </w:rPr>
        <w:fldChar w:fldCharType="separate"/>
      </w:r>
      <w:r w:rsidR="005C08E1" w:rsidRPr="00EC6C20">
        <w:rPr>
          <w:rFonts w:cstheme="majorHAnsi"/>
          <w:noProof/>
          <w:kern w:val="0"/>
        </w:rPr>
        <w:t>(Nusser et al., 2008)</w:t>
      </w:r>
      <w:r w:rsidR="005C08E1">
        <w:rPr>
          <w:rFonts w:cstheme="majorHAnsi"/>
          <w:kern w:val="0"/>
          <w:lang w:val="en-US"/>
        </w:rPr>
        <w:fldChar w:fldCharType="end"/>
      </w:r>
      <w:r w:rsidR="005C08E1" w:rsidRPr="00EC6C20">
        <w:rPr>
          <w:rFonts w:cstheme="majorHAnsi"/>
          <w:kern w:val="0"/>
        </w:rPr>
        <w:t xml:space="preserve">. </w:t>
      </w:r>
      <w:r w:rsidR="005C08E1">
        <w:rPr>
          <w:rFonts w:cstheme="majorHAnsi"/>
          <w:kern w:val="0"/>
          <w:lang w:val="en-US"/>
        </w:rPr>
        <w:fldChar w:fldCharType="begin"/>
      </w:r>
      <w:r w:rsidR="005C08E1">
        <w:rPr>
          <w:rFonts w:cstheme="majorHAnsi"/>
          <w:kern w:val="0"/>
        </w:rPr>
        <w:instrText xml:space="preserve"> ADDIN ZOTERO_ITEM CSL_CITATION {"citationID":"zTmrHw3s","properties":{"formattedCitation":"(Wilson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005C08E1" w:rsidRPr="0019100E">
        <w:rPr>
          <w:rFonts w:cstheme="majorHAnsi"/>
          <w:kern w:val="0"/>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kern w:val="0"/>
          <w:lang w:val="en-US"/>
        </w:rPr>
        <w:fldChar w:fldCharType="separate"/>
      </w:r>
      <w:r w:rsidR="005C08E1" w:rsidRPr="0019100E">
        <w:rPr>
          <w:rFonts w:cstheme="majorHAnsi"/>
          <w:noProof/>
          <w:kern w:val="0"/>
        </w:rPr>
        <w:t>Wilson et al. (1993)</w:t>
      </w:r>
      <w:r w:rsidR="005C08E1">
        <w:rPr>
          <w:rFonts w:cstheme="majorHAnsi"/>
          <w:kern w:val="0"/>
          <w:lang w:val="en-US"/>
        </w:rPr>
        <w:fldChar w:fldCharType="end"/>
      </w:r>
      <w:r w:rsidR="005C08E1" w:rsidRPr="0019100E">
        <w:rPr>
          <w:rFonts w:cstheme="majorHAnsi"/>
          <w:kern w:val="0"/>
        </w:rPr>
        <w:t xml:space="preserve"> </w:t>
      </w:r>
      <w:proofErr w:type="spellStart"/>
      <w:r w:rsidR="005C08E1" w:rsidRPr="0019100E">
        <w:rPr>
          <w:rFonts w:cstheme="majorHAnsi"/>
          <w:kern w:val="0"/>
        </w:rPr>
        <w:t>also</w:t>
      </w:r>
      <w:proofErr w:type="spellEnd"/>
      <w:r w:rsidR="005C08E1" w:rsidRPr="0019100E">
        <w:rPr>
          <w:rFonts w:cstheme="majorHAnsi"/>
          <w:kern w:val="0"/>
        </w:rPr>
        <w:t xml:space="preserve"> </w:t>
      </w:r>
      <w:proofErr w:type="spellStart"/>
      <w:r w:rsidR="005C08E1" w:rsidRPr="0019100E">
        <w:rPr>
          <w:rFonts w:cstheme="majorHAnsi"/>
          <w:kern w:val="0"/>
        </w:rPr>
        <w:t>observed</w:t>
      </w:r>
      <w:proofErr w:type="spellEnd"/>
      <w:r w:rsidR="005C08E1" w:rsidRPr="0019100E">
        <w:rPr>
          <w:rFonts w:cstheme="majorHAnsi"/>
          <w:kern w:val="0"/>
        </w:rPr>
        <w:t xml:space="preserve"> </w:t>
      </w:r>
      <w:proofErr w:type="spellStart"/>
      <w:r w:rsidR="005C08E1" w:rsidRPr="0019100E">
        <w:rPr>
          <w:rFonts w:cstheme="majorHAnsi"/>
          <w:kern w:val="0"/>
        </w:rPr>
        <w:t>different</w:t>
      </w:r>
      <w:proofErr w:type="spellEnd"/>
      <w:r w:rsidR="005C08E1" w:rsidRPr="0019100E">
        <w:rPr>
          <w:rFonts w:cstheme="majorHAnsi"/>
          <w:kern w:val="0"/>
        </w:rPr>
        <w:t xml:space="preserve"> infection </w:t>
      </w:r>
      <w:proofErr w:type="spellStart"/>
      <w:r w:rsidR="005C08E1" w:rsidRPr="0019100E">
        <w:rPr>
          <w:rFonts w:cstheme="majorHAnsi"/>
          <w:kern w:val="0"/>
        </w:rPr>
        <w:t>levels</w:t>
      </w:r>
      <w:proofErr w:type="spellEnd"/>
      <w:r w:rsidR="005C08E1" w:rsidRPr="0019100E">
        <w:rPr>
          <w:rFonts w:cstheme="majorHAnsi"/>
          <w:kern w:val="0"/>
        </w:rPr>
        <w:t xml:space="preserve"> in </w:t>
      </w:r>
      <w:proofErr w:type="spellStart"/>
      <w:r w:rsidR="005C08E1" w:rsidRPr="0019100E">
        <w:rPr>
          <w:rFonts w:cstheme="majorHAnsi"/>
          <w:kern w:val="0"/>
        </w:rPr>
        <w:t>Pumpkinseed</w:t>
      </w:r>
      <w:proofErr w:type="spellEnd"/>
      <w:r w:rsidR="005C08E1" w:rsidRPr="0019100E">
        <w:rPr>
          <w:rFonts w:cstheme="majorHAnsi"/>
          <w:kern w:val="0"/>
        </w:rPr>
        <w:t xml:space="preserve"> </w:t>
      </w:r>
      <w:proofErr w:type="spellStart"/>
      <w:r w:rsidR="005C08E1" w:rsidRPr="0019100E">
        <w:rPr>
          <w:rFonts w:cstheme="majorHAnsi"/>
          <w:kern w:val="0"/>
        </w:rPr>
        <w:t>sunfish</w:t>
      </w:r>
      <w:proofErr w:type="spellEnd"/>
      <w:r w:rsidR="005C08E1" w:rsidRPr="0019100E">
        <w:rPr>
          <w:rFonts w:cstheme="majorHAnsi"/>
          <w:kern w:val="0"/>
        </w:rPr>
        <w:t xml:space="preserve"> (</w:t>
      </w:r>
      <w:proofErr w:type="spellStart"/>
      <w:r w:rsidR="005C08E1" w:rsidRPr="0019100E">
        <w:rPr>
          <w:rFonts w:cstheme="majorHAnsi"/>
          <w:i/>
          <w:iCs/>
          <w:kern w:val="0"/>
        </w:rPr>
        <w:t>Lepomis</w:t>
      </w:r>
      <w:proofErr w:type="spellEnd"/>
      <w:r w:rsidR="005C08E1" w:rsidRPr="0019100E">
        <w:rPr>
          <w:rFonts w:cstheme="majorHAnsi"/>
          <w:i/>
          <w:iCs/>
          <w:kern w:val="0"/>
        </w:rPr>
        <w:t xml:space="preserve"> </w:t>
      </w:r>
      <w:proofErr w:type="spellStart"/>
      <w:r w:rsidR="005C08E1" w:rsidRPr="0019100E">
        <w:rPr>
          <w:rFonts w:cstheme="majorHAnsi"/>
          <w:i/>
          <w:iCs/>
          <w:kern w:val="0"/>
        </w:rPr>
        <w:t>gibbosus</w:t>
      </w:r>
      <w:proofErr w:type="spellEnd"/>
      <w:r w:rsidR="005C08E1" w:rsidRPr="0019100E">
        <w:rPr>
          <w:rFonts w:cstheme="majorHAnsi"/>
          <w:kern w:val="0"/>
        </w:rPr>
        <w:t xml:space="preserve">) </w:t>
      </w:r>
      <w:proofErr w:type="spellStart"/>
      <w:r w:rsidR="005C08E1" w:rsidRPr="0019100E">
        <w:rPr>
          <w:rFonts w:cstheme="majorHAnsi"/>
          <w:kern w:val="0"/>
        </w:rPr>
        <w:t>depending</w:t>
      </w:r>
      <w:proofErr w:type="spellEnd"/>
      <w:r w:rsidR="005C08E1" w:rsidRPr="0019100E">
        <w:rPr>
          <w:rFonts w:cstheme="majorHAnsi"/>
          <w:kern w:val="0"/>
        </w:rPr>
        <w:t xml:space="preserve"> on the </w:t>
      </w:r>
      <w:proofErr w:type="spellStart"/>
      <w:r w:rsidR="005C08E1" w:rsidRPr="0019100E">
        <w:rPr>
          <w:rFonts w:cstheme="majorHAnsi"/>
          <w:kern w:val="0"/>
        </w:rPr>
        <w:t>fishing</w:t>
      </w:r>
      <w:proofErr w:type="spellEnd"/>
      <w:r w:rsidR="005C08E1" w:rsidRPr="0019100E">
        <w:rPr>
          <w:rFonts w:cstheme="majorHAnsi"/>
          <w:kern w:val="0"/>
        </w:rPr>
        <w:t xml:space="preserve"> </w:t>
      </w:r>
      <w:proofErr w:type="spellStart"/>
      <w:r w:rsidR="005C08E1" w:rsidRPr="0019100E">
        <w:rPr>
          <w:rFonts w:cstheme="majorHAnsi"/>
          <w:kern w:val="0"/>
        </w:rPr>
        <w:t>method</w:t>
      </w:r>
      <w:proofErr w:type="spellEnd"/>
      <w:r w:rsidR="005C08E1" w:rsidRPr="0019100E">
        <w:rPr>
          <w:rFonts w:cstheme="majorHAnsi"/>
          <w:kern w:val="0"/>
        </w:rPr>
        <w:t xml:space="preserve">. </w:t>
      </w:r>
      <w:r w:rsidR="005C08E1">
        <w:rPr>
          <w:rFonts w:cstheme="majorHAnsi"/>
          <w:kern w:val="0"/>
          <w:lang w:val="en-US"/>
        </w:rPr>
        <w:fldChar w:fldCharType="begin"/>
      </w:r>
      <w:r w:rsidR="005C08E1" w:rsidRPr="0019100E">
        <w:rPr>
          <w:rFonts w:cstheme="majorHAnsi"/>
          <w:kern w:val="0"/>
        </w:rPr>
        <w:instrText xml:space="preserve"> ADDIN ZOTERO_ITEM CSL_CITATION {"citationID":"x7hxq9cf","properties":{"formattedCitation":"(Poulin, 2013)","plainCitation":"(Poulin, 2013)","dontUpdate":true,"noteIndex":0},"citationItems":[{"id":5075,"uris":["http://zotero.org/groups/2585270/items/N6WA52LD"],"itemData":{"id":5075,"type":"article-journal","abstract":"Aggregated distributions among individual hosts are a defining feature of metazoan parasite populations. Heterogeneity among host individuals in exposure to parasites or in susceptibility to infection is thought to be the main factor generating aggregation, with properties of parasites themselves explaining some of the variability in aggregation levels observed among species. Here, using data from 410 samples of helminth parasites on fish hosts, I tested the contribution of (i) within-sample variation in host body size, taken as a proxy for variability in host susceptibility, and (ii) parasite taxon and developmental stage, to the aggregated distribution of parasites. Log-transformed variance in numbers of parasites per host was regressed against log mean number</w:instrText>
      </w:r>
      <w:r w:rsidR="005C08E1" w:rsidRPr="00B608BE">
        <w:rPr>
          <w:rFonts w:cstheme="majorHAnsi"/>
          <w:kern w:val="0"/>
          <w:lang w:val="en-US"/>
        </w:rPr>
        <w:instrText xml:space="preserve"> across all samples; the strong relationship (r2 = 0·88) indicated that aggregation levels are tightly constrained by mean infection levels, and that only a small proportion of the observed variability in parasite aggregation levels remains to be accounted for by other factors. Usin</w:instrText>
      </w:r>
      <w:r w:rsidR="005C08E1" w:rsidRPr="001C50FA">
        <w:rPr>
          <w:rFonts w:cstheme="majorHAnsi"/>
          <w:kern w:val="0"/>
          <w:lang w:val="en-US"/>
        </w:rPr>
        <w:instrText xml:space="preserve">g the residuals of this regression as measures of ‘unexplained’ aggregation, a mixed effects model revealed no significant effect of within-sample variation in host body size or of parasite taxon or stage (i.e. juvenile versus adult) on parasite aggregation level within a sample. However, much of the remaining variability in parasite aggregation levels among samples was accounted for by the number of individual hosts examined per sample, and species-specific and study-specific effects reflecting idiosyncrasies of particular systems. This suggests that with most differences in aggregation among samples already explained, there may be little point in seeking universal causes for the remaining variation.","container-title":"Parasitology","DOI":"10.1017/S0031182012002053","ISSN":"0031-1820, 1469-8161","issue":"4","language":"en","note":"publisher: Cambridge University Press","page":"541-546","source":"Cambridge University Press","title":"Explaining variability in parasite aggregation levels among host samples","volume":"140","author":[{"family":"Poulin","given":"Robert"}],"issued":{"date-parts":[["2013",4]]}}}],"schema":"https://github.com/citation-style-language/schema/raw/master/csl-citation.json"} </w:instrText>
      </w:r>
      <w:r w:rsidR="005C08E1">
        <w:rPr>
          <w:rFonts w:cstheme="majorHAnsi"/>
          <w:kern w:val="0"/>
          <w:lang w:val="en-US"/>
        </w:rPr>
        <w:fldChar w:fldCharType="separate"/>
      </w:r>
      <w:r w:rsidR="005C08E1" w:rsidRPr="00CC1E76">
        <w:rPr>
          <w:rFonts w:cstheme="majorHAnsi"/>
          <w:noProof/>
          <w:kern w:val="0"/>
          <w:lang w:val="en-US"/>
        </w:rPr>
        <w:t>Poulin (2013)</w:t>
      </w:r>
      <w:r w:rsidR="005C08E1">
        <w:rPr>
          <w:rFonts w:cstheme="majorHAnsi"/>
          <w:kern w:val="0"/>
          <w:lang w:val="en-US"/>
        </w:rPr>
        <w:fldChar w:fldCharType="end"/>
      </w:r>
      <w:r w:rsidR="005C08E1" w:rsidRPr="00CC1E76">
        <w:rPr>
          <w:rFonts w:cstheme="majorHAnsi"/>
          <w:kern w:val="0"/>
          <w:lang w:val="en-US"/>
        </w:rPr>
        <w:t xml:space="preserve"> found </w:t>
      </w:r>
      <w:r w:rsidR="005C08E1">
        <w:rPr>
          <w:rFonts w:cstheme="majorHAnsi"/>
          <w:kern w:val="0"/>
          <w:lang w:val="en-US"/>
        </w:rPr>
        <w:t xml:space="preserve">a weak correlation between the aggregation level of helminth parasites in fish hosts and the number of individual-host sampled (sample size). Consequently, </w:t>
      </w:r>
      <w:commentRangeStart w:id="23"/>
      <w:r w:rsidR="005C08E1">
        <w:rPr>
          <w:rFonts w:cstheme="majorHAnsi"/>
          <w:kern w:val="0"/>
          <w:lang w:val="en-US"/>
        </w:rPr>
        <w:t xml:space="preserve">sampling design elements </w:t>
      </w:r>
      <w:commentRangeEnd w:id="23"/>
      <w:r w:rsidR="004657E7">
        <w:rPr>
          <w:rStyle w:val="Marquedecommentaire"/>
        </w:rPr>
        <w:commentReference w:id="23"/>
      </w:r>
      <w:r w:rsidR="005C08E1">
        <w:rPr>
          <w:rFonts w:cstheme="majorHAnsi"/>
          <w:kern w:val="0"/>
          <w:lang w:val="en-US"/>
        </w:rPr>
        <w:t>should be considered when studying host-parasite systems as infection parameters might be highly context-dependent.</w:t>
      </w:r>
    </w:p>
    <w:p w14:paraId="49FF9211" w14:textId="77777777" w:rsidR="005C08E1" w:rsidRDefault="005C08E1" w:rsidP="005C08E1">
      <w:pPr>
        <w:autoSpaceDE w:val="0"/>
        <w:autoSpaceDN w:val="0"/>
        <w:adjustRightInd w:val="0"/>
        <w:spacing w:line="360" w:lineRule="auto"/>
        <w:jc w:val="both"/>
        <w:rPr>
          <w:rFonts w:cstheme="majorHAnsi"/>
          <w:kern w:val="0"/>
          <w:lang w:val="en-US"/>
        </w:rPr>
      </w:pPr>
    </w:p>
    <w:p w14:paraId="6E430660" w14:textId="2E3B6E97" w:rsidR="005C08E1"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Here, we explore sources of variation in infection prevalence estimates across sampling methods </w:t>
      </w:r>
      <w:r w:rsidR="004657E7">
        <w:rPr>
          <w:rFonts w:cstheme="majorHAnsi"/>
          <w:kern w:val="0"/>
          <w:lang w:val="en-US"/>
        </w:rPr>
        <w:t>focusing</w:t>
      </w:r>
      <w:r>
        <w:rPr>
          <w:rFonts w:cstheme="majorHAnsi"/>
          <w:kern w:val="0"/>
          <w:lang w:val="en-US"/>
        </w:rPr>
        <w:t xml:space="preserve"> on the black spot disease in littoral fish communities across </w:t>
      </w:r>
      <w:r w:rsidRPr="00084F40">
        <w:rPr>
          <w:rFonts w:cstheme="majorHAnsi"/>
          <w:kern w:val="0"/>
          <w:lang w:val="en-US"/>
        </w:rPr>
        <w:t>1</w:t>
      </w:r>
      <w:r>
        <w:rPr>
          <w:rFonts w:cstheme="majorHAnsi"/>
          <w:kern w:val="0"/>
          <w:lang w:val="en-US"/>
        </w:rPr>
        <w:t>5</w:t>
      </w:r>
      <w:r w:rsidRPr="00084F40">
        <w:rPr>
          <w:rFonts w:cstheme="majorHAnsi"/>
          <w:kern w:val="0"/>
          <w:lang w:val="en-US"/>
        </w:rPr>
        <w:t xml:space="preserve"> lakes</w:t>
      </w:r>
      <w:r>
        <w:rPr>
          <w:rFonts w:cstheme="majorHAnsi"/>
          <w:kern w:val="0"/>
          <w:lang w:val="en-US"/>
        </w:rPr>
        <w:t xml:space="preserve"> varying in morphometric attributes and, local biotic and abiotic conditions. We analyze infection prevalence data at the fish-community level (all fish hosts) for context-dependencies through three spatial scale levels (landscape-, lake- and site-scale) in order to investigate </w:t>
      </w:r>
      <w:r w:rsidRPr="001E28FF">
        <w:rPr>
          <w:rFonts w:cstheme="majorHAnsi"/>
          <w:kern w:val="0"/>
          <w:lang w:val="en-US"/>
        </w:rPr>
        <w:t>(</w:t>
      </w:r>
      <w:proofErr w:type="spellStart"/>
      <w:r w:rsidRPr="001E28FF">
        <w:rPr>
          <w:rFonts w:cstheme="majorHAnsi"/>
          <w:kern w:val="0"/>
          <w:lang w:val="en-US"/>
        </w:rPr>
        <w:t>i</w:t>
      </w:r>
      <w:proofErr w:type="spellEnd"/>
      <w:r w:rsidRPr="001E28FF">
        <w:rPr>
          <w:rFonts w:cstheme="majorHAnsi"/>
          <w:kern w:val="0"/>
          <w:lang w:val="en-US"/>
        </w:rPr>
        <w:t>)</w:t>
      </w:r>
      <w:r w:rsidRPr="009A6ECE">
        <w:rPr>
          <w:rFonts w:cstheme="majorHAnsi"/>
          <w:b/>
          <w:bCs/>
          <w:kern w:val="0"/>
          <w:lang w:val="en-US"/>
        </w:rPr>
        <w:t xml:space="preserve"> </w:t>
      </w:r>
      <w:r>
        <w:rPr>
          <w:rFonts w:cstheme="majorHAnsi"/>
          <w:kern w:val="0"/>
          <w:lang w:val="en-US"/>
        </w:rPr>
        <w:t xml:space="preserve">the effect of increasing sampling effort on landscape prevalence estimation (random resampling accumulation curves) through different sampling methods </w:t>
      </w:r>
      <w:r w:rsidRPr="001E28FF">
        <w:rPr>
          <w:rFonts w:cstheme="majorHAnsi"/>
          <w:kern w:val="0"/>
          <w:lang w:val="en-US"/>
        </w:rPr>
        <w:t>(ii)</w:t>
      </w:r>
      <w:r w:rsidRPr="009A6ECE">
        <w:rPr>
          <w:rFonts w:cstheme="majorHAnsi"/>
          <w:b/>
          <w:bCs/>
          <w:kern w:val="0"/>
          <w:lang w:val="en-US"/>
        </w:rPr>
        <w:t xml:space="preserve"> </w:t>
      </w:r>
      <w:r>
        <w:rPr>
          <w:rFonts w:cstheme="majorHAnsi"/>
          <w:kern w:val="0"/>
          <w:lang w:val="en-US"/>
        </w:rPr>
        <w:t xml:space="preserve">the distribution of observed lake prevalence estimates across the landscape and </w:t>
      </w:r>
      <w:r w:rsidRPr="001E28FF">
        <w:rPr>
          <w:rFonts w:cstheme="majorHAnsi"/>
          <w:kern w:val="0"/>
          <w:lang w:val="en-US"/>
        </w:rPr>
        <w:t>(iii)</w:t>
      </w:r>
      <w:r>
        <w:rPr>
          <w:rFonts w:cstheme="majorHAnsi"/>
          <w:kern w:val="0"/>
          <w:lang w:val="en-US"/>
        </w:rPr>
        <w:t xml:space="preserve"> the importance of ecological predictors on infection prevalence on a </w:t>
      </w:r>
      <w:commentRangeStart w:id="24"/>
      <w:r>
        <w:rPr>
          <w:rFonts w:cstheme="majorHAnsi"/>
          <w:kern w:val="0"/>
          <w:lang w:val="en-US"/>
        </w:rPr>
        <w:lastRenderedPageBreak/>
        <w:t>fine-scale sampling</w:t>
      </w:r>
      <w:commentRangeEnd w:id="24"/>
      <w:r w:rsidR="00C53B94">
        <w:rPr>
          <w:rStyle w:val="Marquedecommentaire"/>
        </w:rPr>
        <w:commentReference w:id="24"/>
      </w:r>
      <w:r>
        <w:rPr>
          <w:rFonts w:cstheme="majorHAnsi"/>
          <w:kern w:val="0"/>
          <w:lang w:val="en-US"/>
        </w:rPr>
        <w:t>. For landscape-scale analysis, we generated random prevalence accumulation curves by resampling across all lakes. This approach allows us to compare regional-scale prevalence estimates among different sampling methods along a gradient of increasing sampling effort (or area sampled) in order to evaluate the number of samples needed to correctly estimate the landscape prevalence (</w:t>
      </w:r>
      <w:r w:rsidRPr="005C08E1">
        <w:rPr>
          <w:rFonts w:cstheme="majorHAnsi"/>
          <w:color w:val="000000" w:themeColor="text1"/>
          <w:kern w:val="0"/>
          <w:lang w:val="en-US"/>
        </w:rPr>
        <w:t>Figure 1.A</w:t>
      </w:r>
      <w:r>
        <w:rPr>
          <w:rFonts w:cstheme="majorHAnsi"/>
          <w:kern w:val="0"/>
          <w:lang w:val="en-US"/>
        </w:rPr>
        <w:t xml:space="preserve">). For lake-scale analysis, we used a frequency and spatial distribution of observed infection prevalence in lakes to better understand the infection dynamics across the landscape </w:t>
      </w:r>
      <w:r>
        <w:rPr>
          <w:rFonts w:cstheme="majorHAnsi"/>
          <w:kern w:val="0"/>
          <w:lang w:val="en-US"/>
        </w:rPr>
        <w:fldChar w:fldCharType="begin"/>
      </w:r>
      <w:r>
        <w:rPr>
          <w:rFonts w:cstheme="majorHAnsi"/>
          <w:kern w:val="0"/>
          <w:lang w:val="en-US"/>
        </w:rPr>
        <w:instrText xml:space="preserve"> ADDIN ZOTERO_ITEM CSL_CITATION {"citationID":"jxfBGDjE","properties":{"formattedCitation":"(Hess et al., 2002; McGeoch &amp; Gaston, 2002)","plainCitation":"(Hess et al., 2002; McGeoch &amp; Gaston,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kern w:val="0"/>
          <w:lang w:val="en-US"/>
        </w:rPr>
        <w:fldChar w:fldCharType="separate"/>
      </w:r>
      <w:r>
        <w:rPr>
          <w:rFonts w:cstheme="majorHAnsi"/>
          <w:noProof/>
          <w:kern w:val="0"/>
          <w:lang w:val="en-US"/>
        </w:rPr>
        <w:t>(Hess et al., 2002; McGeoch &amp; Gaston, 2002)</w:t>
      </w:r>
      <w:r>
        <w:rPr>
          <w:rFonts w:cstheme="majorHAnsi"/>
          <w:kern w:val="0"/>
          <w:lang w:val="en-US"/>
        </w:rPr>
        <w:fldChar w:fldCharType="end"/>
      </w:r>
      <w:r>
        <w:rPr>
          <w:rFonts w:cstheme="majorHAnsi"/>
          <w:kern w:val="0"/>
          <w:lang w:val="en-US"/>
        </w:rPr>
        <w:t>(</w:t>
      </w:r>
      <w:r w:rsidRPr="005C08E1">
        <w:rPr>
          <w:rFonts w:cstheme="majorHAnsi"/>
          <w:color w:val="000000" w:themeColor="text1"/>
          <w:kern w:val="0"/>
          <w:lang w:val="en-US"/>
        </w:rPr>
        <w:t>Figure 1.B</w:t>
      </w:r>
      <w:r>
        <w:rPr>
          <w:rFonts w:cstheme="majorHAnsi"/>
          <w:kern w:val="0"/>
          <w:lang w:val="en-US"/>
        </w:rPr>
        <w:t xml:space="preserve">). The final step was to test a suit of deterministic environmental predictors underlying different scale-dependent processes to understand environment-driven variations in observed site-scale infection prevalence. The shapes and strength of the relationships between infection parameters and drivers are a key element to better understand the mechanisms behind infection patterns </w:t>
      </w:r>
      <w:r>
        <w:rPr>
          <w:rFonts w:cstheme="majorHAnsi"/>
          <w:b/>
          <w:bCs/>
          <w:noProof/>
        </w:rPr>
        <mc:AlternateContent>
          <mc:Choice Requires="wpg">
            <w:drawing>
              <wp:anchor distT="0" distB="0" distL="114300" distR="114300" simplePos="0" relativeHeight="251659264" behindDoc="0" locked="0" layoutInCell="1" allowOverlap="1" wp14:anchorId="23F94EF1" wp14:editId="1ED71C2F">
                <wp:simplePos x="0" y="0"/>
                <wp:positionH relativeFrom="column">
                  <wp:posOffset>-223520</wp:posOffset>
                </wp:positionH>
                <wp:positionV relativeFrom="paragraph">
                  <wp:posOffset>3280989</wp:posOffset>
                </wp:positionV>
                <wp:extent cx="6231255" cy="5190490"/>
                <wp:effectExtent l="0" t="0" r="4445" b="3810"/>
                <wp:wrapNone/>
                <wp:docPr id="1095997480" name="Groupe 1"/>
                <wp:cNvGraphicFramePr/>
                <a:graphic xmlns:a="http://schemas.openxmlformats.org/drawingml/2006/main">
                  <a:graphicData uri="http://schemas.microsoft.com/office/word/2010/wordprocessingGroup">
                    <wpg:wgp>
                      <wpg:cNvGrpSpPr/>
                      <wpg:grpSpPr>
                        <a:xfrm>
                          <a:off x="0" y="0"/>
                          <a:ext cx="6231255" cy="5190490"/>
                          <a:chOff x="0" y="0"/>
                          <a:chExt cx="6231765" cy="5191674"/>
                        </a:xfrm>
                      </wpg:grpSpPr>
                      <wps:wsp>
                        <wps:cNvPr id="865986386" name="Zone de texte 1"/>
                        <wps:cNvSpPr txBox="1"/>
                        <wps:spPr>
                          <a:xfrm>
                            <a:off x="0" y="0"/>
                            <a:ext cx="3272790" cy="5088890"/>
                          </a:xfrm>
                          <a:prstGeom prst="rect">
                            <a:avLst/>
                          </a:prstGeom>
                          <a:noFill/>
                          <a:ln w="6350">
                            <a:noFill/>
                          </a:ln>
                        </wps:spPr>
                        <wps:txbx>
                          <w:txbxContent>
                            <w:p w14:paraId="3050981D" w14:textId="77777777" w:rsidR="000C0DA6" w:rsidRPr="00874A07" w:rsidRDefault="000C0DA6" w:rsidP="005C08E1">
                              <w:pPr>
                                <w:jc w:val="both"/>
                                <w:rPr>
                                  <w:rFonts w:cstheme="majorHAnsi"/>
                                  <w:noProof/>
                                  <w:kern w:val="0"/>
                                  <w:lang w:val="en-US"/>
                                </w:rPr>
                              </w:pPr>
                              <w:r>
                                <w:rPr>
                                  <w:rFonts w:cstheme="majorHAnsi"/>
                                  <w:noProof/>
                                  <w:kern w:val="0"/>
                                  <w:lang w:val="en-US"/>
                                </w:rPr>
                                <w:drawing>
                                  <wp:inline distT="0" distB="0" distL="0" distR="0" wp14:anchorId="1EE84C68" wp14:editId="50C7EA47">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40493659" name="Zone de texte 2"/>
                        <wps:cNvSpPr txBox="1"/>
                        <wps:spPr>
                          <a:xfrm>
                            <a:off x="3374265" y="685883"/>
                            <a:ext cx="2857500" cy="4505791"/>
                          </a:xfrm>
                          <a:prstGeom prst="rect">
                            <a:avLst/>
                          </a:prstGeom>
                          <a:solidFill>
                            <a:schemeClr val="lt1"/>
                          </a:solidFill>
                          <a:ln w="6350">
                            <a:noFill/>
                          </a:ln>
                        </wps:spPr>
                        <wps:txbx>
                          <w:txbxContent>
                            <w:p w14:paraId="20737DFC" w14:textId="77777777" w:rsidR="000C0DA6" w:rsidRPr="005A67CC" w:rsidRDefault="000C0DA6" w:rsidP="005C08E1">
                              <w:pPr>
                                <w:jc w:val="both"/>
                                <w:rPr>
                                  <w:rFonts w:cstheme="majorHAnsi"/>
                                  <w:sz w:val="22"/>
                                  <w:szCs w:val="22"/>
                                  <w:lang w:val="en-US"/>
                                </w:rPr>
                              </w:pPr>
                            </w:p>
                            <w:p w14:paraId="09B4FE5F" w14:textId="38E7AAFA" w:rsidR="000C0DA6" w:rsidRPr="00BE095F" w:rsidRDefault="000C0DA6" w:rsidP="005C08E1">
                              <w:pPr>
                                <w:pStyle w:val="Style1"/>
                                <w:ind w:left="12" w:hanging="12"/>
                              </w:pPr>
                              <w:bookmarkStart w:id="25" w:name="_Toc159488131"/>
                              <w:r w:rsidRPr="005A67CC">
                                <w:t xml:space="preserve">Figure </w:t>
                              </w:r>
                              <w:r>
                                <w:t>1</w:t>
                              </w:r>
                              <w:r w:rsidRPr="005A67CC">
                                <w:t xml:space="preserve">. Case scenarios of </w:t>
                              </w:r>
                              <w:r>
                                <w:t xml:space="preserve">(A) </w:t>
                              </w:r>
                              <w:r w:rsidRPr="005A67CC">
                                <w:t xml:space="preserve">sampling effort effect on landscape prevalence estimates and </w:t>
                              </w:r>
                              <w:r>
                                <w:t xml:space="preserve">(B) </w:t>
                              </w:r>
                              <w:r w:rsidRPr="005A67CC">
                                <w:t xml:space="preserve">frequency distributions of lake prevalence estimates. </w:t>
                              </w:r>
                              <w:r w:rsidRPr="00BE095F">
                                <w:t xml:space="preserve">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w:t>
                              </w:r>
                              <w:r w:rsidRPr="00EA18E4">
                                <w:rPr>
                                  <w:highlight w:val="yellow"/>
                                  <w:rPrChange w:id="26" w:author="Binning Sandra Ann" w:date="2024-03-02T20:40:00Z">
                                    <w:rPr/>
                                  </w:rPrChange>
                                </w:rPr>
                                <w:t>Height difference betwee</w:t>
                              </w:r>
                              <w:r w:rsidRPr="00BE095F">
                                <w:t xml:space="preserve">n </w:t>
                              </w:r>
                              <w:r>
                                <w:t xml:space="preserve">stabilized </w:t>
                              </w:r>
                              <w:r w:rsidRPr="00BE095F">
                                <w:t>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25"/>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F94EF1" id="Groupe 1" o:spid="_x0000_s1026" style="position:absolute;left:0;text-align:left;margin-left:-17.6pt;margin-top:258.35pt;width:490.65pt;height:408.7pt;z-index:251659264;mso-height-relative:margin" coordsize="62317,51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">
                <v:shapetype id="_x0000_t202" coordsize="21600,21600" o:spt="202" path="m,l,21600r21600,l21600,xe">
                  <v:stroke joinstyle="miter"/>
                  <v:path gradientshapeok="t" o:connecttype="rect"/>
                </v:shapetype>
                <v:shape id="Zone de texte 1" o:spid="_x0000_s1027" type="#_x0000_t202" style="position:absolute;width:32727;height:508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" filled="f" stroked="f" strokeweight=".5pt">
                  <v:textbox style="mso-fit-shape-to-text:t">
                    <w:txbxContent>
                      <w:p w14:paraId="3050981D" w14:textId="77777777" w:rsidR="000C0DA6" w:rsidRPr="00874A07" w:rsidRDefault="000C0DA6" w:rsidP="005C08E1">
                        <w:pPr>
                          <w:jc w:val="both"/>
                          <w:rPr>
                            <w:rFonts w:cstheme="majorHAnsi"/>
                            <w:noProof/>
                            <w:kern w:val="0"/>
                            <w:lang w:val="en-US"/>
                          </w:rPr>
                        </w:pPr>
                        <w:r>
                          <w:rPr>
                            <w:rFonts w:cstheme="majorHAnsi"/>
                            <w:noProof/>
                            <w:kern w:val="0"/>
                            <w:lang w:val="en-US"/>
                          </w:rPr>
                          <w:drawing>
                            <wp:inline distT="0" distB="0" distL="0" distR="0" wp14:anchorId="1EE84C68" wp14:editId="50C7EA47">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v:textbox>
                </v:shape>
                <v:shape id="Zone de texte 2" o:spid="_x0000_s1028" type="#_x0000_t202" style="position:absolute;left:33742;top:6858;width:28575;height:4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" fillcolor="white [3201]" stroked="f" strokeweight=".5pt">
                  <v:textbox>
                    <w:txbxContent>
                      <w:p w14:paraId="20737DFC" w14:textId="77777777" w:rsidR="000C0DA6" w:rsidRPr="005A67CC" w:rsidRDefault="000C0DA6" w:rsidP="005C08E1">
                        <w:pPr>
                          <w:jc w:val="both"/>
                          <w:rPr>
                            <w:rFonts w:cstheme="majorHAnsi"/>
                            <w:sz w:val="22"/>
                            <w:szCs w:val="22"/>
                            <w:lang w:val="en-US"/>
                          </w:rPr>
                        </w:pPr>
                      </w:p>
                      <w:p w14:paraId="09B4FE5F" w14:textId="38E7AAFA" w:rsidR="000C0DA6" w:rsidRPr="00BE095F" w:rsidRDefault="000C0DA6" w:rsidP="005C08E1">
                        <w:pPr>
                          <w:pStyle w:val="Style1"/>
                          <w:ind w:left="12" w:hanging="12"/>
                        </w:pPr>
                        <w:bookmarkStart w:id="213" w:name="_Toc159488131"/>
                        <w:r w:rsidRPr="005A67CC">
                          <w:t xml:space="preserve">Figure </w:t>
                        </w:r>
                        <w:r>
                          <w:t>1</w:t>
                        </w:r>
                        <w:r w:rsidRPr="005A67CC">
                          <w:t xml:space="preserve">. Case scenarios of </w:t>
                        </w:r>
                        <w:r>
                          <w:t xml:space="preserve">(A) </w:t>
                        </w:r>
                        <w:r w:rsidRPr="005A67CC">
                          <w:t xml:space="preserve">sampling effort effect on landscape prevalence estimates and </w:t>
                        </w:r>
                        <w:r>
                          <w:t xml:space="preserve">(B) </w:t>
                        </w:r>
                        <w:r w:rsidRPr="005A67CC">
                          <w:t xml:space="preserve">frequency distributions of lake prevalence estimates. </w:t>
                        </w:r>
                        <w:r w:rsidRPr="00BE095F">
                          <w:t xml:space="preserve">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w:t>
                        </w:r>
                        <w:r w:rsidRPr="00EA18E4">
                          <w:rPr>
                            <w:highlight w:val="yellow"/>
                            <w:rPrChange w:id="214" w:author="Binning Sandra Ann" w:date="2024-03-02T20:40:00Z">
                              <w:rPr/>
                            </w:rPrChange>
                          </w:rPr>
                          <w:t>Height difference betwee</w:t>
                        </w:r>
                        <w:r w:rsidRPr="00BE095F">
                          <w:t xml:space="preserve">n </w:t>
                        </w:r>
                        <w:r>
                          <w:t xml:space="preserve">stabilized </w:t>
                        </w:r>
                        <w:r w:rsidRPr="00BE095F">
                          <w:t>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213"/>
                        <w:r w:rsidRPr="00BE095F">
                          <w:t xml:space="preserve"> </w:t>
                        </w:r>
                      </w:p>
                    </w:txbxContent>
                  </v:textbox>
                </v:shape>
              </v:group>
            </w:pict>
          </mc:Fallback>
        </mc:AlternateContent>
      </w:r>
      <w:r>
        <w:rPr>
          <w:rFonts w:cstheme="majorHAnsi"/>
          <w:kern w:val="0"/>
          <w:lang w:val="en-US"/>
        </w:rPr>
        <w:fldChar w:fldCharType="begin"/>
      </w:r>
      <w:r>
        <w:rPr>
          <w:rFonts w:cstheme="majorHAnsi"/>
          <w:kern w:val="0"/>
          <w:lang w:val="en-US"/>
        </w:rPr>
        <w:instrText xml:space="preserve"> ADDIN ZOTERO_ITEM CSL_CITATION {"citationID":"5V5BYc8r","properties":{"formattedCitation":"(Poulin et al., 2011)","plainCitation":"(Poulin et al., 2011)","noteIndex":0},"citationItems":[{"id":7275,"uris":["http://zotero.org/groups/2585270/items/WMTPU95W"],"itemData":{"id":7275,"type":"article-journal","abstract":"Interspecific variation in parasite species richness among host species has generated much empirical research. As in comparisons among geographical areas, controlling for variation in host body size is crucial because host size determines resource availability. Recent developments in the use of species–area relationships (SARs) to detect hotspots of biodiversity provide a powerful way to control for host body size, and to identify ‘hot’ and ‘cold hosts’ of parasite diversity, i.e. hosts with more or fewer parasites than expected from their size. Applying SAR modelling to six large datasets on parasite species richness in vertebrates, we search for hot and cold hosts and assess the effect of other ecological variables on the probability that a host species is hot/cold taking body size (and sampling effort) into account. Five non-sigmoid SAR models were fitted to the data by optimisation; their relative likelihood was evaluated using the Bayesian information criterion, before deriving an averaged SAR function. Overall, the fit between the five SAR models and the actual data was poor; there was substantial uncertainty surrounding the fitted models, and the best model differed among the six datasets. These results show that host body size is not a strong or consistent determinant of parasite species richness across taxa. Hotspots were defined as host species lying above the upper limit of the 80% confidence interval of the averaged SAR, and coldspots as species lying below its lower limit. Our analyses revealed (1) no apparent effect of specific ecological factors (i.e. water temperature, mean depth range, latitude or population density) on the likelihood of a host species being a hot or coldspot; (2) evidence of phylogenetic clustering, i.e. hosts from certain families are more likely to be hotspots (or coldspots) than other species, independently of body size. These findings suggest that host phylogeny may sometimes outweigh specific host ecological traits as a predictor of whether or not a host species harbours more (or fewer) parasite species than expected for its size.","container-title":"Oikos","DOI":"10.1111/j.1600-0706.2010.19036.x","ISSN":"1600-0706","issue":"5","language":"en","license":"© 2011 The Authors","note":"_eprint: https://onlinelibrary.wiley.com/doi/pdf/10.1111/j.1600-0706.2010.19036.x","page":"740-747","source":"Wiley Online Library","title":"Identifying hotspots of parasite diversity from species–area relationships: host phylogeny versus host ecology","title-short":"Identifying hotspots of parasite diversity from species–area relationships","volume":"120","author":[{"family":"Poulin","given":"Robert"},{"family":"Guilhaumon","given":"François"},{"family":"Randhawa","given":"Haseeb S."},{"family":"Luque","given":"José L."},{"family":"Mouillot","given":"David"}],"issued":{"date-parts":[["2011"]]}}}],"schema":"https://github.com/citation-style-language/schema/raw/master/csl-citation.json"} </w:instrText>
      </w:r>
      <w:r>
        <w:rPr>
          <w:rFonts w:cstheme="majorHAnsi"/>
          <w:kern w:val="0"/>
          <w:lang w:val="en-US"/>
        </w:rPr>
        <w:fldChar w:fldCharType="separate"/>
      </w:r>
      <w:r>
        <w:rPr>
          <w:rFonts w:cstheme="majorHAnsi"/>
          <w:noProof/>
          <w:kern w:val="0"/>
          <w:lang w:val="en-US"/>
        </w:rPr>
        <w:t>(Poulin et al., 2011)</w:t>
      </w:r>
      <w:r>
        <w:rPr>
          <w:rFonts w:cstheme="majorHAnsi"/>
          <w:kern w:val="0"/>
          <w:lang w:val="en-US"/>
        </w:rPr>
        <w:fldChar w:fldCharType="end"/>
      </w:r>
      <w:r>
        <w:rPr>
          <w:rFonts w:cstheme="majorHAnsi"/>
          <w:kern w:val="0"/>
          <w:lang w:val="en-US"/>
        </w:rPr>
        <w:t xml:space="preserve">. </w:t>
      </w:r>
    </w:p>
    <w:p w14:paraId="1C58779B" w14:textId="189320DC" w:rsidR="005C08E1" w:rsidRDefault="005C08E1" w:rsidP="005C08E1">
      <w:pPr>
        <w:autoSpaceDE w:val="0"/>
        <w:autoSpaceDN w:val="0"/>
        <w:adjustRightInd w:val="0"/>
        <w:spacing w:line="360" w:lineRule="auto"/>
        <w:jc w:val="both"/>
        <w:rPr>
          <w:rFonts w:cstheme="majorHAnsi"/>
          <w:kern w:val="0"/>
          <w:lang w:val="en-US"/>
        </w:rPr>
      </w:pPr>
    </w:p>
    <w:p w14:paraId="08F129FD" w14:textId="77777777" w:rsidR="005C08E1" w:rsidRPr="00462901" w:rsidRDefault="005C08E1" w:rsidP="005C08E1">
      <w:pPr>
        <w:rPr>
          <w:rFonts w:cstheme="majorHAnsi"/>
          <w:b/>
          <w:bCs/>
          <w:lang w:val="en-US"/>
        </w:rPr>
      </w:pPr>
      <w:r w:rsidRPr="00462901">
        <w:rPr>
          <w:rFonts w:cstheme="majorHAnsi"/>
          <w:b/>
          <w:bCs/>
          <w:lang w:val="en-US"/>
        </w:rPr>
        <w:br w:type="page"/>
      </w:r>
      <w:commentRangeStart w:id="27"/>
      <w:commentRangeEnd w:id="27"/>
      <w:r w:rsidR="00EA18E4">
        <w:rPr>
          <w:rStyle w:val="Marquedecommentaire"/>
        </w:rPr>
        <w:commentReference w:id="27"/>
      </w:r>
    </w:p>
    <w:p w14:paraId="26E476A0" w14:textId="68E5FFC8" w:rsidR="005C08E1" w:rsidRPr="0095088B" w:rsidRDefault="005C08E1" w:rsidP="005C08E1">
      <w:pPr>
        <w:pStyle w:val="Titre2"/>
      </w:pPr>
      <w:bookmarkStart w:id="28" w:name="_Toc159491675"/>
      <w:r w:rsidRPr="0095088B">
        <w:lastRenderedPageBreak/>
        <w:t>2</w:t>
      </w:r>
      <w:r>
        <w:t xml:space="preserve"> | </w:t>
      </w:r>
      <w:r w:rsidRPr="0095088B">
        <w:t>Methods</w:t>
      </w:r>
      <w:bookmarkEnd w:id="28"/>
    </w:p>
    <w:p w14:paraId="25A795F1" w14:textId="77777777" w:rsidR="005C08E1" w:rsidRPr="004D4920" w:rsidRDefault="005C08E1" w:rsidP="005C08E1">
      <w:pPr>
        <w:rPr>
          <w:lang w:val="en-US"/>
        </w:rPr>
      </w:pPr>
    </w:p>
    <w:p w14:paraId="293012C6" w14:textId="24FCBA7E" w:rsidR="005C08E1" w:rsidRPr="004D4920" w:rsidRDefault="005C08E1" w:rsidP="005C08E1">
      <w:pPr>
        <w:pStyle w:val="Titre3"/>
      </w:pPr>
      <w:bookmarkStart w:id="29" w:name="_Toc159491676"/>
      <w:r w:rsidRPr="004D4920">
        <w:t>2.</w:t>
      </w:r>
      <w:r>
        <w:t xml:space="preserve">1. </w:t>
      </w:r>
      <w:r w:rsidRPr="004D4920">
        <w:t>Host-parasite system</w:t>
      </w:r>
      <w:bookmarkEnd w:id="29"/>
    </w:p>
    <w:p w14:paraId="344CEFB3" w14:textId="77777777" w:rsidR="005C08E1" w:rsidRPr="00A25569" w:rsidRDefault="005C08E1" w:rsidP="005C08E1">
      <w:pPr>
        <w:spacing w:line="360" w:lineRule="auto"/>
        <w:jc w:val="both"/>
        <w:rPr>
          <w:rFonts w:cstheme="majorHAnsi"/>
          <w:lang w:val="en-US"/>
        </w:rPr>
      </w:pPr>
    </w:p>
    <w:p w14:paraId="06948198" w14:textId="6493A3BA"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Black spot disease is a common fish infection in marine and freshwater ecosystems caused by Digenean trematodes (flukes) </w:t>
      </w:r>
      <w:r w:rsidRPr="00A25569">
        <w:rPr>
          <w:rFonts w:cstheme="majorHAnsi"/>
        </w:rPr>
        <w:fldChar w:fldCharType="begin"/>
      </w:r>
      <w:r w:rsidRPr="00A25569">
        <w:rPr>
          <w:rFonts w:cstheme="majorHAnsi"/>
          <w:lang w:val="en-US"/>
        </w:rPr>
        <w:instrText xml:space="preserve"> ADDIN ZOTERO_ITEM CSL_CITATION {"citationID":"KreykbV4","properties":{"formattedCitation":"(Kurochkin &amp; Biserova, 1996)","plainCitation":"(Kurochkin &amp; Biserova, 1996)","noteIndex":0},"citationItems":[{"id":7789,"uris":["http://zotero.org/groups/2585270/items/TQVPLWDY"],"itemData":{"id":7789,"type":"article-journal","abstract":"Some traditional points of view on the black spot disease in fishes caused by the metacercariae of the trematode Posthodiplostomum cuticola are revised. The black spot disease should be considered as one of several symptoms appeared in freshwater and sea fishes in cases of infection with certain parasite species. Up to present days, more than 30 parasite species causing similar symptoms are recognized. And among them 8 such species have been recorded in fishes of the Volga-Caspian region.","container-title":"Parazitologiia","ISSN":"0031-1847","issue":"2","journalAbbreviation":"Parazitologiia","language":"rus","note":"PMID: 8984434","page":"117-125","source":"PubMed","title":"[The etiology and diagnosis of \"black spot disease\" of fish]","volume":"30","author":[{"family":"Kurochkin","given":"Iu V."},{"family":"Biserova","given":"L. I."}],"issued":{"date-parts":[["1996"]]}}}],"schema":"https://github.com/citation-style-language/schema/raw/master/csl-citation.json"} </w:instrText>
      </w:r>
      <w:r w:rsidRPr="00A25569">
        <w:rPr>
          <w:rFonts w:cstheme="majorHAnsi"/>
        </w:rPr>
        <w:fldChar w:fldCharType="separate"/>
      </w:r>
      <w:r w:rsidRPr="00A25569">
        <w:rPr>
          <w:rFonts w:cstheme="majorHAnsi"/>
          <w:noProof/>
          <w:lang w:val="en-US"/>
        </w:rPr>
        <w:t>(Kurochkin &amp; Biserova, 1996)</w:t>
      </w:r>
      <w:r w:rsidRPr="00A25569">
        <w:rPr>
          <w:rFonts w:cstheme="majorHAnsi"/>
        </w:rPr>
        <w:fldChar w:fldCharType="end"/>
      </w:r>
      <w:r w:rsidRPr="00A25569">
        <w:rPr>
          <w:rFonts w:cstheme="majorHAnsi"/>
          <w:lang w:val="en-US"/>
        </w:rPr>
        <w:t xml:space="preserve">. While some aspects of the ecology of these parasite species (e.g., </w:t>
      </w:r>
      <w:proofErr w:type="spellStart"/>
      <w:r w:rsidRPr="00A25569">
        <w:rPr>
          <w:rFonts w:cstheme="majorHAnsi"/>
          <w:i/>
          <w:iCs/>
          <w:lang w:val="en-US"/>
        </w:rPr>
        <w:t>Posthodiplostomum</w:t>
      </w:r>
      <w:proofErr w:type="spellEnd"/>
      <w:r w:rsidRPr="00A25569">
        <w:rPr>
          <w:rFonts w:cstheme="majorHAnsi"/>
          <w:i/>
          <w:iCs/>
          <w:lang w:val="en-US"/>
        </w:rPr>
        <w:t xml:space="preserve"> </w:t>
      </w:r>
      <w:proofErr w:type="spellStart"/>
      <w:r w:rsidRPr="00A25569">
        <w:rPr>
          <w:rFonts w:cstheme="majorHAnsi"/>
          <w:i/>
          <w:iCs/>
          <w:lang w:val="en-US"/>
        </w:rPr>
        <w:t>cuticola</w:t>
      </w:r>
      <w:proofErr w:type="spellEnd"/>
      <w:r w:rsidRPr="00A25569">
        <w:rPr>
          <w:rFonts w:cstheme="majorHAnsi"/>
          <w:i/>
          <w:iCs/>
          <w:lang w:val="en-US"/>
        </w:rPr>
        <w:t xml:space="preserve">, </w:t>
      </w:r>
      <w:proofErr w:type="spellStart"/>
      <w:r w:rsidRPr="00A25569">
        <w:rPr>
          <w:rFonts w:cstheme="majorHAnsi"/>
          <w:i/>
          <w:iCs/>
          <w:lang w:val="en-US"/>
        </w:rPr>
        <w:t>Uvulifer</w:t>
      </w:r>
      <w:proofErr w:type="spellEnd"/>
      <w:r w:rsidRPr="00A25569">
        <w:rPr>
          <w:rFonts w:cstheme="majorHAnsi"/>
          <w:i/>
          <w:iCs/>
          <w:lang w:val="en-US"/>
        </w:rPr>
        <w:t xml:space="preserve"> </w:t>
      </w:r>
      <w:proofErr w:type="spellStart"/>
      <w:r w:rsidRPr="00A25569">
        <w:rPr>
          <w:rFonts w:cstheme="majorHAnsi"/>
          <w:i/>
          <w:iCs/>
          <w:lang w:val="en-US"/>
        </w:rPr>
        <w:t>ambloplitis</w:t>
      </w:r>
      <w:proofErr w:type="spellEnd"/>
      <w:r w:rsidRPr="00A25569">
        <w:rPr>
          <w:rFonts w:cstheme="majorHAnsi"/>
          <w:lang w:val="en-US"/>
        </w:rPr>
        <w:t>,</w:t>
      </w:r>
      <w:r w:rsidRPr="00A25569">
        <w:rPr>
          <w:rFonts w:cstheme="majorHAnsi"/>
          <w:i/>
          <w:iCs/>
          <w:lang w:val="en-US"/>
        </w:rPr>
        <w:t xml:space="preserve"> </w:t>
      </w:r>
      <w:proofErr w:type="spellStart"/>
      <w:r w:rsidRPr="00A25569">
        <w:rPr>
          <w:rFonts w:cstheme="majorHAnsi"/>
          <w:i/>
          <w:iCs/>
          <w:lang w:val="en-US"/>
        </w:rPr>
        <w:t>Crassiphiala</w:t>
      </w:r>
      <w:proofErr w:type="spellEnd"/>
      <w:r w:rsidRPr="00A25569">
        <w:rPr>
          <w:rFonts w:cstheme="majorHAnsi"/>
          <w:i/>
          <w:iCs/>
          <w:lang w:val="en-US"/>
        </w:rPr>
        <w:t xml:space="preserve"> </w:t>
      </w:r>
      <w:proofErr w:type="spellStart"/>
      <w:r w:rsidRPr="00A25569">
        <w:rPr>
          <w:rFonts w:cstheme="majorHAnsi"/>
          <w:i/>
          <w:iCs/>
          <w:lang w:val="en-US"/>
        </w:rPr>
        <w:t>bulboglossa</w:t>
      </w:r>
      <w:proofErr w:type="spellEnd"/>
      <w:r w:rsidRPr="00A25569">
        <w:rPr>
          <w:rFonts w:cstheme="majorHAnsi"/>
          <w:i/>
          <w:iCs/>
          <w:lang w:val="en-US"/>
        </w:rPr>
        <w:t xml:space="preserve"> </w:t>
      </w:r>
      <w:r w:rsidRPr="00A25569">
        <w:rPr>
          <w:rFonts w:cstheme="majorHAnsi"/>
          <w:lang w:val="en-US"/>
        </w:rPr>
        <w:t>and</w:t>
      </w:r>
      <w:r w:rsidRPr="00A25569">
        <w:rPr>
          <w:rFonts w:cstheme="majorHAnsi"/>
          <w:i/>
          <w:iCs/>
          <w:lang w:val="en-US"/>
        </w:rPr>
        <w:t xml:space="preserve"> </w:t>
      </w:r>
      <w:proofErr w:type="spellStart"/>
      <w:r w:rsidRPr="00A25569">
        <w:rPr>
          <w:rFonts w:cstheme="majorHAnsi"/>
          <w:i/>
          <w:iCs/>
          <w:lang w:val="en-US"/>
        </w:rPr>
        <w:t>Apophallus</w:t>
      </w:r>
      <w:proofErr w:type="spellEnd"/>
      <w:r w:rsidRPr="00A25569">
        <w:rPr>
          <w:rFonts w:cstheme="majorHAnsi"/>
          <w:i/>
          <w:iCs/>
          <w:lang w:val="en-US"/>
        </w:rPr>
        <w:t xml:space="preserve"> brevis</w:t>
      </w:r>
      <w:r w:rsidRPr="00A25569">
        <w:rPr>
          <w:rFonts w:cstheme="majorHAnsi"/>
          <w:lang w:val="en-US"/>
        </w:rPr>
        <w:t>) are relatively well studied</w:t>
      </w:r>
      <w:r w:rsidR="00EA18E4">
        <w:rPr>
          <w:rFonts w:cstheme="majorHAnsi"/>
          <w:lang w:val="en-US"/>
        </w:rPr>
        <w:t xml:space="preserve"> (reference)</w:t>
      </w:r>
      <w:r w:rsidRPr="00A25569">
        <w:rPr>
          <w:rFonts w:cstheme="majorHAnsi"/>
          <w:lang w:val="en-US"/>
        </w:rPr>
        <w:t xml:space="preserve">, spatiotemporal infection patterns and their relation to environmental conditions remain poorly understood. Black spot-causing trematodes all have a similar complex life cycle requiring snails, fish and piscivorous birds as hosts </w:t>
      </w:r>
      <w:r w:rsidRPr="0024408D">
        <w:rPr>
          <w:rFonts w:cstheme="majorHAnsi"/>
          <w:lang w:val="en-US"/>
        </w:rPr>
        <w:t>(</w:t>
      </w:r>
      <w:r w:rsidRPr="005C08E1">
        <w:rPr>
          <w:rFonts w:cstheme="majorHAnsi"/>
          <w:color w:val="000000" w:themeColor="text1"/>
          <w:lang w:val="en-US"/>
        </w:rPr>
        <w:t>Figure 2</w:t>
      </w:r>
      <w:r w:rsidRPr="00A25569">
        <w:rPr>
          <w:rFonts w:cstheme="majorHAnsi"/>
          <w:lang w:val="en-US"/>
        </w:rPr>
        <w:t xml:space="preserve">). The parasite encysts under the skin, in the fins or the muscles of the fish host </w:t>
      </w:r>
      <w:r w:rsidRPr="00A25569">
        <w:rPr>
          <w:rFonts w:cstheme="majorHAnsi"/>
        </w:rPr>
        <w:fldChar w:fldCharType="begin"/>
      </w:r>
      <w:r w:rsidRPr="00A25569">
        <w:rPr>
          <w:rFonts w:cstheme="majorHAnsi"/>
          <w:lang w:val="en-US"/>
        </w:rPr>
        <w:instrText xml:space="preserve"> ADDIN ZOTERO_ITEM CSL_CITATION {"citationID":"2hgVyjbS","properties":{"formattedCitation":"(Hoffman, 1956; Krull, 1932, 1934)","plainCitation":"(Hoffman, 1956; Krull, 1932, 1934)","noteIndex":0},"citationItems":[{"id":2227,"uris":["http://zotero.org/groups/2585270/items/UGCT3IM8"],"itemData":{"id":2227,"type":"article-journal","container-title":"The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L."}],"issued":{"date-parts":[["1956"]]}}},{"id":2250,"uris":["http://zotero.org/groups/2585270/items/IIIGC5C7"],"itemData":{"id":2250,"type":"article-journal","archive":"/z-wcorg/","container-title":"Journal of Parasitology, The","ISSN":"1937-2345 0022-3395","issue":"165","language":"eng","note":"publisher: Allen Press","page":"1934","source":"http://worldcat.org","title":"Studies on the development of Cercaria bessiae Cort and Brooks, 1928","volume":"19","author":[{"literal":"Krull"}],"issued":{"date-parts":[["1932"]]}}},{"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sidRPr="00A25569">
        <w:rPr>
          <w:rFonts w:cstheme="majorHAnsi"/>
        </w:rPr>
        <w:fldChar w:fldCharType="separate"/>
      </w:r>
      <w:r w:rsidRPr="00A25569">
        <w:rPr>
          <w:rFonts w:cstheme="majorHAnsi"/>
          <w:noProof/>
          <w:lang w:val="en-US"/>
        </w:rPr>
        <w:t>(Hoffman, 1956; Krull, 1932, 1934)</w:t>
      </w:r>
      <w:r w:rsidRPr="00A25569">
        <w:rPr>
          <w:rFonts w:cstheme="majorHAnsi"/>
        </w:rPr>
        <w:fldChar w:fldCharType="end"/>
      </w:r>
      <w:r w:rsidRPr="00A25569">
        <w:rPr>
          <w:rFonts w:cstheme="majorHAnsi"/>
          <w:lang w:val="en-US"/>
        </w:rPr>
        <w:t xml:space="preserve"> where it can survive in a dormant form for a few years </w:t>
      </w:r>
      <w:r w:rsidRPr="00A25569">
        <w:rPr>
          <w:rFonts w:cstheme="majorHAnsi"/>
        </w:rPr>
        <w:fldChar w:fldCharType="begin"/>
      </w:r>
      <w:r w:rsidRPr="00A25569">
        <w:rPr>
          <w:rFonts w:cstheme="majorHAnsi"/>
          <w:lang w:val="en-US"/>
        </w:rPr>
        <w:instrText xml:space="preserve"> ADDIN ZOTERO_ITEM CSL_CITATION {"citationID":"sXfXRxYI","properties":{"formattedCitation":"(Hoffman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sidRPr="00A25569">
        <w:rPr>
          <w:rFonts w:cstheme="majorHAnsi"/>
        </w:rPr>
        <w:fldChar w:fldCharType="separate"/>
      </w:r>
      <w:r w:rsidRPr="00A25569">
        <w:rPr>
          <w:rFonts w:cstheme="majorHAnsi"/>
          <w:noProof/>
          <w:lang w:val="en-US"/>
        </w:rPr>
        <w:t>(Hoffman &amp; Putz, 1965)</w:t>
      </w:r>
      <w:r w:rsidRPr="00A25569">
        <w:rPr>
          <w:rFonts w:cstheme="majorHAnsi"/>
        </w:rPr>
        <w:fldChar w:fldCharType="end"/>
      </w:r>
      <w:r w:rsidRPr="00A25569">
        <w:rPr>
          <w:rFonts w:cstheme="majorHAnsi"/>
          <w:lang w:val="en-US"/>
        </w:rPr>
        <w:t xml:space="preserve"> until the infected fish gets eaten by a bird. The distinctive black cyst symptom results from melanin pigment stimulation in the fish tissues induced by trematode cercaria penetration </w:t>
      </w:r>
      <w:r w:rsidRPr="00A25569">
        <w:rPr>
          <w:rFonts w:cstheme="majorHAnsi"/>
        </w:rPr>
        <w:fldChar w:fldCharType="begin"/>
      </w:r>
      <w:r>
        <w:rPr>
          <w:rFonts w:cstheme="majorHAnsi"/>
          <w:lang w:val="en-US"/>
        </w:rPr>
        <w:instrText xml:space="preserve"> ADDIN ZOTERO_ITEM CSL_CITATION {"citationID":"cpxBCdt0","properties":{"formattedCitation":"(Davis, 1967; Lemly &amp; Esch, 1984b)","plainCitation":"(Davis, 1967; Lemly &amp; Esch, 1984b)","noteIndex":0},"citationItems":[{"id":2255,"uris":["http://zotero.org/groups/2585270/items/NUZ8K7CF"],"itemData":{"id":2255,"type":"book","language":"en","note":"Google-Books-ID: Cq_teJMGvnoC","number-of-pages":"344","publisher":"University of California Press","source":"Google Books","title":"Culture and Diseases of Game Fishes","author":[{"family":"Davis","given":"Herbert Spencer"}],"issued":{"date-parts":[["1967"]]}}},{"id":1667,"uris":["http://zotero.org/groups/2585270/items/CAI379UD"],"itemData":{"id":1667,"type":"article-journal","abstract":"Prevalence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Pr>
          <w:rFonts w:cstheme="majorHAnsi"/>
          <w:noProof/>
          <w:lang w:val="en-US"/>
        </w:rPr>
        <w:t>(Davis, 1967; Lemly &amp; Esch, 1984b)</w:t>
      </w:r>
      <w:r w:rsidRPr="00A25569">
        <w:rPr>
          <w:rFonts w:cstheme="majorHAnsi"/>
        </w:rPr>
        <w:fldChar w:fldCharType="end"/>
      </w:r>
      <w:r w:rsidRPr="00A25569">
        <w:rPr>
          <w:rFonts w:cstheme="majorHAnsi"/>
          <w:lang w:val="en-US"/>
        </w:rPr>
        <w:t xml:space="preserve">. </w:t>
      </w:r>
      <w:r>
        <w:rPr>
          <w:rFonts w:cstheme="majorHAnsi"/>
          <w:lang w:val="en-US"/>
        </w:rPr>
        <w:t>He</w:t>
      </w:r>
      <w:r w:rsidR="00EA18E4">
        <w:rPr>
          <w:rFonts w:cstheme="majorHAnsi"/>
          <w:lang w:val="en-US"/>
        </w:rPr>
        <w:t>re</w:t>
      </w:r>
      <w:r w:rsidRPr="00A25569">
        <w:rPr>
          <w:rFonts w:cstheme="majorHAnsi"/>
          <w:lang w:val="en-US"/>
        </w:rPr>
        <w:t xml:space="preserve">, black spot-causing trematodes </w:t>
      </w:r>
      <w:r>
        <w:rPr>
          <w:rFonts w:cstheme="majorHAnsi"/>
          <w:lang w:val="en-US"/>
        </w:rPr>
        <w:t xml:space="preserve">will be referred </w:t>
      </w:r>
      <w:r w:rsidRPr="00A25569">
        <w:rPr>
          <w:rFonts w:cstheme="majorHAnsi"/>
          <w:lang w:val="en-US"/>
        </w:rPr>
        <w:t xml:space="preserve">as a guild because they have similar ecological requirements and cause the same symptoms in fishes. </w:t>
      </w:r>
    </w:p>
    <w:p w14:paraId="0A3C5659" w14:textId="77777777" w:rsidR="005C08E1" w:rsidRPr="00A25569" w:rsidRDefault="005C08E1" w:rsidP="005C08E1">
      <w:pPr>
        <w:spacing w:line="360" w:lineRule="auto"/>
        <w:rPr>
          <w:rFonts w:cstheme="majorHAnsi"/>
          <w:lang w:val="en-US"/>
        </w:rPr>
      </w:pPr>
    </w:p>
    <w:p w14:paraId="47C95BAA" w14:textId="04D6028D" w:rsidR="005C08E1" w:rsidRPr="00A25569" w:rsidRDefault="005C08E1" w:rsidP="005C08E1">
      <w:pPr>
        <w:spacing w:line="360" w:lineRule="auto"/>
        <w:ind w:firstLine="708"/>
        <w:jc w:val="both"/>
        <w:rPr>
          <w:rFonts w:cstheme="majorHAnsi"/>
          <w:lang w:val="en-US"/>
        </w:rPr>
      </w:pPr>
      <w:r w:rsidRPr="00A25569">
        <w:rPr>
          <w:rFonts w:cstheme="majorHAnsi"/>
          <w:lang w:val="en-US"/>
        </w:rPr>
        <w:t>Akin to other parasitic diseases, the infection parameters of black spot disease can vary across time, space, and species. For example, the infection prevalence in bluegill sunfish (</w:t>
      </w:r>
      <w:r w:rsidRPr="00A25569">
        <w:rPr>
          <w:rFonts w:cstheme="majorHAnsi"/>
          <w:i/>
          <w:iCs/>
          <w:lang w:val="en-US"/>
        </w:rPr>
        <w:t>Lepomis macrochirus</w:t>
      </w:r>
      <w:r w:rsidRPr="00A25569">
        <w:rPr>
          <w:rFonts w:cstheme="majorHAnsi"/>
          <w:lang w:val="en-US"/>
        </w:rPr>
        <w:t xml:space="preserve">) </w:t>
      </w:r>
      <w:r w:rsidR="00EA18E4">
        <w:rPr>
          <w:rFonts w:cstheme="majorHAnsi"/>
          <w:lang w:val="en-US"/>
        </w:rPr>
        <w:t>in</w:t>
      </w:r>
      <w:r w:rsidR="00EA18E4" w:rsidRPr="00A25569">
        <w:rPr>
          <w:rFonts w:cstheme="majorHAnsi"/>
          <w:lang w:val="en-US"/>
        </w:rPr>
        <w:t xml:space="preserve"> </w:t>
      </w:r>
      <w:r w:rsidRPr="00A25569">
        <w:rPr>
          <w:rFonts w:cstheme="majorHAnsi"/>
          <w:lang w:val="en-US"/>
        </w:rPr>
        <w:t xml:space="preserve">ponds is typically at its lowest </w:t>
      </w:r>
      <w:r w:rsidR="00EA18E4">
        <w:rPr>
          <w:rFonts w:cstheme="majorHAnsi"/>
          <w:lang w:val="en-US"/>
        </w:rPr>
        <w:t>in</w:t>
      </w:r>
      <w:r w:rsidR="00EA18E4" w:rsidRPr="00A25569">
        <w:rPr>
          <w:rFonts w:cstheme="majorHAnsi"/>
          <w:lang w:val="en-US"/>
        </w:rPr>
        <w:t xml:space="preserve"> </w:t>
      </w:r>
      <w:r w:rsidRPr="00A25569">
        <w:rPr>
          <w:rFonts w:cstheme="majorHAnsi"/>
          <w:lang w:val="en-US"/>
        </w:rPr>
        <w:t xml:space="preserve">April/May </w:t>
      </w:r>
      <w:r w:rsidR="00EA18E4">
        <w:rPr>
          <w:rFonts w:cstheme="majorHAnsi"/>
          <w:lang w:val="en-US"/>
        </w:rPr>
        <w:t>reaching</w:t>
      </w:r>
      <w:r w:rsidR="00EA18E4" w:rsidRPr="00A25569">
        <w:rPr>
          <w:rFonts w:cstheme="majorHAnsi"/>
          <w:lang w:val="en-US"/>
        </w:rPr>
        <w:t xml:space="preserve"> </w:t>
      </w:r>
      <w:r w:rsidRPr="00A25569">
        <w:rPr>
          <w:rFonts w:cstheme="majorHAnsi"/>
          <w:lang w:val="en-US"/>
        </w:rPr>
        <w:t>its maximum around September/October</w:t>
      </w:r>
      <w:r w:rsidR="00EA18E4">
        <w:rPr>
          <w:rFonts w:cstheme="majorHAnsi"/>
          <w:lang w:val="en-US"/>
        </w:rPr>
        <w:t>. This seasonal trend occurs</w:t>
      </w:r>
      <w:r>
        <w:rPr>
          <w:rFonts w:cstheme="majorHAnsi"/>
          <w:lang w:val="en-US"/>
        </w:rPr>
        <w:t xml:space="preserve"> because </w:t>
      </w:r>
      <w:r w:rsidR="00EA18E4">
        <w:rPr>
          <w:rFonts w:cstheme="majorHAnsi"/>
          <w:lang w:val="en-US"/>
        </w:rPr>
        <w:t xml:space="preserve">heavily infected fish are more susceptible to overwintering mortality leading to reduced infections at the population level in the spring. As </w:t>
      </w:r>
      <w:r>
        <w:rPr>
          <w:rFonts w:cstheme="majorHAnsi"/>
          <w:lang w:val="en-US"/>
        </w:rPr>
        <w:t>cercariae are released through</w:t>
      </w:r>
      <w:r w:rsidR="00EA18E4">
        <w:rPr>
          <w:rFonts w:cstheme="majorHAnsi"/>
          <w:lang w:val="en-US"/>
        </w:rPr>
        <w:t>out</w:t>
      </w:r>
      <w:r>
        <w:rPr>
          <w:rFonts w:cstheme="majorHAnsi"/>
          <w:lang w:val="en-US"/>
        </w:rPr>
        <w:t xml:space="preserve"> the summer</w:t>
      </w:r>
      <w:r w:rsidR="00EA18E4">
        <w:rPr>
          <w:rFonts w:cstheme="majorHAnsi"/>
          <w:lang w:val="en-US"/>
        </w:rPr>
        <w:t xml:space="preserve"> and infect more hosts through time, prevalence reaches its maximum in the fall </w:t>
      </w:r>
      <w:r w:rsidRPr="00A25569">
        <w:rPr>
          <w:rFonts w:cstheme="majorHAnsi"/>
        </w:rPr>
        <w:fldChar w:fldCharType="begin"/>
      </w:r>
      <w:r>
        <w:rPr>
          <w:rFonts w:cstheme="majorHAnsi"/>
          <w:lang w:val="en-US"/>
        </w:rPr>
        <w:instrText xml:space="preserve"> ADDIN ZOTERO_ITEM CSL_CITATION {"citationID":"V5k7Su68","properties":{"formattedCitation":"(Lemly &amp; Esch, 1984b, 1984c)","plainCitation":"(Lemly &amp; Esch, 1984b, 1984c)","noteIndex":0},"citationItems":[{"id":1667,"uris":["http://zotero.org/groups/2585270/items/CAI379UD"],"itemData":{"id":1667,"type":"article-journal","abstract":"Prevalence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sidRPr="00A25569">
        <w:rPr>
          <w:rFonts w:cstheme="majorHAnsi"/>
        </w:rPr>
        <w:fldChar w:fldCharType="separate"/>
      </w:r>
      <w:r>
        <w:rPr>
          <w:rFonts w:cstheme="majorHAnsi"/>
          <w:noProof/>
          <w:lang w:val="en-US"/>
        </w:rPr>
        <w:t>(Lemly &amp; Esch, 1984b, 1984c)</w:t>
      </w:r>
      <w:r w:rsidRPr="00A25569">
        <w:rPr>
          <w:rFonts w:cstheme="majorHAnsi"/>
        </w:rPr>
        <w:fldChar w:fldCharType="end"/>
      </w:r>
      <w:r w:rsidRPr="00A25569">
        <w:rPr>
          <w:rFonts w:cstheme="majorHAnsi"/>
          <w:lang w:val="en-US"/>
        </w:rPr>
        <w:t>. Habitat characteristics that favor snail populations such as shallow waters</w:t>
      </w:r>
      <w:r>
        <w:rPr>
          <w:rFonts w:cstheme="majorHAnsi"/>
          <w:lang w:val="en-US"/>
        </w:rPr>
        <w:t>, low water flow</w:t>
      </w:r>
      <w:r w:rsidRPr="00A25569">
        <w:rPr>
          <w:rFonts w:cstheme="majorHAnsi"/>
          <w:lang w:val="en-US"/>
        </w:rPr>
        <w:t xml:space="preserve"> and abundant macrophytes have also been associated with higher </w:t>
      </w:r>
      <w:r>
        <w:rPr>
          <w:rFonts w:cstheme="majorHAnsi"/>
          <w:lang w:val="en-US"/>
        </w:rPr>
        <w:t xml:space="preserve">abundance and prevalence </w:t>
      </w:r>
      <w:r w:rsidR="00EA18E4">
        <w:rPr>
          <w:rFonts w:cstheme="majorHAnsi"/>
          <w:lang w:val="en-US"/>
        </w:rPr>
        <w:t xml:space="preserve">of </w:t>
      </w:r>
      <w:r w:rsidRPr="00A25569">
        <w:rPr>
          <w:rFonts w:cstheme="majorHAnsi"/>
          <w:lang w:val="en-US"/>
        </w:rPr>
        <w:t>infection in fish-hosts</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{"citationID":"YJh53Pyf","properties":{"formattedCitation":"(Marcogliese et al., 2001; Ondrackova et al., 2004)","plainCitation":"(Marcogliese et al., 2001; Ondrackova et al., 2004)","noteIndex":0},"citationItems":[{"id":1803,"uris":["http://zotero.org/groups/2585270/items/6882F77F"],"itemData":{"id":1803,"type":"article-journal","container-title":"Canadian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Pr>
          <w:rFonts w:cstheme="majorHAnsi"/>
          <w:noProof/>
          <w:lang w:val="en-US"/>
        </w:rPr>
        <w:t>(Marcogliese et al., 2001; Ondrackova et al., 2004)</w:t>
      </w:r>
      <w:r>
        <w:rPr>
          <w:rFonts w:cstheme="majorHAnsi"/>
          <w:lang w:val="en-US"/>
        </w:rPr>
        <w:fldChar w:fldCharType="end"/>
      </w:r>
      <w:r w:rsidRPr="00A25569">
        <w:rPr>
          <w:rFonts w:cstheme="majorHAnsi"/>
          <w:lang w:val="en-US"/>
        </w:rPr>
        <w:t>. Hence,</w:t>
      </w:r>
      <w:r w:rsidR="00EA18E4">
        <w:rPr>
          <w:rFonts w:cstheme="majorHAnsi"/>
          <w:lang w:val="en-US"/>
        </w:rPr>
        <w:t xml:space="preserve"> the</w:t>
      </w:r>
      <w:r w:rsidRPr="00A25569">
        <w:rPr>
          <w:rFonts w:cstheme="majorHAnsi"/>
          <w:lang w:val="en-US"/>
        </w:rPr>
        <w:t xml:space="preserve"> infection </w:t>
      </w:r>
      <w:r>
        <w:rPr>
          <w:rFonts w:cstheme="majorHAnsi"/>
          <w:lang w:val="en-US"/>
        </w:rPr>
        <w:t xml:space="preserve">parameters </w:t>
      </w:r>
      <w:r w:rsidRPr="00A25569">
        <w:rPr>
          <w:rFonts w:cstheme="majorHAnsi"/>
          <w:lang w:val="en-US"/>
        </w:rPr>
        <w:t xml:space="preserve">of black spot disease are usually higher in lentic systems and in the littoral zone rather than the pelagic zone </w:t>
      </w:r>
      <w:r w:rsidRPr="00A25569">
        <w:rPr>
          <w:rFonts w:cstheme="majorHAnsi"/>
        </w:rPr>
        <w:fldChar w:fldCharType="begin"/>
      </w:r>
      <w:r w:rsidRPr="00A25569">
        <w:rPr>
          <w:rFonts w:cstheme="majorHAnsi"/>
          <w:lang w:val="en-US"/>
        </w:rPr>
        <w:instrText xml:space="preserve"> ADDIN ZOTERO_ITEM CSL_CITATION {"citationID":"B3KcCSEL","properties":{"formattedCitation":"(Ondrackova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sidRPr="00A25569">
        <w:rPr>
          <w:rFonts w:cstheme="majorHAnsi"/>
        </w:rPr>
        <w:fldChar w:fldCharType="separate"/>
      </w:r>
      <w:r w:rsidRPr="00A25569">
        <w:rPr>
          <w:rFonts w:cstheme="majorHAnsi"/>
          <w:noProof/>
          <w:lang w:val="en-US"/>
        </w:rPr>
        <w:t>(Ondrackova et al., 2004)</w:t>
      </w:r>
      <w:r w:rsidRPr="00A25569">
        <w:rPr>
          <w:rFonts w:cstheme="majorHAnsi"/>
        </w:rPr>
        <w:fldChar w:fldCharType="end"/>
      </w:r>
      <w:r w:rsidRPr="00A25569">
        <w:rPr>
          <w:rFonts w:cstheme="majorHAnsi"/>
          <w:lang w:val="en-US"/>
        </w:rPr>
        <w:t xml:space="preserve"> because </w:t>
      </w:r>
      <w:r>
        <w:rPr>
          <w:rFonts w:cstheme="majorHAnsi"/>
          <w:lang w:val="en-US"/>
        </w:rPr>
        <w:t>of a higher encounter probability</w:t>
      </w:r>
      <w:r w:rsidR="00C66ED7">
        <w:rPr>
          <w:rFonts w:cstheme="majorHAnsi"/>
          <w:lang w:val="en-US"/>
        </w:rPr>
        <w:t xml:space="preserve"> with cercaria in these regions</w:t>
      </w:r>
      <w:r>
        <w:rPr>
          <w:rFonts w:cstheme="majorHAnsi"/>
          <w:lang w:val="en-US"/>
        </w:rPr>
        <w:t xml:space="preserve">. </w:t>
      </w:r>
      <w:r w:rsidRPr="00A25569">
        <w:rPr>
          <w:rFonts w:cstheme="majorHAnsi"/>
          <w:lang w:val="en-US"/>
        </w:rPr>
        <w:t>Since black spot disease is caused by a parasite guild, a large range of fish species can be infected</w:t>
      </w:r>
      <w:r w:rsidR="00C66ED7">
        <w:rPr>
          <w:rFonts w:cstheme="majorHAnsi"/>
          <w:lang w:val="en-US"/>
        </w:rPr>
        <w:t xml:space="preserve"> with</w:t>
      </w:r>
      <w:r w:rsidRPr="00A25569">
        <w:rPr>
          <w:rFonts w:cstheme="majorHAnsi"/>
          <w:lang w:val="en-US"/>
        </w:rPr>
        <w:t xml:space="preserve"> some species </w:t>
      </w:r>
      <w:r w:rsidRPr="00A25569">
        <w:rPr>
          <w:rFonts w:cstheme="majorHAnsi"/>
          <w:lang w:val="en-US"/>
        </w:rPr>
        <w:lastRenderedPageBreak/>
        <w:t xml:space="preserve">more heavily infected than others. For instance, </w:t>
      </w:r>
      <w:r w:rsidRPr="00A25569">
        <w:rPr>
          <w:rFonts w:cstheme="majorHAnsi"/>
        </w:rPr>
        <w:fldChar w:fldCharType="begin"/>
      </w:r>
      <w:r>
        <w:rPr>
          <w:rFonts w:cstheme="majorHAnsi"/>
          <w:lang w:val="en-US"/>
        </w:rPr>
        <w:instrText xml:space="preserve"> ADDIN ZOTERO_ITEM CSL_CITATION {"citationID":"stvRgjDT","properties":{"formattedCitation":"(Lemly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Pr>
          <w:rFonts w:cstheme="majorHAnsi"/>
          <w:noProof/>
          <w:lang w:val="en-US"/>
        </w:rPr>
        <w:t>(Lemly &amp; Esch, 1984a)</w:t>
      </w:r>
      <w:r w:rsidRPr="00A25569">
        <w:rPr>
          <w:rFonts w:cstheme="majorHAnsi"/>
        </w:rPr>
        <w:fldChar w:fldCharType="end"/>
      </w:r>
      <w:r w:rsidRPr="00A25569">
        <w:rPr>
          <w:rFonts w:cstheme="majorHAnsi"/>
          <w:lang w:val="en-US"/>
        </w:rPr>
        <w:t xml:space="preserve"> found that bluegill sunfish were </w:t>
      </w:r>
      <w:commentRangeStart w:id="30"/>
      <w:r w:rsidRPr="00A25569">
        <w:rPr>
          <w:rFonts w:cstheme="majorHAnsi"/>
          <w:lang w:val="en-US"/>
        </w:rPr>
        <w:t xml:space="preserve">more heavily infected </w:t>
      </w:r>
      <w:commentRangeEnd w:id="30"/>
      <w:r w:rsidR="00C66ED7">
        <w:rPr>
          <w:rStyle w:val="Marquedecommentaire"/>
        </w:rPr>
        <w:commentReference w:id="30"/>
      </w:r>
      <w:r w:rsidRPr="00A25569">
        <w:rPr>
          <w:rFonts w:cstheme="majorHAnsi"/>
          <w:lang w:val="en-US"/>
        </w:rPr>
        <w:t>than largemouth bass (</w:t>
      </w:r>
      <w:r w:rsidRPr="00A25569">
        <w:rPr>
          <w:rFonts w:cstheme="majorHAnsi"/>
          <w:i/>
          <w:iCs/>
          <w:lang w:val="en-US"/>
        </w:rPr>
        <w:t xml:space="preserve">Micropterus </w:t>
      </w:r>
      <w:proofErr w:type="spellStart"/>
      <w:r w:rsidRPr="00A25569">
        <w:rPr>
          <w:rFonts w:cstheme="majorHAnsi"/>
          <w:i/>
          <w:iCs/>
          <w:lang w:val="en-US"/>
        </w:rPr>
        <w:t>salmoides</w:t>
      </w:r>
      <w:proofErr w:type="spellEnd"/>
      <w:r w:rsidRPr="00A25569">
        <w:rPr>
          <w:rFonts w:cstheme="majorHAnsi"/>
          <w:lang w:val="en-US"/>
        </w:rPr>
        <w:t>).</w:t>
      </w:r>
    </w:p>
    <w:p w14:paraId="12CE5F9A" w14:textId="53910605" w:rsidR="005C08E1" w:rsidRPr="004D4920" w:rsidRDefault="005C08E1" w:rsidP="005C08E1">
      <w:pPr>
        <w:pStyle w:val="Titre3"/>
      </w:pPr>
      <w:bookmarkStart w:id="31" w:name="_Toc159491677"/>
      <w:r w:rsidRPr="004D4920">
        <w:t>2.2</w:t>
      </w:r>
      <w:r>
        <w:t>.</w:t>
      </w:r>
      <w:r w:rsidRPr="004D4920">
        <w:t xml:space="preserve"> Study area</w:t>
      </w:r>
      <w:bookmarkEnd w:id="31"/>
    </w:p>
    <w:p w14:paraId="12365E6E" w14:textId="77777777" w:rsidR="005C08E1" w:rsidRPr="00A25569" w:rsidRDefault="005C08E1" w:rsidP="005C08E1">
      <w:pPr>
        <w:spacing w:line="360" w:lineRule="auto"/>
        <w:jc w:val="both"/>
        <w:rPr>
          <w:rFonts w:cstheme="majorHAnsi"/>
          <w:lang w:val="en-US"/>
        </w:rPr>
      </w:pPr>
    </w:p>
    <w:p w14:paraId="4AD16060" w14:textId="39680A88" w:rsidR="005C08E1" w:rsidRPr="00A25569" w:rsidRDefault="005C08E1" w:rsidP="005C08E1">
      <w:pPr>
        <w:spacing w:line="360" w:lineRule="auto"/>
        <w:ind w:firstLine="708"/>
        <w:jc w:val="both"/>
        <w:rPr>
          <w:rFonts w:cstheme="majorHAnsi"/>
          <w:noProof/>
          <w:lang w:val="en-US"/>
        </w:rPr>
      </w:pPr>
      <w:r w:rsidRPr="00A25569">
        <w:rPr>
          <w:rFonts w:cstheme="majorHAnsi"/>
          <w:lang w:val="en-US"/>
        </w:rPr>
        <w:t xml:space="preserve">We sampled 15 lakes from six watersheds around Saint-Hippolyte, QC, Canada </w:t>
      </w:r>
      <w:r>
        <w:rPr>
          <w:rFonts w:cstheme="majorHAnsi"/>
          <w:lang w:val="en-US"/>
        </w:rPr>
        <w:t>(</w:t>
      </w:r>
      <w:r w:rsidRPr="00914B55">
        <w:rPr>
          <w:rFonts w:cstheme="majorHAnsi"/>
          <w:lang w:val="en-US"/>
        </w:rPr>
        <w:t>45.92</w:t>
      </w:r>
      <w:r>
        <w:rPr>
          <w:rFonts w:cstheme="majorHAnsi"/>
          <w:lang w:val="en-US"/>
        </w:rPr>
        <w:t>°N</w:t>
      </w:r>
      <w:r w:rsidRPr="00914B55">
        <w:rPr>
          <w:rFonts w:cstheme="majorHAnsi"/>
          <w:lang w:val="en-US"/>
        </w:rPr>
        <w:t>, 73.97</w:t>
      </w:r>
      <w:r>
        <w:rPr>
          <w:rFonts w:cstheme="majorHAnsi"/>
          <w:lang w:val="en-US"/>
        </w:rPr>
        <w:t>°W)</w:t>
      </w:r>
      <w:r w:rsidRPr="00A25569">
        <w:rPr>
          <w:rFonts w:cstheme="majorHAnsi"/>
          <w:lang w:val="en-US"/>
        </w:rPr>
        <w:t xml:space="preserve"> (</w:t>
      </w:r>
      <w:r w:rsidRPr="005C08E1">
        <w:rPr>
          <w:rFonts w:cstheme="majorHAnsi"/>
          <w:color w:val="000000" w:themeColor="text1"/>
          <w:lang w:val="en-US"/>
        </w:rPr>
        <w:t>Figure 3</w:t>
      </w:r>
      <w:r w:rsidRPr="00A25569">
        <w:rPr>
          <w:rFonts w:cstheme="majorHAnsi"/>
          <w:lang w:val="en-US"/>
        </w:rPr>
        <w:t xml:space="preserve">). The lakes Corriveau, </w:t>
      </w:r>
      <w:proofErr w:type="spellStart"/>
      <w:r w:rsidRPr="00A25569">
        <w:rPr>
          <w:rFonts w:cstheme="majorHAnsi"/>
          <w:lang w:val="en-US"/>
        </w:rPr>
        <w:t>Croche</w:t>
      </w:r>
      <w:proofErr w:type="spellEnd"/>
      <w:r w:rsidRPr="00A25569">
        <w:rPr>
          <w:rFonts w:cstheme="majorHAnsi"/>
          <w:lang w:val="en-US"/>
        </w:rPr>
        <w:t xml:space="preserve">, Cromwell and Triton </w:t>
      </w:r>
      <w:proofErr w:type="gramStart"/>
      <w:r w:rsidRPr="00A25569">
        <w:rPr>
          <w:rFonts w:cstheme="majorHAnsi"/>
          <w:lang w:val="en-US"/>
        </w:rPr>
        <w:t>are</w:t>
      </w:r>
      <w:r w:rsidR="00C66ED7">
        <w:rPr>
          <w:rFonts w:cstheme="majorHAnsi"/>
          <w:lang w:val="en-US"/>
        </w:rPr>
        <w:t xml:space="preserve"> located</w:t>
      </w:r>
      <w:r w:rsidRPr="00A25569">
        <w:rPr>
          <w:rFonts w:cstheme="majorHAnsi"/>
          <w:lang w:val="en-US"/>
        </w:rPr>
        <w:t xml:space="preserve"> in</w:t>
      </w:r>
      <w:proofErr w:type="gramEnd"/>
      <w:r w:rsidRPr="00A25569">
        <w:rPr>
          <w:rFonts w:cstheme="majorHAnsi"/>
          <w:lang w:val="en-US"/>
        </w:rPr>
        <w:t xml:space="preserve"> the protected area of </w:t>
      </w:r>
      <w:r w:rsidR="00C66ED7" w:rsidRPr="00A25569">
        <w:rPr>
          <w:rFonts w:cstheme="majorHAnsi"/>
          <w:lang w:val="en-US"/>
        </w:rPr>
        <w:t>the Université de Montréal</w:t>
      </w:r>
      <w:r w:rsidR="00C66ED7">
        <w:rPr>
          <w:rFonts w:cstheme="majorHAnsi"/>
          <w:lang w:val="en-US"/>
        </w:rPr>
        <w:t>’s Biology Station</w:t>
      </w:r>
      <w:r w:rsidRPr="00A25569">
        <w:rPr>
          <w:rFonts w:cstheme="majorHAnsi"/>
          <w:lang w:val="en-US"/>
        </w:rPr>
        <w:t xml:space="preserve"> </w:t>
      </w:r>
      <w:r w:rsidR="00C66ED7">
        <w:rPr>
          <w:rFonts w:cstheme="majorHAnsi"/>
          <w:lang w:val="en-US"/>
        </w:rPr>
        <w:t xml:space="preserve">of the Laurentians. The remaining lakes are surrounded by private properties and are accessible only upon consent of </w:t>
      </w:r>
      <w:proofErr w:type="gramStart"/>
      <w:r w:rsidR="00C66ED7">
        <w:rPr>
          <w:rFonts w:cstheme="majorHAnsi"/>
          <w:lang w:val="en-US"/>
        </w:rPr>
        <w:t>land-owners</w:t>
      </w:r>
      <w:proofErr w:type="gramEnd"/>
      <w:r w:rsidR="00C66ED7">
        <w:rPr>
          <w:rFonts w:cstheme="majorHAnsi"/>
          <w:lang w:val="en-US"/>
        </w:rPr>
        <w:t xml:space="preserve"> or municipal associations</w:t>
      </w:r>
      <w:r w:rsidRPr="00A25569">
        <w:rPr>
          <w:rFonts w:cstheme="majorHAnsi"/>
          <w:lang w:val="en-US"/>
        </w:rPr>
        <w:t>. Considering their geographical proximity, we assumed that all the</w:t>
      </w:r>
      <w:r w:rsidR="00C66ED7">
        <w:rPr>
          <w:rFonts w:cstheme="majorHAnsi"/>
          <w:lang w:val="en-US"/>
        </w:rPr>
        <w:t xml:space="preserve"> sampled</w:t>
      </w:r>
      <w:r w:rsidRPr="00A25569">
        <w:rPr>
          <w:rFonts w:cstheme="majorHAnsi"/>
          <w:lang w:val="en-US"/>
        </w:rPr>
        <w:t xml:space="preserve"> lakes are exposed to the same</w:t>
      </w:r>
      <w:r w:rsidR="00C66ED7">
        <w:rPr>
          <w:rFonts w:cstheme="majorHAnsi"/>
          <w:lang w:val="en-US"/>
        </w:rPr>
        <w:t xml:space="preserve"> </w:t>
      </w:r>
      <w:r w:rsidR="00316A03">
        <w:rPr>
          <w:rFonts w:cstheme="majorHAnsi"/>
          <w:lang w:val="en-US"/>
        </w:rPr>
        <w:t>broad</w:t>
      </w:r>
      <w:r w:rsidRPr="00A25569">
        <w:rPr>
          <w:rFonts w:cstheme="majorHAnsi"/>
          <w:lang w:val="en-US"/>
        </w:rPr>
        <w:t xml:space="preserve"> climatic conditions. The lakes were selected nonrandomly according to their accessibility </w:t>
      </w:r>
      <w:r w:rsidR="00C66ED7">
        <w:rPr>
          <w:rFonts w:cstheme="majorHAnsi"/>
          <w:lang w:val="en-US"/>
        </w:rPr>
        <w:t xml:space="preserve">(i.e. shore access on private properties granted by land owners) </w:t>
      </w:r>
      <w:r w:rsidRPr="00A25569">
        <w:rPr>
          <w:rFonts w:cstheme="majorHAnsi"/>
          <w:lang w:val="en-US"/>
        </w:rPr>
        <w:t xml:space="preserve">and the availability of morphometric data (see </w:t>
      </w:r>
      <w:r w:rsidRPr="005C08E1">
        <w:rPr>
          <w:rFonts w:cstheme="majorHAnsi"/>
          <w:color w:val="000000" w:themeColor="text1"/>
          <w:lang w:val="en-US"/>
        </w:rPr>
        <w:t xml:space="preserve">Table S1 </w:t>
      </w:r>
      <w:r w:rsidRPr="00A25569">
        <w:rPr>
          <w:rFonts w:cstheme="majorHAnsi"/>
          <w:lang w:val="en-US"/>
        </w:rPr>
        <w:t>for the morphometric characteristics).</w:t>
      </w:r>
    </w:p>
    <w:p w14:paraId="5D6B287A" w14:textId="77777777" w:rsidR="005C08E1" w:rsidRPr="00792A22" w:rsidRDefault="005C08E1" w:rsidP="005C08E1">
      <w:pPr>
        <w:rPr>
          <w:lang w:val="en-US"/>
        </w:rPr>
      </w:pPr>
    </w:p>
    <w:p w14:paraId="72FCB5D8" w14:textId="4D46C9C0" w:rsidR="005C08E1" w:rsidRPr="004D4920" w:rsidRDefault="005C08E1" w:rsidP="005C08E1">
      <w:pPr>
        <w:pStyle w:val="Titre3"/>
      </w:pPr>
      <w:bookmarkStart w:id="32" w:name="_Toc159491678"/>
      <w:r w:rsidRPr="004D4920">
        <w:t>2.3. Data acquisition</w:t>
      </w:r>
      <w:bookmarkEnd w:id="32"/>
    </w:p>
    <w:p w14:paraId="63D92464" w14:textId="77777777" w:rsidR="005C08E1" w:rsidRDefault="005C08E1" w:rsidP="005C08E1">
      <w:pPr>
        <w:spacing w:line="360" w:lineRule="auto"/>
        <w:jc w:val="both"/>
        <w:rPr>
          <w:lang w:val="en-US"/>
        </w:rPr>
      </w:pPr>
    </w:p>
    <w:p w14:paraId="1C55F303" w14:textId="67B42B8D" w:rsidR="005C08E1" w:rsidRPr="00EF45CC" w:rsidRDefault="005C08E1" w:rsidP="005C08E1">
      <w:pPr>
        <w:spacing w:line="360" w:lineRule="auto"/>
        <w:ind w:firstLine="708"/>
        <w:jc w:val="both"/>
        <w:rPr>
          <w:rFonts w:cstheme="majorBidi"/>
          <w:lang w:val="en-US"/>
        </w:rPr>
      </w:pPr>
      <w:r w:rsidRPr="00A25569">
        <w:rPr>
          <w:rFonts w:cstheme="majorHAnsi"/>
          <w:lang w:val="en-US"/>
        </w:rPr>
        <w:t xml:space="preserve">Infection prevalence was estimated as the number of individuals infected with black spot disease divided by the total </w:t>
      </w:r>
      <w:r w:rsidR="00802EAA">
        <w:rPr>
          <w:rFonts w:cstheme="majorHAnsi"/>
          <w:lang w:val="en-US"/>
        </w:rPr>
        <w:t>number</w:t>
      </w:r>
      <w:r w:rsidR="00802EAA" w:rsidRPr="00A25569">
        <w:rPr>
          <w:rFonts w:cstheme="majorHAnsi"/>
          <w:lang w:val="en-US"/>
        </w:rPr>
        <w:t xml:space="preserve"> </w:t>
      </w:r>
      <w:r w:rsidRPr="00A25569">
        <w:rPr>
          <w:rFonts w:cstheme="majorHAnsi"/>
          <w:lang w:val="en-US"/>
        </w:rPr>
        <w:t xml:space="preserve">of individuals </w:t>
      </w:r>
      <w:r w:rsidR="00802EAA">
        <w:rPr>
          <w:rFonts w:cstheme="majorHAnsi"/>
          <w:lang w:val="en-US"/>
        </w:rPr>
        <w:t xml:space="preserve">sampled </w:t>
      </w:r>
      <w:proofErr w:type="gramStart"/>
      <w:r w:rsidR="00802EAA">
        <w:rPr>
          <w:rFonts w:cstheme="majorHAnsi"/>
          <w:lang w:val="en-US"/>
        </w:rPr>
        <w:t>in</w:t>
      </w:r>
      <w:r w:rsidR="00802EAA" w:rsidRPr="00A25569">
        <w:rPr>
          <w:rFonts w:cstheme="majorHAnsi"/>
          <w:lang w:val="en-US"/>
        </w:rPr>
        <w:t xml:space="preserve"> </w:t>
      </w:r>
      <w:r w:rsidRPr="00A25569">
        <w:rPr>
          <w:rFonts w:cstheme="majorHAnsi"/>
          <w:lang w:val="en-US"/>
        </w:rPr>
        <w:t>a given</w:t>
      </w:r>
      <w:proofErr w:type="gramEnd"/>
      <w:r w:rsidRPr="00A25569">
        <w:rPr>
          <w:rFonts w:cstheme="majorHAnsi"/>
          <w:lang w:val="en-US"/>
        </w:rPr>
        <w:t xml:space="preserve"> fish community. Three sampling methods (minnow traps, seine nets and transects) were used to assess </w:t>
      </w:r>
      <w:r w:rsidR="00802EAA">
        <w:rPr>
          <w:rFonts w:cstheme="majorHAnsi"/>
          <w:lang w:val="en-US"/>
        </w:rPr>
        <w:t xml:space="preserve">infection </w:t>
      </w:r>
      <w:r w:rsidRPr="00A25569">
        <w:rPr>
          <w:rFonts w:cstheme="majorHAnsi"/>
          <w:lang w:val="en-US"/>
        </w:rPr>
        <w:t xml:space="preserve">prevalence and maximize the chances of catching different fish species. </w:t>
      </w:r>
      <w:r>
        <w:rPr>
          <w:rFonts w:cstheme="majorHAnsi"/>
          <w:lang w:val="en-US"/>
        </w:rPr>
        <w:t>F</w:t>
      </w:r>
      <w:r w:rsidRPr="00A25569">
        <w:rPr>
          <w:rFonts w:cstheme="majorHAnsi"/>
          <w:lang w:val="en-US"/>
        </w:rPr>
        <w:t>ield work took place from mid-June to</w:t>
      </w:r>
      <w:r w:rsidR="00802EAA">
        <w:rPr>
          <w:rFonts w:cstheme="majorHAnsi"/>
          <w:lang w:val="en-US"/>
        </w:rPr>
        <w:t xml:space="preserve"> the</w:t>
      </w:r>
      <w:r w:rsidRPr="00A25569">
        <w:rPr>
          <w:rFonts w:cstheme="majorHAnsi"/>
          <w:lang w:val="en-US"/>
        </w:rPr>
        <w:t xml:space="preserve"> end of August 2022 and was restricted to days without precipitation to limit sampling bias due to meteorological effects.</w:t>
      </w:r>
      <w:r w:rsidRPr="00A25569">
        <w:rPr>
          <w:rFonts w:cstheme="majorHAnsi"/>
          <w:noProof/>
          <w:lang w:val="en-US"/>
        </w:rPr>
        <w:t xml:space="preserve"> </w:t>
      </w:r>
      <w:r w:rsidRPr="00A25569">
        <w:rPr>
          <w:rFonts w:cstheme="majorHAnsi"/>
          <w:lang w:val="en-US"/>
        </w:rPr>
        <w:t xml:space="preserve">Animal handling was approved by the Université de Montréal’s animal care committee (protocol number 22-025) and the scientific fishing permit was granted by the </w:t>
      </w:r>
      <w:proofErr w:type="spellStart"/>
      <w:r w:rsidRPr="00A25569">
        <w:rPr>
          <w:rFonts w:cstheme="majorHAnsi"/>
          <w:lang w:val="en-US"/>
        </w:rPr>
        <w:t>Ministère</w:t>
      </w:r>
      <w:proofErr w:type="spellEnd"/>
      <w:r w:rsidRPr="00A25569">
        <w:rPr>
          <w:rFonts w:cstheme="majorHAnsi"/>
          <w:lang w:val="en-US"/>
        </w:rPr>
        <w:t xml:space="preserve"> de</w:t>
      </w:r>
      <w:r>
        <w:rPr>
          <w:rFonts w:cstheme="majorHAnsi"/>
          <w:lang w:val="en-US"/>
        </w:rPr>
        <w:t xml:space="preserve"> </w:t>
      </w:r>
      <w:proofErr w:type="spellStart"/>
      <w:r>
        <w:rPr>
          <w:rFonts w:cstheme="majorHAnsi"/>
          <w:lang w:val="en-US"/>
        </w:rPr>
        <w:t>l’Environnement</w:t>
      </w:r>
      <w:proofErr w:type="spellEnd"/>
      <w:r>
        <w:rPr>
          <w:rFonts w:cstheme="majorHAnsi"/>
          <w:lang w:val="en-US"/>
        </w:rPr>
        <w:t xml:space="preserve">, de la </w:t>
      </w:r>
      <w:proofErr w:type="spellStart"/>
      <w:r>
        <w:rPr>
          <w:rFonts w:cstheme="majorHAnsi"/>
          <w:lang w:val="en-US"/>
        </w:rPr>
        <w:t>Lutte</w:t>
      </w:r>
      <w:proofErr w:type="spellEnd"/>
      <w:r>
        <w:rPr>
          <w:rFonts w:cstheme="majorHAnsi"/>
          <w:lang w:val="en-US"/>
        </w:rPr>
        <w:t xml:space="preserve"> </w:t>
      </w:r>
      <w:proofErr w:type="spellStart"/>
      <w:r>
        <w:rPr>
          <w:rFonts w:cstheme="majorHAnsi"/>
          <w:lang w:val="en-US"/>
        </w:rPr>
        <w:t>contre</w:t>
      </w:r>
      <w:proofErr w:type="spellEnd"/>
      <w:r>
        <w:rPr>
          <w:rFonts w:cstheme="majorHAnsi"/>
          <w:lang w:val="en-US"/>
        </w:rPr>
        <w:t xml:space="preserve"> les </w:t>
      </w:r>
      <w:proofErr w:type="spellStart"/>
      <w:r>
        <w:rPr>
          <w:rFonts w:cstheme="majorHAnsi"/>
          <w:lang w:val="en-US"/>
        </w:rPr>
        <w:t>changements</w:t>
      </w:r>
      <w:proofErr w:type="spellEnd"/>
      <w:r>
        <w:rPr>
          <w:rFonts w:cstheme="majorHAnsi"/>
          <w:lang w:val="en-US"/>
        </w:rPr>
        <w:t xml:space="preserve"> </w:t>
      </w:r>
      <w:proofErr w:type="spellStart"/>
      <w:r>
        <w:rPr>
          <w:rFonts w:cstheme="majorHAnsi"/>
          <w:lang w:val="en-US"/>
        </w:rPr>
        <w:t>climatiques</w:t>
      </w:r>
      <w:proofErr w:type="spellEnd"/>
      <w:r>
        <w:rPr>
          <w:rFonts w:cstheme="majorHAnsi"/>
          <w:lang w:val="en-US"/>
        </w:rPr>
        <w:t xml:space="preserve">, de la </w:t>
      </w:r>
      <w:proofErr w:type="spellStart"/>
      <w:r>
        <w:rPr>
          <w:rFonts w:cstheme="majorHAnsi"/>
          <w:lang w:val="en-US"/>
        </w:rPr>
        <w:t>Faune</w:t>
      </w:r>
      <w:proofErr w:type="spellEnd"/>
      <w:r>
        <w:rPr>
          <w:rFonts w:cstheme="majorHAnsi"/>
          <w:lang w:val="en-US"/>
        </w:rPr>
        <w:t xml:space="preserve"> et des Parcs </w:t>
      </w:r>
      <w:r w:rsidRPr="00A25569">
        <w:rPr>
          <w:rFonts w:cstheme="majorHAnsi"/>
          <w:lang w:val="en-US"/>
        </w:rPr>
        <w:t>(M</w:t>
      </w:r>
      <w:r>
        <w:rPr>
          <w:rFonts w:cstheme="majorHAnsi"/>
          <w:lang w:val="en-US"/>
        </w:rPr>
        <w:t>ELCCFP)</w:t>
      </w:r>
      <w:r w:rsidRPr="00A25569">
        <w:rPr>
          <w:rFonts w:cstheme="majorHAnsi"/>
          <w:lang w:val="en-US"/>
        </w:rPr>
        <w:t xml:space="preserve"> of Québec (2022-05-16-1971-15-S-P).</w:t>
      </w:r>
    </w:p>
    <w:p w14:paraId="28587609" w14:textId="77777777"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Sampling effort within lakes was determined according to the lake surface area, except for minnow traps (see </w:t>
      </w:r>
      <w:r w:rsidRPr="005C08E1">
        <w:rPr>
          <w:rFonts w:asciiTheme="majorHAnsi" w:hAnsiTheme="majorHAnsi" w:cstheme="majorHAnsi"/>
          <w:color w:val="000000" w:themeColor="text1"/>
          <w:lang w:val="en-US"/>
        </w:rPr>
        <w:t>Table S2</w:t>
      </w:r>
      <w:r w:rsidRPr="00A25569">
        <w:rPr>
          <w:rFonts w:asciiTheme="majorHAnsi" w:hAnsiTheme="majorHAnsi" w:cstheme="majorHAnsi"/>
          <w:lang w:val="en-US"/>
        </w:rPr>
        <w:t xml:space="preserve">) as setting these traps requires less time and manipulation than the other methods. Seine sampling varied between four and eight efforts while the number of transect sites varied between two and six per lake. </w:t>
      </w:r>
      <w:commentRangeStart w:id="33"/>
      <w:r w:rsidRPr="00A25569">
        <w:rPr>
          <w:rFonts w:asciiTheme="majorHAnsi" w:hAnsiTheme="majorHAnsi" w:cstheme="majorHAnsi"/>
          <w:lang w:val="en-US"/>
        </w:rPr>
        <w:t>15 minnow traps were set in each lake to maximize the number of captures.</w:t>
      </w:r>
      <w:commentRangeEnd w:id="33"/>
      <w:r w:rsidR="00802EAA">
        <w:rPr>
          <w:rStyle w:val="Marquedecommentaire"/>
          <w:rFonts w:asciiTheme="majorHAnsi" w:eastAsiaTheme="minorHAnsi" w:hAnsiTheme="majorHAnsi" w:cs="Times New Roman (Corps CS)"/>
          <w:kern w:val="2"/>
          <w:lang w:eastAsia="en-US"/>
          <w14:ligatures w14:val="standardContextual"/>
        </w:rPr>
        <w:commentReference w:id="33"/>
      </w:r>
    </w:p>
    <w:p w14:paraId="64B4F6BB" w14:textId="34292C0A"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lastRenderedPageBreak/>
        <w:t>The minnow trap and seine net samplings were both conducted on the same day for each lake. The seine samplings occurred during daytime</w:t>
      </w:r>
      <w:r w:rsidR="00802EAA">
        <w:rPr>
          <w:rFonts w:asciiTheme="majorHAnsi" w:hAnsiTheme="majorHAnsi" w:cstheme="majorHAnsi"/>
          <w:lang w:val="en-US"/>
        </w:rPr>
        <w:t xml:space="preserve"> (between HH and HH)</w:t>
      </w:r>
      <w:r w:rsidRPr="00A25569">
        <w:rPr>
          <w:rFonts w:asciiTheme="majorHAnsi" w:hAnsiTheme="majorHAnsi" w:cstheme="majorHAnsi"/>
          <w:lang w:val="en-US"/>
        </w:rPr>
        <w:t xml:space="preserve"> in habitats </w:t>
      </w:r>
      <w:r w:rsidR="00802EAA">
        <w:rPr>
          <w:rFonts w:asciiTheme="majorHAnsi" w:hAnsiTheme="majorHAnsi" w:cstheme="majorHAnsi"/>
          <w:lang w:val="en-US"/>
        </w:rPr>
        <w:t>without</w:t>
      </w:r>
      <w:r w:rsidR="00802EAA" w:rsidRPr="00A25569">
        <w:rPr>
          <w:rFonts w:asciiTheme="majorHAnsi" w:hAnsiTheme="majorHAnsi" w:cstheme="majorHAnsi"/>
          <w:lang w:val="en-US"/>
        </w:rPr>
        <w:t xml:space="preserve"> </w:t>
      </w:r>
      <w:r w:rsidRPr="00A25569">
        <w:rPr>
          <w:rFonts w:asciiTheme="majorHAnsi" w:hAnsiTheme="majorHAnsi" w:cstheme="majorHAnsi"/>
          <w:lang w:val="en-US"/>
        </w:rPr>
        <w:t xml:space="preserve">large obstacles like trunks and rocks </w:t>
      </w:r>
      <w:r w:rsidR="00802EAA">
        <w:rPr>
          <w:rFonts w:asciiTheme="majorHAnsi" w:hAnsiTheme="majorHAnsi" w:cstheme="majorHAnsi"/>
          <w:lang w:val="en-US"/>
        </w:rPr>
        <w:t>to prevent</w:t>
      </w:r>
      <w:r w:rsidRPr="00A25569">
        <w:rPr>
          <w:rFonts w:asciiTheme="majorHAnsi" w:hAnsiTheme="majorHAnsi" w:cstheme="majorHAnsi"/>
          <w:lang w:val="en-US"/>
        </w:rPr>
        <w:t xml:space="preserve"> net </w:t>
      </w:r>
      <w:r w:rsidR="00802EAA">
        <w:rPr>
          <w:rFonts w:asciiTheme="majorHAnsi" w:hAnsiTheme="majorHAnsi" w:cstheme="majorHAnsi"/>
          <w:lang w:val="en-US"/>
        </w:rPr>
        <w:t>obstruction</w:t>
      </w:r>
      <w:r w:rsidRPr="00A25569">
        <w:rPr>
          <w:rFonts w:asciiTheme="majorHAnsi" w:hAnsiTheme="majorHAnsi" w:cstheme="majorHAnsi"/>
          <w:lang w:val="en-US"/>
        </w:rPr>
        <w:t>. Two sizes of minnow traps were set at approximately equal distance along the shore</w:t>
      </w:r>
      <w:r>
        <w:rPr>
          <w:rFonts w:asciiTheme="majorHAnsi" w:hAnsiTheme="majorHAnsi" w:cstheme="majorHAnsi"/>
          <w:lang w:val="en-US"/>
        </w:rPr>
        <w:t xml:space="preserve"> at </w:t>
      </w:r>
      <w:r w:rsidRPr="00A25569">
        <w:rPr>
          <w:rFonts w:asciiTheme="majorHAnsi" w:hAnsiTheme="majorHAnsi" w:cstheme="majorHAnsi"/>
          <w:lang w:val="en-US"/>
        </w:rPr>
        <w:t xml:space="preserve">4PM and </w:t>
      </w:r>
      <w:r>
        <w:rPr>
          <w:rFonts w:asciiTheme="majorHAnsi" w:hAnsiTheme="majorHAnsi" w:cstheme="majorHAnsi"/>
          <w:lang w:val="en-US"/>
        </w:rPr>
        <w:t>pulled four hours later</w:t>
      </w:r>
      <w:r w:rsidRPr="00A25569">
        <w:rPr>
          <w:rFonts w:asciiTheme="majorHAnsi" w:hAnsiTheme="majorHAnsi" w:cstheme="majorHAnsi"/>
          <w:lang w:val="en-US"/>
        </w:rPr>
        <w:t xml:space="preserve">, to target species that are most active at dusk. </w:t>
      </w:r>
      <w:r>
        <w:rPr>
          <w:rFonts w:asciiTheme="majorHAnsi" w:hAnsiTheme="majorHAnsi" w:cstheme="majorHAnsi"/>
          <w:lang w:val="en-US"/>
        </w:rPr>
        <w:t>All traps sat on the bottom substrate, but there</w:t>
      </w:r>
      <w:r w:rsidRPr="00A25569">
        <w:rPr>
          <w:rFonts w:asciiTheme="majorHAnsi" w:hAnsiTheme="majorHAnsi" w:cstheme="majorHAnsi"/>
          <w:lang w:val="en-US"/>
        </w:rPr>
        <w:t xml:space="preserve"> were no</w:t>
      </w:r>
      <w:r>
        <w:rPr>
          <w:rFonts w:asciiTheme="majorHAnsi" w:hAnsiTheme="majorHAnsi" w:cstheme="majorHAnsi"/>
          <w:lang w:val="en-US"/>
        </w:rPr>
        <w:t xml:space="preserve"> other</w:t>
      </w:r>
      <w:r w:rsidRPr="00A25569">
        <w:rPr>
          <w:rFonts w:asciiTheme="majorHAnsi" w:hAnsiTheme="majorHAnsi" w:cstheme="majorHAnsi"/>
          <w:lang w:val="en-US"/>
        </w:rPr>
        <w:t xml:space="preserve"> habitat restrictions for the minnow trap placement. </w:t>
      </w:r>
      <w:r w:rsidR="00E8062B">
        <w:rPr>
          <w:rFonts w:asciiTheme="majorHAnsi" w:hAnsiTheme="majorHAnsi" w:cstheme="majorHAnsi"/>
          <w:lang w:val="en-US"/>
        </w:rPr>
        <w:t>Eight</w:t>
      </w:r>
      <w:r w:rsidR="00E8062B" w:rsidRPr="00A25569">
        <w:rPr>
          <w:rFonts w:asciiTheme="majorHAnsi" w:hAnsiTheme="majorHAnsi" w:cstheme="majorHAnsi"/>
          <w:lang w:val="en-US"/>
        </w:rPr>
        <w:t xml:space="preserve"> </w:t>
      </w:r>
      <w:r w:rsidRPr="00A25569">
        <w:rPr>
          <w:rFonts w:asciiTheme="majorHAnsi" w:hAnsiTheme="majorHAnsi" w:cstheme="majorHAnsi"/>
          <w:lang w:val="en-US"/>
        </w:rPr>
        <w:t xml:space="preserve">of the traps (3 large and 5 small traps) were baited </w:t>
      </w:r>
      <w:r>
        <w:rPr>
          <w:rFonts w:asciiTheme="majorHAnsi" w:hAnsiTheme="majorHAnsi" w:cstheme="majorHAnsi"/>
          <w:lang w:val="en-US"/>
        </w:rPr>
        <w:t xml:space="preserve">with bread </w:t>
      </w:r>
      <w:r w:rsidRPr="00A25569">
        <w:rPr>
          <w:rFonts w:asciiTheme="majorHAnsi" w:hAnsiTheme="majorHAnsi" w:cstheme="majorHAnsi"/>
          <w:lang w:val="en-US"/>
        </w:rPr>
        <w:t xml:space="preserve">to sample various feeding preferences and behavioral </w:t>
      </w:r>
      <w:r w:rsidR="00E8062B">
        <w:rPr>
          <w:rFonts w:asciiTheme="majorHAnsi" w:hAnsiTheme="majorHAnsi" w:cstheme="majorHAnsi"/>
          <w:lang w:val="en-US"/>
        </w:rPr>
        <w:t>traits</w:t>
      </w:r>
      <w:r w:rsidRPr="00A25569">
        <w:rPr>
          <w:rFonts w:asciiTheme="majorHAnsi" w:hAnsiTheme="majorHAnsi" w:cstheme="majorHAnsi"/>
          <w:lang w:val="en-US"/>
        </w:rPr>
        <w:t xml:space="preserve">. The fishing gear dimensions are available in </w:t>
      </w:r>
      <w:r w:rsidRPr="005C08E1">
        <w:rPr>
          <w:rFonts w:asciiTheme="majorHAnsi" w:hAnsiTheme="majorHAnsi" w:cstheme="majorHAnsi"/>
          <w:color w:val="000000" w:themeColor="text1"/>
          <w:lang w:val="en-US"/>
        </w:rPr>
        <w:t xml:space="preserve">Table S3. </w:t>
      </w:r>
      <w:proofErr w:type="gramStart"/>
      <w:r w:rsidRPr="00A25569">
        <w:rPr>
          <w:rFonts w:asciiTheme="majorHAnsi" w:hAnsiTheme="majorHAnsi" w:cstheme="majorHAnsi"/>
          <w:lang w:val="en-US"/>
        </w:rPr>
        <w:t xml:space="preserve">All </w:t>
      </w:r>
      <w:r w:rsidR="00E8062B">
        <w:rPr>
          <w:rFonts w:asciiTheme="majorHAnsi" w:hAnsiTheme="majorHAnsi" w:cstheme="majorHAnsi"/>
          <w:lang w:val="en-US"/>
        </w:rPr>
        <w:t>of</w:t>
      </w:r>
      <w:proofErr w:type="gramEnd"/>
      <w:r w:rsidR="00E8062B">
        <w:rPr>
          <w:rFonts w:asciiTheme="majorHAnsi" w:hAnsiTheme="majorHAnsi" w:cstheme="majorHAnsi"/>
          <w:lang w:val="en-US"/>
        </w:rPr>
        <w:t xml:space="preserve"> </w:t>
      </w:r>
      <w:r w:rsidRPr="00A25569">
        <w:rPr>
          <w:rFonts w:asciiTheme="majorHAnsi" w:hAnsiTheme="majorHAnsi" w:cstheme="majorHAnsi"/>
          <w:lang w:val="en-US"/>
        </w:rPr>
        <w:t xml:space="preserve">the fishing gear was </w:t>
      </w:r>
      <w:r>
        <w:rPr>
          <w:rFonts w:asciiTheme="majorHAnsi" w:hAnsiTheme="majorHAnsi" w:cstheme="majorHAnsi"/>
          <w:lang w:val="en-US"/>
        </w:rPr>
        <w:t>pressure washed and sun dried</w:t>
      </w:r>
      <w:r w:rsidRPr="00A25569">
        <w:rPr>
          <w:rFonts w:asciiTheme="majorHAnsi" w:hAnsiTheme="majorHAnsi" w:cstheme="majorHAnsi"/>
          <w:lang w:val="en-US"/>
        </w:rPr>
        <w:t xml:space="preserve"> between lake</w:t>
      </w:r>
      <w:r w:rsidR="00E8062B">
        <w:rPr>
          <w:rFonts w:asciiTheme="majorHAnsi" w:hAnsiTheme="majorHAnsi" w:cstheme="majorHAnsi"/>
          <w:lang w:val="en-US"/>
        </w:rPr>
        <w:t xml:space="preserve"> sampling</w:t>
      </w:r>
      <w:r w:rsidRPr="00A25569">
        <w:rPr>
          <w:rFonts w:asciiTheme="majorHAnsi" w:hAnsiTheme="majorHAnsi" w:cstheme="majorHAnsi"/>
          <w:lang w:val="en-US"/>
        </w:rPr>
        <w:t xml:space="preserve"> following M</w:t>
      </w:r>
      <w:r>
        <w:rPr>
          <w:rFonts w:asciiTheme="majorHAnsi" w:hAnsiTheme="majorHAnsi" w:cstheme="majorHAnsi"/>
          <w:lang w:val="en-US"/>
        </w:rPr>
        <w:t>ELCCFP</w:t>
      </w:r>
      <w:r w:rsidRPr="00A25569">
        <w:rPr>
          <w:rFonts w:asciiTheme="majorHAnsi" w:hAnsiTheme="majorHAnsi" w:cstheme="majorHAnsi"/>
          <w:lang w:val="en-US"/>
        </w:rPr>
        <w:t xml:space="preserve"> recommendations to prevent </w:t>
      </w:r>
      <w:r w:rsidR="00E8062B">
        <w:rPr>
          <w:rFonts w:asciiTheme="majorHAnsi" w:hAnsiTheme="majorHAnsi" w:cstheme="majorHAnsi"/>
          <w:lang w:val="en-US"/>
        </w:rPr>
        <w:t xml:space="preserve">the spread of </w:t>
      </w:r>
      <w:r w:rsidRPr="00A25569">
        <w:rPr>
          <w:rFonts w:asciiTheme="majorHAnsi" w:hAnsiTheme="majorHAnsi" w:cstheme="majorHAnsi"/>
          <w:lang w:val="en-US"/>
        </w:rPr>
        <w:t>exotic species contamination.</w:t>
      </w:r>
    </w:p>
    <w:p w14:paraId="0D6A5E5F" w14:textId="30699BB2" w:rsidR="005C08E1"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All captured fishes were counted, identified to the species level, and measured (estimation of the total length to the nearest centimeter) directly after capture and subsequently released. </w:t>
      </w:r>
      <w:commentRangeStart w:id="34"/>
      <w:r w:rsidRPr="00A25569">
        <w:rPr>
          <w:rFonts w:asciiTheme="majorHAnsi" w:hAnsiTheme="majorHAnsi" w:cstheme="majorHAnsi"/>
          <w:lang w:val="en-US"/>
        </w:rPr>
        <w:t>Northern redbelly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eos</w:t>
      </w:r>
      <w:proofErr w:type="spellEnd"/>
      <w:r w:rsidRPr="00A25569">
        <w:rPr>
          <w:rFonts w:asciiTheme="majorHAnsi" w:hAnsiTheme="majorHAnsi" w:cstheme="majorHAnsi"/>
          <w:lang w:val="en-US"/>
        </w:rPr>
        <w:t xml:space="preserve">) and </w:t>
      </w:r>
      <w:proofErr w:type="spellStart"/>
      <w:r w:rsidRPr="00A25569">
        <w:rPr>
          <w:rFonts w:asciiTheme="majorHAnsi" w:hAnsiTheme="majorHAnsi" w:cstheme="majorHAnsi"/>
          <w:lang w:val="en-US"/>
        </w:rPr>
        <w:t>finescale</w:t>
      </w:r>
      <w:proofErr w:type="spellEnd"/>
      <w:r w:rsidRPr="00A25569">
        <w:rPr>
          <w:rFonts w:asciiTheme="majorHAnsi" w:hAnsiTheme="majorHAnsi" w:cstheme="majorHAnsi"/>
          <w:lang w:val="en-US"/>
        </w:rPr>
        <w:t xml:space="preserve">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neogaeus</w:t>
      </w:r>
      <w:proofErr w:type="spellEnd"/>
      <w:r w:rsidRPr="00A25569">
        <w:rPr>
          <w:rFonts w:asciiTheme="majorHAnsi" w:hAnsiTheme="majorHAnsi" w:cstheme="majorHAnsi"/>
          <w:lang w:val="en-US"/>
        </w:rPr>
        <w:t xml:space="preserve">) individuals were identified as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r w:rsidRPr="004D3316">
        <w:rPr>
          <w:rFonts w:asciiTheme="majorHAnsi" w:hAnsiTheme="majorHAnsi" w:cstheme="majorHAnsi"/>
          <w:lang w:val="en-US"/>
        </w:rPr>
        <w:t>spp.</w:t>
      </w:r>
      <w:r w:rsidRPr="00A25569">
        <w:rPr>
          <w:rFonts w:asciiTheme="majorHAnsi" w:hAnsiTheme="majorHAnsi" w:cstheme="majorHAnsi"/>
          <w:lang w:val="en-US"/>
        </w:rPr>
        <w:t xml:space="preserve"> as the two species hybridize in these lakes and cannot be distinguished based on morphology in the field </w:t>
      </w:r>
      <w:commentRangeEnd w:id="34"/>
      <w:r w:rsidR="00C449BA">
        <w:rPr>
          <w:rStyle w:val="Marquedecommentaire"/>
          <w:rFonts w:asciiTheme="majorHAnsi" w:eastAsiaTheme="minorHAnsi" w:hAnsiTheme="majorHAnsi" w:cs="Times New Roman (Corps CS)"/>
          <w:kern w:val="2"/>
          <w:lang w:eastAsia="en-US"/>
          <w14:ligatures w14:val="standardContextual"/>
        </w:rPr>
        <w:commentReference w:id="34"/>
      </w:r>
      <w:r w:rsidRPr="00A25569">
        <w:rPr>
          <w:rFonts w:asciiTheme="majorHAnsi" w:hAnsiTheme="majorHAnsi" w:cstheme="majorHAnsi"/>
        </w:rPr>
        <w:fldChar w:fldCharType="begin"/>
      </w:r>
      <w:r w:rsidRPr="00A25569">
        <w:rPr>
          <w:rFonts w:asciiTheme="majorHAnsi" w:hAnsiTheme="majorHAnsi" w:cstheme="majorHAnsi"/>
          <w:lang w:val="en-US"/>
        </w:rPr>
        <w:instrText xml:space="preserve"> ADDIN ZOTERO_ITEM CSL_CITATION {"citationID":"Rm3zQ6Wr","properties":{"formattedCitation":"(Angers &amp; Schlosser, 2007; Leung et al., 2017)","plainCitation":"(Angers &amp; Schlosser, 2007; Leung et al., 2017)","dontUpdate":true,"noteIndex":0},"citationItems":[{"id":7825,"uris":["http://zotero.org/groups/2585270/items/IE9VLTSW"],"itemData":{"id":7825,"type":"article-journal","abstract":"Phoxinus eos-neogaeus unisexual hybrids (Cyprinidae, Pisces) are among the few vertebrate taxa known to reproduce clonally by gynogenesis. These taxa have a broad distribution in North America, mostly located in regions previously covered by the last Pleistocene ice sheet. To assess whether asexual hybrids dispersed from glacial refuges at the end of the Pleistocene or they originated from current hybridization events, genetic diversity of mitochondrial DNA (mtDNA) sequences and microsatellite loci was determined in populations from 16 different sites in the Mississippi–Missouri River (Nebraska and Montana), Rainy River–Hudson Bay (Minnesota), and St Lawrence River (Quebec) drainages. The maternal species (P. neogaeus) occurred in Minnesota and Nebraska but was absent from Montana sites and was restricted to only two of 11 lakes sampled in Quebec, although hybrids were present at all sites. The genetic survey revealed a total of 49 clones, originating from 14 hybridization events. Several of the lineages were characterized by mtDNA haplotypes not detected in the maternal ancestor. Lineages as well as clones frequently displayed a large geographical distribution at a regional scale. Dating of hybridization events suggested a relatively recent origin (&lt; 50 000 years ago) from the Mississippi glacial refuge, even in regions not covered by the last Pleistocene glacier. Altogether, these results indicate P. eos-neogaeus hybrids are not the result of current hybridization events, but display a pattern predicted by postglacial dispersal. Our findings have considerable implications for the nature of selection processes affecting the diversity of these asexual taxa and their coexistence with sexual ancestors.","container-title":"Molecular Ecology","DOI":"10.1111/j.1365-294X.2007.03511.x","ISSN":"1365-294X","issue":"21","language":"en","note":"_eprint: https://onlinelibrary.wiley.com/doi/pdf/10.1111/j.1365-294X.2007.03511.x","page":"4562-4571","source":"Wiley Online Library","title":"The origin of Phoxinus eos-neogaeus unisexual hybrids","volume":"16","author":[{"family":"Angers","given":"Bernard"},{"family":"Schlosser","given":"Isaac J."}],"issued":{"date-parts":[["2007"]]}}},{"id":7828,"uris":["http://zotero.org/groups/2585270/items/S2N2DEBP"],"itemData":{"id":7828,"type":"article-journal","abstract":"The effect of the environment may result in different developmental outcomes. Extrinsic signals can modify developmental pathways and result in alternative phenotypes (phenotypic plasticity). The environment can also be interpreted as a stressor and increase developmental instability (developmental noise). Directional and fluctuating asymmetry provide a conceptual background to discriminate between these results. This study aims at assessing whether variation in dentition and shape of pharyngeal arches of the clonal fish Chrosomus eos-neogaeus results from developmental instability or environmentally induced changes. A total of 262 specimens of the Chrosomus eos-neogaeus complex from 12 natural sites were analysed. X-ray microcomputed tomography (X-ray micro-CT) was used to visualize the pharyngeal arches in situ with high resolution. Variation in the number of pharyngeal teeth is high in hybrids in contrast to the relative stability observed in both parental species. The basal dental formula is symmetric while the most frequent alternative dental formula is asymmetric. Within one lineage, large variation in the proportion of individuals bearing basal or alternative dental formulae was observed among sites in the absence of genetic difference. Both dentition and arch shape of this hybrid lineage were explained significantly by environmental differences. Only individuals bearing asymmetric dental formula displayed fluctuating asymmetry as well as directional left-right asymmetry for the arches. The hybrids appeared sensitive to environmental signals and intraspecific variation on pharyngeal teeth was not random but reflects phenotypic plasticity. Altogether, these results support the influence of the environment as a trigger for an alternative developmental pathway resulting in left-right asymmetry in dentition and shape of pharyngeal arches.","container-title":"PLOS ONE","DOI":"10.1371/journal.pone.0174235","ISSN":"1932-6203","issue":"4","journalAbbreviation":"PLOS ONE","language":"en","note":"publisher: Public Library of Science","page":"e0174235","source":"PLoS Journals","title":"Asymmetry in dentition and shape of pharyngeal arches in the clonal fish Chrosomus eos-neogaeus: Phenotypic plasticity and developmental instability","title-short":"Asymmetry in dentition and shape of pharyngeal arches in the clonal fish Chrosomus eos-neogaeus","volume":"12","author":[{"family":"Leung","given":"Christelle"},{"family":"Duclos","given":"Kevin Karl"},{"family":"Grünbaum","given":"Thomas"},{"family":"Cloutier","given":"Richard"},{"family":"Angers","given":"Bernard"}],"issued":{"date-parts":[["2017",4,5]]}}}],"schema":"https://github.com/citation-style-language/schema/raw/master/csl-citation.json"} </w:instrText>
      </w:r>
      <w:r w:rsidRPr="00A25569">
        <w:rPr>
          <w:rFonts w:asciiTheme="majorHAnsi" w:hAnsiTheme="majorHAnsi" w:cstheme="majorHAnsi"/>
        </w:rPr>
        <w:fldChar w:fldCharType="separate"/>
      </w:r>
      <w:r w:rsidRPr="00A25569">
        <w:rPr>
          <w:rFonts w:asciiTheme="majorHAnsi" w:hAnsiTheme="majorHAnsi" w:cstheme="majorHAnsi"/>
          <w:noProof/>
          <w:lang w:val="en-US"/>
        </w:rPr>
        <w:t>(Leung et al., 2017)</w:t>
      </w:r>
      <w:r w:rsidRPr="00A25569">
        <w:rPr>
          <w:rFonts w:asciiTheme="majorHAnsi" w:hAnsiTheme="majorHAnsi" w:cstheme="majorHAnsi"/>
        </w:rPr>
        <w:fldChar w:fldCharType="end"/>
      </w:r>
      <w:r w:rsidRPr="00A25569">
        <w:rPr>
          <w:rFonts w:asciiTheme="majorHAnsi" w:hAnsiTheme="majorHAnsi" w:cstheme="majorHAnsi"/>
          <w:lang w:val="en-US"/>
        </w:rPr>
        <w:t xml:space="preserve">. The presence of black cysts was assessed by examining the </w:t>
      </w:r>
      <w:commentRangeStart w:id="35"/>
      <w:r w:rsidRPr="00A25569">
        <w:rPr>
          <w:rFonts w:asciiTheme="majorHAnsi" w:hAnsiTheme="majorHAnsi" w:cstheme="majorHAnsi"/>
          <w:lang w:val="en-US"/>
        </w:rPr>
        <w:t>left side of the fish</w:t>
      </w:r>
      <w:r w:rsidR="00C449BA">
        <w:rPr>
          <w:rFonts w:asciiTheme="majorHAnsi" w:hAnsiTheme="majorHAnsi" w:cstheme="majorHAnsi"/>
          <w:lang w:val="en-US"/>
        </w:rPr>
        <w:t xml:space="preserve"> only</w:t>
      </w:r>
      <w:r w:rsidRPr="00A25569">
        <w:rPr>
          <w:rFonts w:asciiTheme="majorHAnsi" w:hAnsiTheme="majorHAnsi" w:cstheme="majorHAnsi"/>
          <w:lang w:val="en-US"/>
        </w:rPr>
        <w:t xml:space="preserve"> </w:t>
      </w:r>
      <w:commentRangeEnd w:id="35"/>
      <w:r w:rsidR="00C449BA">
        <w:rPr>
          <w:rStyle w:val="Marquedecommentaire"/>
          <w:rFonts w:asciiTheme="majorHAnsi" w:eastAsiaTheme="minorHAnsi" w:hAnsiTheme="majorHAnsi" w:cs="Times New Roman (Corps CS)"/>
          <w:kern w:val="2"/>
          <w:lang w:eastAsia="en-US"/>
          <w14:ligatures w14:val="standardContextual"/>
        </w:rPr>
        <w:commentReference w:id="35"/>
      </w:r>
      <w:r w:rsidRPr="00A25569">
        <w:rPr>
          <w:rFonts w:asciiTheme="majorHAnsi" w:hAnsiTheme="majorHAnsi" w:cstheme="majorHAnsi"/>
          <w:lang w:val="en-US"/>
        </w:rPr>
        <w:t xml:space="preserve">(De Bonville, </w:t>
      </w:r>
      <w:r w:rsidRPr="004D3316">
        <w:rPr>
          <w:rFonts w:asciiTheme="majorHAnsi" w:hAnsiTheme="majorHAnsi" w:cstheme="majorHAnsi"/>
          <w:lang w:val="en-US"/>
        </w:rPr>
        <w:t>in prep.).</w:t>
      </w:r>
      <w:r w:rsidRPr="00A25569">
        <w:rPr>
          <w:rFonts w:asciiTheme="majorHAnsi" w:hAnsiTheme="majorHAnsi" w:cstheme="majorHAnsi"/>
          <w:lang w:val="en-US"/>
        </w:rPr>
        <w:t xml:space="preserve"> Juveniles and adults were </w:t>
      </w:r>
      <w:r>
        <w:rPr>
          <w:rFonts w:asciiTheme="majorHAnsi" w:hAnsiTheme="majorHAnsi" w:cstheme="majorHAnsi"/>
          <w:lang w:val="en-US"/>
        </w:rPr>
        <w:t>included</w:t>
      </w:r>
      <w:r w:rsidRPr="00A25569">
        <w:rPr>
          <w:rFonts w:asciiTheme="majorHAnsi" w:hAnsiTheme="majorHAnsi" w:cstheme="majorHAnsi"/>
          <w:lang w:val="en-US"/>
        </w:rPr>
        <w:t xml:space="preserve"> in this study as both life stages</w:t>
      </w:r>
      <w:r>
        <w:rPr>
          <w:rFonts w:asciiTheme="majorHAnsi" w:hAnsiTheme="majorHAnsi" w:cstheme="majorHAnsi"/>
          <w:lang w:val="en-US"/>
        </w:rPr>
        <w:t xml:space="preserve"> </w:t>
      </w:r>
      <w:r w:rsidRPr="00A25569">
        <w:rPr>
          <w:rFonts w:asciiTheme="majorHAnsi" w:hAnsiTheme="majorHAnsi" w:cstheme="majorHAnsi"/>
          <w:lang w:val="en-US"/>
        </w:rPr>
        <w:t>are vulnerable to black spot disease</w:t>
      </w:r>
      <w:r>
        <w:rPr>
          <w:rFonts w:asciiTheme="majorHAnsi" w:hAnsiTheme="majorHAnsi" w:cstheme="majorHAnsi"/>
          <w:lang w:val="en-US"/>
        </w:rPr>
        <w:t xml:space="preserve">. </w:t>
      </w:r>
    </w:p>
    <w:p w14:paraId="44B30E58" w14:textId="74585612"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Fifty-meter snorkeling transects </w:t>
      </w:r>
      <w:r w:rsidR="00C449BA">
        <w:rPr>
          <w:rFonts w:asciiTheme="majorHAnsi" w:hAnsiTheme="majorHAnsi" w:cstheme="majorHAnsi"/>
          <w:lang w:val="en-US"/>
        </w:rPr>
        <w:t xml:space="preserve">positioned </w:t>
      </w:r>
      <w:r w:rsidRPr="00A25569">
        <w:rPr>
          <w:rFonts w:asciiTheme="majorHAnsi" w:hAnsiTheme="majorHAnsi" w:cstheme="majorHAnsi"/>
          <w:lang w:val="en-US"/>
        </w:rPr>
        <w:t xml:space="preserve">along the shore were conducted to assess black spot infection prevalence in the fish communities. </w:t>
      </w:r>
      <w:commentRangeStart w:id="36"/>
      <w:r w:rsidRPr="00A25569">
        <w:rPr>
          <w:rFonts w:asciiTheme="majorHAnsi" w:hAnsiTheme="majorHAnsi" w:cstheme="majorHAnsi"/>
          <w:lang w:val="en-US"/>
        </w:rPr>
        <w:t xml:space="preserve">Due to time constraints, lakes Beaver, </w:t>
      </w:r>
      <w:proofErr w:type="spellStart"/>
      <w:r w:rsidRPr="00A25569">
        <w:rPr>
          <w:rFonts w:asciiTheme="majorHAnsi" w:hAnsiTheme="majorHAnsi" w:cstheme="majorHAnsi"/>
          <w:lang w:val="en-US"/>
        </w:rPr>
        <w:t>Montaubois</w:t>
      </w:r>
      <w:proofErr w:type="spellEnd"/>
      <w:r w:rsidRPr="00A25569">
        <w:rPr>
          <w:rFonts w:asciiTheme="majorHAnsi" w:hAnsiTheme="majorHAnsi" w:cstheme="majorHAnsi"/>
          <w:lang w:val="en-US"/>
        </w:rPr>
        <w:t>, Tracy and St-Onge were excluded from the transect sampling because of low fish abundance in the fishing samples or poor water transparency</w:t>
      </w:r>
      <w:r>
        <w:rPr>
          <w:rFonts w:asciiTheme="majorHAnsi" w:hAnsiTheme="majorHAnsi" w:cstheme="majorHAnsi"/>
          <w:lang w:val="en-US"/>
        </w:rPr>
        <w:t xml:space="preserve"> would affect observation quality</w:t>
      </w:r>
      <w:commentRangeEnd w:id="36"/>
      <w:r w:rsidR="00C449BA">
        <w:rPr>
          <w:rStyle w:val="Marquedecommentaire"/>
          <w:rFonts w:asciiTheme="majorHAnsi" w:eastAsiaTheme="minorHAnsi" w:hAnsiTheme="majorHAnsi" w:cs="Times New Roman (Corps CS)"/>
          <w:kern w:val="2"/>
          <w:lang w:eastAsia="en-US"/>
          <w14:ligatures w14:val="standardContextual"/>
        </w:rPr>
        <w:commentReference w:id="36"/>
      </w:r>
      <w:r w:rsidRPr="00A25569">
        <w:rPr>
          <w:rFonts w:asciiTheme="majorHAnsi" w:hAnsiTheme="majorHAnsi" w:cstheme="majorHAnsi"/>
          <w:lang w:val="en-US"/>
        </w:rPr>
        <w:t xml:space="preserve">. We selected sites that were between </w:t>
      </w:r>
      <w:r w:rsidR="00C449BA" w:rsidRPr="00A25569">
        <w:rPr>
          <w:rFonts w:asciiTheme="majorHAnsi" w:hAnsiTheme="majorHAnsi" w:cstheme="majorHAnsi"/>
          <w:lang w:val="en-US"/>
        </w:rPr>
        <w:t xml:space="preserve">approximately </w:t>
      </w:r>
      <w:r w:rsidRPr="00A25569">
        <w:rPr>
          <w:rFonts w:asciiTheme="majorHAnsi" w:hAnsiTheme="majorHAnsi" w:cstheme="majorHAnsi"/>
          <w:lang w:val="en-US"/>
        </w:rPr>
        <w:t xml:space="preserve">0.5 and 3.0 m deep, not fully covered by macrophytes, not obstructed by docks and preferably with some vegetation, rock, or trunk refuges. The sites were selected and flagged every ten meters at the end-May 2022. The transects were performed simultaneously by two observers each monitoring one-meter field of view in front of them and moving forward at a pace of three minutes per ten meters. The fishes coming </w:t>
      </w:r>
      <w:commentRangeStart w:id="37"/>
      <w:r w:rsidRPr="00A25569">
        <w:rPr>
          <w:rFonts w:asciiTheme="majorHAnsi" w:hAnsiTheme="majorHAnsi" w:cstheme="majorHAnsi"/>
          <w:lang w:val="en-US"/>
        </w:rPr>
        <w:t>in the field of view</w:t>
      </w:r>
      <w:commentRangeEnd w:id="37"/>
      <w:r w:rsidR="00C449BA">
        <w:rPr>
          <w:rStyle w:val="Marquedecommentaire"/>
          <w:rFonts w:asciiTheme="majorHAnsi" w:eastAsiaTheme="minorHAnsi" w:hAnsiTheme="majorHAnsi" w:cs="Times New Roman (Corps CS)"/>
          <w:kern w:val="2"/>
          <w:lang w:eastAsia="en-US"/>
          <w14:ligatures w14:val="standardContextual"/>
        </w:rPr>
        <w:commentReference w:id="37"/>
      </w:r>
      <w:r w:rsidRPr="00A25569">
        <w:rPr>
          <w:rFonts w:asciiTheme="majorHAnsi" w:hAnsiTheme="majorHAnsi" w:cstheme="majorHAnsi"/>
          <w:lang w:val="en-US"/>
        </w:rPr>
        <w:t xml:space="preserve"> from behind the observer were not counted. All the fishes were identified to the lowest </w:t>
      </w:r>
      <w:r w:rsidRPr="00A25569">
        <w:rPr>
          <w:rFonts w:asciiTheme="majorHAnsi" w:hAnsiTheme="majorHAnsi" w:cstheme="majorHAnsi"/>
          <w:lang w:val="en-US"/>
        </w:rPr>
        <w:lastRenderedPageBreak/>
        <w:t xml:space="preserve">taxonomic level possible and visible black spot infection was noted. All cyprinids were grouped into the same category </w:t>
      </w:r>
      <w:r w:rsidR="00835A08">
        <w:rPr>
          <w:rFonts w:asciiTheme="majorHAnsi" w:hAnsiTheme="majorHAnsi" w:cstheme="majorHAnsi"/>
          <w:lang w:val="en-US"/>
        </w:rPr>
        <w:t>due to the difficulty</w:t>
      </w:r>
      <w:r w:rsidR="00783288">
        <w:rPr>
          <w:rFonts w:asciiTheme="majorHAnsi" w:hAnsiTheme="majorHAnsi" w:cstheme="majorHAnsi"/>
          <w:lang w:val="en-US"/>
        </w:rPr>
        <w:t xml:space="preserve"> in accurately identifying fish to species while swimming</w:t>
      </w:r>
      <w:r w:rsidRPr="00A25569">
        <w:rPr>
          <w:rFonts w:asciiTheme="majorHAnsi" w:hAnsiTheme="majorHAnsi" w:cstheme="majorHAnsi"/>
          <w:lang w:val="en-US"/>
        </w:rPr>
        <w:t xml:space="preserve">. </w:t>
      </w:r>
    </w:p>
    <w:p w14:paraId="243A29C6" w14:textId="31C771AF" w:rsidR="005C08E1" w:rsidRDefault="005C08E1" w:rsidP="005C08E1">
      <w:pPr>
        <w:spacing w:line="360" w:lineRule="auto"/>
        <w:ind w:firstLine="708"/>
        <w:jc w:val="both"/>
        <w:rPr>
          <w:rFonts w:cstheme="majorHAnsi"/>
          <w:lang w:val="en-US"/>
        </w:rPr>
      </w:pPr>
      <w:r w:rsidRPr="00A25569">
        <w:rPr>
          <w:rFonts w:cstheme="majorHAnsi"/>
          <w:lang w:val="en-US"/>
        </w:rPr>
        <w:t>Following the prevalence transect</w:t>
      </w:r>
      <w:r w:rsidR="00783288">
        <w:rPr>
          <w:rFonts w:cstheme="majorHAnsi"/>
          <w:lang w:val="en-US"/>
        </w:rPr>
        <w:t>s</w:t>
      </w:r>
      <w:r w:rsidRPr="00A25569">
        <w:rPr>
          <w:rFonts w:cstheme="majorHAnsi"/>
          <w:lang w:val="en-US"/>
        </w:rPr>
        <w:t xml:space="preserve">, we completed the habitat description. The percentage of </w:t>
      </w:r>
      <w:r>
        <w:rPr>
          <w:rFonts w:cstheme="majorHAnsi"/>
          <w:lang w:val="en-US"/>
        </w:rPr>
        <w:t xml:space="preserve">four </w:t>
      </w:r>
      <w:r w:rsidRPr="00A25569">
        <w:rPr>
          <w:rFonts w:cstheme="majorHAnsi"/>
          <w:lang w:val="en-US"/>
        </w:rPr>
        <w:t xml:space="preserve">substrate categories (silt, sand, </w:t>
      </w:r>
      <w:r>
        <w:rPr>
          <w:rFonts w:cstheme="majorHAnsi"/>
          <w:lang w:val="en-US"/>
        </w:rPr>
        <w:t>rock</w:t>
      </w:r>
      <w:r w:rsidRPr="00A25569">
        <w:rPr>
          <w:rFonts w:cstheme="majorHAnsi"/>
          <w:lang w:val="en-US"/>
        </w:rPr>
        <w:t>, and</w:t>
      </w:r>
      <w:r>
        <w:rPr>
          <w:rFonts w:cstheme="majorHAnsi"/>
          <w:lang w:val="en-US"/>
        </w:rPr>
        <w:t xml:space="preserve"> boulder</w:t>
      </w:r>
      <w:r w:rsidRPr="00A25569">
        <w:rPr>
          <w:rFonts w:cstheme="majorHAnsi"/>
          <w:lang w:val="en-US"/>
        </w:rPr>
        <w:t>), the macrophyte coverage, the number of trunks (or large branches), and the mean depth was estimated for each 10-meter transect section. The mean estimate of each category was then calculated for all variables at the transect-scale. Temperature, dissolved oxygen, conductivity</w:t>
      </w:r>
      <w:r>
        <w:rPr>
          <w:rFonts w:cstheme="majorHAnsi"/>
          <w:lang w:val="en-US"/>
        </w:rPr>
        <w:t xml:space="preserve">, turbidity </w:t>
      </w:r>
      <w:r w:rsidRPr="00A25569">
        <w:rPr>
          <w:rFonts w:cstheme="majorHAnsi"/>
          <w:lang w:val="en-US"/>
        </w:rPr>
        <w:t>and pH were measured at mid-depth</w:t>
      </w:r>
      <w:r>
        <w:rPr>
          <w:rFonts w:cstheme="majorHAnsi"/>
          <w:lang w:val="en-US"/>
        </w:rPr>
        <w:t xml:space="preserve"> (around 0.3 to 2 meters)</w:t>
      </w:r>
      <w:r w:rsidRPr="00A25569">
        <w:rPr>
          <w:rFonts w:cstheme="majorHAnsi"/>
          <w:lang w:val="en-US"/>
        </w:rPr>
        <w:t xml:space="preserve"> at the beginning of every transect with a YSI </w:t>
      </w:r>
      <w:proofErr w:type="spellStart"/>
      <w:r w:rsidRPr="00A25569">
        <w:rPr>
          <w:rFonts w:cstheme="majorHAnsi"/>
          <w:lang w:val="en-US"/>
        </w:rPr>
        <w:t>ProDSS</w:t>
      </w:r>
      <w:proofErr w:type="spellEnd"/>
      <w:r w:rsidRPr="00A25569">
        <w:rPr>
          <w:rFonts w:cstheme="majorHAnsi"/>
          <w:lang w:val="en-US"/>
        </w:rPr>
        <w:t xml:space="preserve"> Multi-Parameter Water Quality Meter. 1 L of unfiltered water was taken at </w:t>
      </w:r>
      <w:commentRangeStart w:id="38"/>
      <w:r w:rsidRPr="00A25569">
        <w:rPr>
          <w:rFonts w:cstheme="majorHAnsi"/>
          <w:lang w:val="en-US"/>
        </w:rPr>
        <w:t xml:space="preserve">mid-depth </w:t>
      </w:r>
      <w:commentRangeEnd w:id="38"/>
      <w:r w:rsidR="00783288">
        <w:rPr>
          <w:rStyle w:val="Marquedecommentaire"/>
        </w:rPr>
        <w:commentReference w:id="38"/>
      </w:r>
      <w:r w:rsidR="00783288">
        <w:rPr>
          <w:rFonts w:cstheme="majorHAnsi"/>
          <w:lang w:val="en-US"/>
        </w:rPr>
        <w:t xml:space="preserve">at each transect </w:t>
      </w:r>
      <w:r w:rsidRPr="00A25569">
        <w:rPr>
          <w:rFonts w:cstheme="majorHAnsi"/>
          <w:lang w:val="en-US"/>
        </w:rPr>
        <w:t>in previously acid-washed HDPE bottle</w:t>
      </w:r>
      <w:ins w:id="39" w:author="Binning Sandra Ann" w:date="2024-03-11T15:57:00Z">
        <w:r w:rsidR="00783288">
          <w:rPr>
            <w:rFonts w:cstheme="majorHAnsi"/>
            <w:lang w:val="en-US"/>
          </w:rPr>
          <w:t>s</w:t>
        </w:r>
      </w:ins>
      <w:r w:rsidRPr="00A25569">
        <w:rPr>
          <w:rFonts w:cstheme="majorHAnsi"/>
          <w:lang w:val="en-US"/>
        </w:rPr>
        <w:t xml:space="preserve"> for carbon and nutrient content analyses. The samples were placed in a dark </w:t>
      </w:r>
      <w:commentRangeStart w:id="40"/>
      <w:r w:rsidRPr="00A25569">
        <w:rPr>
          <w:rFonts w:cstheme="majorHAnsi"/>
          <w:lang w:val="en-US"/>
        </w:rPr>
        <w:t xml:space="preserve">cooler </w:t>
      </w:r>
      <w:commentRangeEnd w:id="40"/>
      <w:r w:rsidR="00783288">
        <w:rPr>
          <w:rStyle w:val="Marquedecommentaire"/>
        </w:rPr>
        <w:commentReference w:id="40"/>
      </w:r>
      <w:r w:rsidRPr="00A25569">
        <w:rPr>
          <w:rFonts w:cstheme="majorHAnsi"/>
          <w:lang w:val="en-US"/>
        </w:rPr>
        <w:t xml:space="preserve">and transported </w:t>
      </w:r>
      <w:r>
        <w:rPr>
          <w:rFonts w:cstheme="majorHAnsi"/>
          <w:lang w:val="en-US"/>
        </w:rPr>
        <w:t xml:space="preserve">back </w:t>
      </w:r>
      <w:r w:rsidRPr="00A25569">
        <w:rPr>
          <w:rFonts w:cstheme="majorHAnsi"/>
          <w:lang w:val="en-US"/>
        </w:rPr>
        <w:t xml:space="preserve">to the </w:t>
      </w:r>
      <w:r>
        <w:rPr>
          <w:rFonts w:cstheme="majorHAnsi"/>
          <w:lang w:val="en-US"/>
        </w:rPr>
        <w:t xml:space="preserve">field station </w:t>
      </w:r>
      <w:r w:rsidRPr="00A25569">
        <w:rPr>
          <w:rFonts w:cstheme="majorHAnsi"/>
          <w:lang w:val="en-US"/>
        </w:rPr>
        <w:t>laboratory</w:t>
      </w:r>
      <w:r w:rsidR="00783288">
        <w:rPr>
          <w:rFonts w:cstheme="majorHAnsi"/>
          <w:lang w:val="en-US"/>
        </w:rPr>
        <w:t xml:space="preserve">. There, </w:t>
      </w:r>
      <w:r w:rsidRPr="00A25569">
        <w:rPr>
          <w:rFonts w:cstheme="majorHAnsi"/>
          <w:lang w:val="en-US"/>
        </w:rPr>
        <w:t xml:space="preserve">samples were separated in previously </w:t>
      </w:r>
      <w:commentRangeStart w:id="41"/>
      <w:r w:rsidRPr="00A25569">
        <w:rPr>
          <w:rFonts w:cstheme="majorHAnsi"/>
          <w:lang w:val="en-US"/>
        </w:rPr>
        <w:t>acid-washed 40 mL vials to measure total organic carbon (TOC), and 500 mL HDPE bottle for total nitrogen (TN) and total phosphorus (TP</w:t>
      </w:r>
      <w:commentRangeEnd w:id="41"/>
      <w:r w:rsidR="00783288">
        <w:rPr>
          <w:rStyle w:val="Marquedecommentaire"/>
        </w:rPr>
        <w:commentReference w:id="41"/>
      </w:r>
      <w:r w:rsidRPr="00A25569">
        <w:rPr>
          <w:rFonts w:cstheme="majorHAnsi"/>
          <w:lang w:val="en-US"/>
        </w:rPr>
        <w:t xml:space="preserve">). TOC samples were placed in a 4°C refrigerator and analyzed within the week while TN and TP samples were kept </w:t>
      </w:r>
      <w:r w:rsidR="00783288">
        <w:rPr>
          <w:rFonts w:cstheme="majorHAnsi"/>
          <w:lang w:val="en-US"/>
        </w:rPr>
        <w:t xml:space="preserve">frozen </w:t>
      </w:r>
      <w:proofErr w:type="gramStart"/>
      <w:r w:rsidR="00783288">
        <w:rPr>
          <w:rFonts w:cstheme="majorHAnsi"/>
          <w:lang w:val="en-US"/>
        </w:rPr>
        <w:t xml:space="preserve">at </w:t>
      </w:r>
      <w:r w:rsidRPr="00A25569">
        <w:rPr>
          <w:rFonts w:cstheme="majorHAnsi"/>
          <w:lang w:val="en-US"/>
        </w:rPr>
        <w:t xml:space="preserve"> -</w:t>
      </w:r>
      <w:proofErr w:type="gramEnd"/>
      <w:r w:rsidRPr="00A25569">
        <w:rPr>
          <w:rFonts w:cstheme="majorHAnsi"/>
          <w:lang w:val="en-US"/>
        </w:rPr>
        <w:t xml:space="preserve">20°C freezer until processing. </w:t>
      </w:r>
      <w:commentRangeStart w:id="42"/>
      <w:r w:rsidRPr="00A25569">
        <w:rPr>
          <w:rFonts w:cstheme="majorHAnsi"/>
          <w:lang w:val="en-US"/>
        </w:rPr>
        <w:t xml:space="preserve">TOC sample contents were measured on a </w:t>
      </w:r>
      <w:proofErr w:type="spellStart"/>
      <w:r w:rsidRPr="00A25569">
        <w:rPr>
          <w:rFonts w:cstheme="majorHAnsi"/>
          <w:lang w:val="en-US"/>
        </w:rPr>
        <w:t>Siervers</w:t>
      </w:r>
      <w:proofErr w:type="spellEnd"/>
      <w:r w:rsidRPr="00A25569">
        <w:rPr>
          <w:rFonts w:cstheme="majorHAnsi"/>
          <w:lang w:val="en-US"/>
        </w:rPr>
        <w:t xml:space="preserve"> M5310 C Laboratory Total Organic Carbon Analyzer. TN an</w:t>
      </w:r>
      <w:commentRangeEnd w:id="42"/>
      <w:r w:rsidR="00783288">
        <w:rPr>
          <w:rStyle w:val="Marquedecommentaire"/>
        </w:rPr>
        <w:commentReference w:id="42"/>
      </w:r>
      <w:r w:rsidRPr="00A25569">
        <w:rPr>
          <w:rFonts w:cstheme="majorHAnsi"/>
          <w:lang w:val="en-US"/>
        </w:rPr>
        <w:t xml:space="preserve">d TP samples were oxidized with persulfate and autoclaved the day before analysis following EPA methods 353.2 and 365.3 respectively </w:t>
      </w:r>
      <w:r w:rsidRPr="00A25569">
        <w:rPr>
          <w:rFonts w:cstheme="majorHAnsi"/>
          <w:lang w:val="en-US"/>
        </w:rPr>
        <w:fldChar w:fldCharType="begin"/>
      </w:r>
      <w:r w:rsidRPr="00A25569">
        <w:rPr>
          <w:rFonts w:cstheme="majorHAnsi"/>
          <w:lang w:val="en-US"/>
        </w:rPr>
        <w:instrText xml:space="preserve"> ADDIN ZOTERO_ITEM CSL_CITATION {"citationID":"NcHVMpmF","properties":{"formattedCitation":"(US EPA, 1978, 1993)","plainCitation":"(US EPA, 1978, 1993)","noteIndex":0},"citationItems":[{"id":8675,"uris":["http://zotero.org/groups/2585270/items/9MIIK3TH"],"itemData":{"id":8675,"type":"document","title":"Method 365.3: Phosphorous, All Forms (Colorimetric, Ascorbic Acid, Two Reagent)","author":[{"family":"US EPA","given":""}],"issued":{"date-parts":[["1978"]]}}},{"id":8674,"uris":["http://zotero.org/groups/2585270/items/KD9WZD6M"],"itemData":{"id":8674,"type":"document","title":"Method 353.2, Revision 2.0: Determination of Nitrate-Nitrite Nitrogen by Automated Colorimetry","author":[{"family":"US EPA","given":""}],"issued":{"date-parts":[["1993"]]}}}],"schema":"https://github.com/citation-style-language/schema/raw/master/csl-citation.json"} </w:instrText>
      </w:r>
      <w:r w:rsidRPr="00A25569">
        <w:rPr>
          <w:rFonts w:cstheme="majorHAnsi"/>
          <w:lang w:val="en-US"/>
        </w:rPr>
        <w:fldChar w:fldCharType="separate"/>
      </w:r>
      <w:r w:rsidRPr="00A25569">
        <w:rPr>
          <w:rFonts w:cstheme="majorHAnsi"/>
          <w:noProof/>
          <w:lang w:val="en-US"/>
        </w:rPr>
        <w:t>(US EPA, 1978, 1993)</w:t>
      </w:r>
      <w:r w:rsidRPr="00A25569">
        <w:rPr>
          <w:rFonts w:cstheme="majorHAnsi"/>
          <w:lang w:val="en-US"/>
        </w:rPr>
        <w:fldChar w:fldCharType="end"/>
      </w:r>
      <w:r w:rsidRPr="00A25569">
        <w:rPr>
          <w:rFonts w:cstheme="majorHAnsi"/>
          <w:lang w:val="en-US"/>
        </w:rPr>
        <w:t xml:space="preserve">. TN concentrations were measured on a </w:t>
      </w:r>
      <w:proofErr w:type="spellStart"/>
      <w:r w:rsidRPr="00A25569">
        <w:rPr>
          <w:rFonts w:cstheme="majorHAnsi"/>
          <w:lang w:val="en-US"/>
        </w:rPr>
        <w:t>Lachat</w:t>
      </w:r>
      <w:proofErr w:type="spellEnd"/>
      <w:r w:rsidRPr="00A25569">
        <w:rPr>
          <w:rFonts w:cstheme="majorHAnsi"/>
          <w:lang w:val="en-US"/>
        </w:rPr>
        <w:t xml:space="preserve"> </w:t>
      </w:r>
      <w:proofErr w:type="spellStart"/>
      <w:r w:rsidRPr="00A25569">
        <w:rPr>
          <w:rFonts w:cstheme="majorHAnsi"/>
          <w:lang w:val="en-US"/>
        </w:rPr>
        <w:t>QuikChem</w:t>
      </w:r>
      <w:proofErr w:type="spellEnd"/>
      <w:r w:rsidRPr="00A25569">
        <w:rPr>
          <w:rFonts w:cstheme="majorHAnsi"/>
          <w:lang w:val="en-US"/>
        </w:rPr>
        <w:t xml:space="preserve"> 8500 analyzer and TP concentrations were analyzed on a </w:t>
      </w:r>
      <w:proofErr w:type="spellStart"/>
      <w:r w:rsidRPr="00A25569">
        <w:rPr>
          <w:rFonts w:cstheme="majorHAnsi"/>
          <w:lang w:val="en-US"/>
        </w:rPr>
        <w:t>Asoria</w:t>
      </w:r>
      <w:proofErr w:type="spellEnd"/>
      <w:r w:rsidRPr="00A25569">
        <w:rPr>
          <w:rFonts w:cstheme="majorHAnsi"/>
          <w:lang w:val="en-US"/>
        </w:rPr>
        <w:t>-Pacific Astoria2.</w:t>
      </w:r>
    </w:p>
    <w:p w14:paraId="666168AB" w14:textId="77777777" w:rsidR="005C08E1" w:rsidRDefault="005C08E1" w:rsidP="005C08E1">
      <w:pPr>
        <w:rPr>
          <w:rFonts w:cstheme="majorHAnsi"/>
          <w:lang w:val="en-US"/>
        </w:rPr>
      </w:pPr>
    </w:p>
    <w:p w14:paraId="41F95CDC" w14:textId="7A0D2542" w:rsidR="005C08E1" w:rsidRPr="00792A22" w:rsidRDefault="005C08E1" w:rsidP="005C08E1">
      <w:pPr>
        <w:pStyle w:val="Titre3"/>
      </w:pPr>
      <w:bookmarkStart w:id="43" w:name="_Toc159491679"/>
      <w:r w:rsidRPr="00792A22">
        <w:t>2</w:t>
      </w:r>
      <w:r>
        <w:t>.</w:t>
      </w:r>
      <w:r w:rsidRPr="00792A22">
        <w:t>4. Statistical analyses</w:t>
      </w:r>
      <w:bookmarkEnd w:id="43"/>
      <w:r w:rsidRPr="00792A22">
        <w:t xml:space="preserve"> </w:t>
      </w:r>
    </w:p>
    <w:p w14:paraId="166C3D9D" w14:textId="77777777" w:rsidR="005C08E1" w:rsidRPr="00A25569" w:rsidRDefault="005C08E1" w:rsidP="005C08E1">
      <w:pPr>
        <w:spacing w:line="360" w:lineRule="auto"/>
        <w:jc w:val="both"/>
        <w:rPr>
          <w:rFonts w:cstheme="majorHAnsi"/>
          <w:lang w:val="en-US"/>
        </w:rPr>
      </w:pPr>
    </w:p>
    <w:p w14:paraId="518473C5" w14:textId="028144A9" w:rsidR="005C08E1" w:rsidRPr="00A25569" w:rsidRDefault="005C08E1" w:rsidP="005C08E1">
      <w:pPr>
        <w:spacing w:line="360" w:lineRule="auto"/>
        <w:ind w:firstLine="708"/>
        <w:jc w:val="both"/>
        <w:rPr>
          <w:rFonts w:cstheme="majorHAnsi"/>
          <w:lang w:val="en-US"/>
        </w:rPr>
      </w:pPr>
      <w:r w:rsidRPr="00A25569">
        <w:rPr>
          <w:rFonts w:cstheme="majorHAnsi"/>
          <w:lang w:val="en-US"/>
        </w:rPr>
        <w:t>We describe</w:t>
      </w:r>
      <w:r w:rsidR="00783288">
        <w:rPr>
          <w:rFonts w:cstheme="majorHAnsi"/>
          <w:lang w:val="en-US"/>
        </w:rPr>
        <w:t>d</w:t>
      </w:r>
      <w:r w:rsidRPr="00A25569">
        <w:rPr>
          <w:rFonts w:cstheme="majorHAnsi"/>
          <w:lang w:val="en-US"/>
        </w:rPr>
        <w:t xml:space="preserve"> the black spot prevalence pattern</w:t>
      </w:r>
      <w:r w:rsidR="00783288">
        <w:rPr>
          <w:rFonts w:cstheme="majorHAnsi"/>
          <w:lang w:val="en-US"/>
        </w:rPr>
        <w:t>s</w:t>
      </w:r>
      <w:r w:rsidRPr="00A25569">
        <w:rPr>
          <w:rFonts w:cstheme="majorHAnsi"/>
          <w:lang w:val="en-US"/>
        </w:rPr>
        <w:t xml:space="preserve"> across multiple scales (landscape, </w:t>
      </w:r>
      <w:proofErr w:type="gramStart"/>
      <w:r w:rsidRPr="00A25569">
        <w:rPr>
          <w:rFonts w:cstheme="majorHAnsi"/>
          <w:lang w:val="en-US"/>
        </w:rPr>
        <w:t>lake</w:t>
      </w:r>
      <w:proofErr w:type="gramEnd"/>
      <w:r w:rsidRPr="00A25569">
        <w:rPr>
          <w:rFonts w:cstheme="majorHAnsi"/>
          <w:lang w:val="en-US"/>
        </w:rPr>
        <w:t xml:space="preserve"> and site). All data </w:t>
      </w:r>
      <w:del w:id="44" w:author="Binning Sandra Ann" w:date="2024-03-12T09:05:00Z">
        <w:r w:rsidRPr="00A25569" w:rsidDel="009879D4">
          <w:rPr>
            <w:rFonts w:cstheme="majorHAnsi"/>
            <w:lang w:val="en-US"/>
          </w:rPr>
          <w:delText xml:space="preserve">manipulations and </w:delText>
        </w:r>
      </w:del>
      <w:r w:rsidRPr="00A25569">
        <w:rPr>
          <w:rFonts w:cstheme="majorHAnsi"/>
          <w:lang w:val="en-US"/>
        </w:rPr>
        <w:t xml:space="preserve">analyses were conducted using R (version 4.2.3). Lake Tracy was excluded from the lake-scale analysis because of low fish abundance data </w:t>
      </w:r>
      <w:r>
        <w:rPr>
          <w:rFonts w:cstheme="majorHAnsi"/>
          <w:lang w:val="en-US"/>
        </w:rPr>
        <w:t xml:space="preserve">obtained with the fishing methods </w:t>
      </w:r>
      <w:r w:rsidRPr="00A25569">
        <w:rPr>
          <w:rFonts w:cstheme="majorHAnsi"/>
          <w:lang w:val="en-US"/>
        </w:rPr>
        <w:t>(N = 1 individual sampled).</w:t>
      </w:r>
    </w:p>
    <w:p w14:paraId="615A2E32" w14:textId="77777777" w:rsidR="005C08E1" w:rsidRPr="00A25569" w:rsidRDefault="005C08E1" w:rsidP="005C08E1">
      <w:pPr>
        <w:spacing w:line="360" w:lineRule="auto"/>
        <w:jc w:val="both"/>
        <w:rPr>
          <w:rFonts w:cstheme="majorHAnsi"/>
          <w:lang w:val="en-US"/>
        </w:rPr>
      </w:pPr>
    </w:p>
    <w:p w14:paraId="5BAB2800" w14:textId="5535A7D6"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For the landscape-scale analysis, we looked at the effect of the sampling design (here sampling method and sampling effort) on the estimation of landscape </w:t>
      </w:r>
      <w:r w:rsidR="009879D4">
        <w:rPr>
          <w:rFonts w:cstheme="majorHAnsi"/>
          <w:lang w:val="en-US"/>
        </w:rPr>
        <w:t xml:space="preserve">fish infection </w:t>
      </w:r>
      <w:r w:rsidRPr="00A25569">
        <w:rPr>
          <w:rFonts w:cstheme="majorHAnsi"/>
          <w:lang w:val="en-US"/>
        </w:rPr>
        <w:t xml:space="preserve">prevalence. We </w:t>
      </w:r>
      <w:r w:rsidRPr="00A25569">
        <w:rPr>
          <w:rFonts w:cstheme="majorHAnsi"/>
          <w:lang w:val="en-US"/>
        </w:rPr>
        <w:lastRenderedPageBreak/>
        <w:t xml:space="preserve">used a resampling approach on the data from the different sampling methods (minnow trap, seine net, transect, and all methods combined) to investigate how the infection prevalence estimate changes </w:t>
      </w:r>
      <w:r w:rsidR="009879D4">
        <w:rPr>
          <w:rFonts w:cstheme="majorHAnsi"/>
          <w:lang w:val="en-US"/>
        </w:rPr>
        <w:t xml:space="preserve">along a gradient of </w:t>
      </w:r>
      <w:r w:rsidRPr="00A25569">
        <w:rPr>
          <w:rFonts w:cstheme="majorHAnsi"/>
          <w:lang w:val="en-US"/>
        </w:rPr>
        <w:t xml:space="preserve">increasing sampling effort. The sampling effort </w:t>
      </w:r>
      <w:r>
        <w:rPr>
          <w:rFonts w:cstheme="majorHAnsi"/>
          <w:lang w:val="en-US"/>
        </w:rPr>
        <w:t xml:space="preserve">associated </w:t>
      </w:r>
      <w:r w:rsidRPr="00A25569">
        <w:rPr>
          <w:rFonts w:cstheme="majorHAnsi"/>
          <w:lang w:val="en-US"/>
        </w:rPr>
        <w:t>prevalence was calculated as the number of infected individuals divided by the total number of individuals regardless of the</w:t>
      </w:r>
      <w:r>
        <w:rPr>
          <w:rFonts w:cstheme="majorHAnsi"/>
          <w:lang w:val="en-US"/>
        </w:rPr>
        <w:t xml:space="preserve"> origin lake</w:t>
      </w:r>
      <w:r w:rsidRPr="00A25569">
        <w:rPr>
          <w:rFonts w:cstheme="majorHAnsi"/>
          <w:lang w:val="en-US"/>
        </w:rPr>
        <w:t xml:space="preserve">. For each sampling method, we randomly </w:t>
      </w:r>
      <w:r>
        <w:rPr>
          <w:rFonts w:cstheme="majorHAnsi"/>
          <w:lang w:val="en-US"/>
        </w:rPr>
        <w:t>selected</w:t>
      </w:r>
      <w:r w:rsidRPr="00A25569">
        <w:rPr>
          <w:rFonts w:cstheme="majorHAnsi"/>
          <w:lang w:val="en-US"/>
        </w:rPr>
        <w:t xml:space="preserve"> N number of samples from our data to estimate the landscape (weighted mean) prevalence. The operation was repeated 999 times for a sampling gradient from 1 to 35 samples</w:t>
      </w:r>
      <w:r>
        <w:rPr>
          <w:rFonts w:cstheme="majorHAnsi"/>
          <w:lang w:val="en-US"/>
        </w:rPr>
        <w:t xml:space="preserve"> (the smallest landscape-scale sampling effort being 39 for the transect method, we did not want to sample the entire </w:t>
      </w:r>
      <w:commentRangeStart w:id="45"/>
      <w:r>
        <w:rPr>
          <w:rFonts w:cstheme="majorHAnsi"/>
          <w:lang w:val="en-US"/>
        </w:rPr>
        <w:t xml:space="preserve">data </w:t>
      </w:r>
      <w:commentRangeEnd w:id="45"/>
      <w:r w:rsidR="00C2024E">
        <w:rPr>
          <w:rStyle w:val="Marquedecommentaire"/>
        </w:rPr>
        <w:commentReference w:id="45"/>
      </w:r>
      <w:r>
        <w:rPr>
          <w:rFonts w:cstheme="majorHAnsi"/>
          <w:lang w:val="en-US"/>
        </w:rPr>
        <w:t>set)</w:t>
      </w:r>
      <w:r w:rsidRPr="00A25569">
        <w:rPr>
          <w:rFonts w:cstheme="majorHAnsi"/>
          <w:lang w:val="en-US"/>
        </w:rPr>
        <w:t>. A local regression</w:t>
      </w:r>
      <w:r>
        <w:rPr>
          <w:rFonts w:cstheme="majorHAnsi"/>
          <w:lang w:val="en-US"/>
        </w:rPr>
        <w:t xml:space="preserve"> (loess)</w:t>
      </w:r>
      <w:r w:rsidRPr="00A25569">
        <w:rPr>
          <w:rFonts w:cstheme="majorHAnsi"/>
          <w:lang w:val="en-US"/>
        </w:rPr>
        <w:t xml:space="preserve"> was then fitted to the landscape estimates generated by our simulation of each sampling effort value (N) for visualization of the </w:t>
      </w:r>
      <w:commentRangeStart w:id="46"/>
      <w:r w:rsidRPr="00A25569">
        <w:rPr>
          <w:rFonts w:cstheme="majorHAnsi"/>
          <w:lang w:val="en-US"/>
        </w:rPr>
        <w:t xml:space="preserve">tendency </w:t>
      </w:r>
      <w:commentRangeEnd w:id="46"/>
      <w:r w:rsidR="004C320D">
        <w:rPr>
          <w:rStyle w:val="Marquedecommentaire"/>
        </w:rPr>
        <w:commentReference w:id="46"/>
      </w:r>
      <w:r w:rsidRPr="00A25569">
        <w:rPr>
          <w:rFonts w:cstheme="majorHAnsi"/>
          <w:lang w:val="en-US"/>
        </w:rPr>
        <w:t xml:space="preserve">through the sampling gradient. We estimated the final landscape prevalence and the approximate sampling effort needed to reach a </w:t>
      </w:r>
      <w:commentRangeStart w:id="47"/>
      <w:r w:rsidRPr="00A25569">
        <w:rPr>
          <w:rFonts w:cstheme="majorHAnsi"/>
          <w:lang w:val="en-US"/>
        </w:rPr>
        <w:t xml:space="preserve">steady </w:t>
      </w:r>
      <w:commentRangeEnd w:id="47"/>
      <w:r w:rsidR="004C320D">
        <w:rPr>
          <w:rStyle w:val="Marquedecommentaire"/>
        </w:rPr>
        <w:commentReference w:id="47"/>
      </w:r>
      <w:r w:rsidRPr="00A25569">
        <w:rPr>
          <w:rFonts w:cstheme="majorHAnsi"/>
          <w:lang w:val="en-US"/>
        </w:rPr>
        <w:t xml:space="preserve">prevalence value for each method. </w:t>
      </w:r>
    </w:p>
    <w:p w14:paraId="502A8129" w14:textId="77777777" w:rsidR="005C08E1" w:rsidRPr="00A25569" w:rsidRDefault="005C08E1" w:rsidP="005C08E1">
      <w:pPr>
        <w:spacing w:line="360" w:lineRule="auto"/>
        <w:jc w:val="both"/>
        <w:rPr>
          <w:rFonts w:cstheme="majorHAnsi"/>
          <w:lang w:val="en-US"/>
        </w:rPr>
      </w:pPr>
    </w:p>
    <w:p w14:paraId="09A9D0B9" w14:textId="1EB7EDC9"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For the lake-scale analysis, we examined the frequency distribution of the </w:t>
      </w:r>
      <w:del w:id="48" w:author="Binning Sandra Ann" w:date="2024-03-12T09:16:00Z">
        <w:r w:rsidRPr="00A25569" w:rsidDel="004C320D">
          <w:rPr>
            <w:rFonts w:cstheme="majorHAnsi"/>
            <w:lang w:val="en-US"/>
          </w:rPr>
          <w:delText xml:space="preserve">lakes’ </w:delText>
        </w:r>
      </w:del>
      <w:r w:rsidR="004C320D">
        <w:rPr>
          <w:rFonts w:cstheme="majorHAnsi"/>
          <w:lang w:val="en-US"/>
        </w:rPr>
        <w:t>fish infection</w:t>
      </w:r>
      <w:r w:rsidR="004C320D" w:rsidRPr="00A25569">
        <w:rPr>
          <w:rFonts w:cstheme="majorHAnsi"/>
          <w:lang w:val="en-US"/>
        </w:rPr>
        <w:t xml:space="preserve"> </w:t>
      </w:r>
      <w:r w:rsidRPr="00A25569">
        <w:rPr>
          <w:rFonts w:cstheme="majorHAnsi"/>
          <w:lang w:val="en-US"/>
        </w:rPr>
        <w:t xml:space="preserve">prevalence according to the sampling method. The mean infection prevalence was previously calculated for each lake, and visualization was made with histograms set at </w:t>
      </w:r>
      <w:commentRangeStart w:id="49"/>
      <w:r w:rsidRPr="00A25569">
        <w:rPr>
          <w:rFonts w:cstheme="majorHAnsi"/>
          <w:lang w:val="en-US"/>
        </w:rPr>
        <w:t xml:space="preserve">six </w:t>
      </w:r>
      <w:commentRangeEnd w:id="49"/>
      <w:r w:rsidR="004C320D">
        <w:rPr>
          <w:rStyle w:val="Marquedecommentaire"/>
        </w:rPr>
        <w:commentReference w:id="49"/>
      </w:r>
      <w:r w:rsidRPr="00A25569">
        <w:rPr>
          <w:rFonts w:cstheme="majorHAnsi"/>
          <w:lang w:val="en-US"/>
        </w:rPr>
        <w:t>bins to avoid gaps. The distributions were then compared with the</w:t>
      </w:r>
      <w:r>
        <w:rPr>
          <w:rFonts w:cstheme="majorHAnsi"/>
          <w:lang w:val="en-US"/>
        </w:rPr>
        <w:t xml:space="preserve"> </w:t>
      </w:r>
      <w:r w:rsidRPr="00A25569">
        <w:rPr>
          <w:rFonts w:cstheme="majorHAnsi"/>
          <w:lang w:val="en-US"/>
        </w:rPr>
        <w:t>map</w:t>
      </w:r>
      <w:r>
        <w:rPr>
          <w:rFonts w:cstheme="majorHAnsi"/>
          <w:lang w:val="en-US"/>
        </w:rPr>
        <w:t xml:space="preserve">s </w:t>
      </w:r>
      <w:r w:rsidRPr="00A25569">
        <w:rPr>
          <w:rFonts w:cstheme="majorHAnsi"/>
          <w:lang w:val="en-US"/>
        </w:rPr>
        <w:t xml:space="preserve">of the study area </w:t>
      </w:r>
      <w:r>
        <w:rPr>
          <w:rFonts w:cstheme="majorHAnsi"/>
          <w:lang w:val="en-US"/>
        </w:rPr>
        <w:t xml:space="preserve">showing prevalence gradient in order to look </w:t>
      </w:r>
      <w:r w:rsidRPr="00A25569">
        <w:rPr>
          <w:rFonts w:cstheme="majorHAnsi"/>
          <w:lang w:val="en-US"/>
        </w:rPr>
        <w:t>for spatial patterns.</w:t>
      </w:r>
    </w:p>
    <w:p w14:paraId="52B8FFFB" w14:textId="77777777" w:rsidR="005C08E1" w:rsidRPr="00A25569" w:rsidRDefault="005C08E1" w:rsidP="005C08E1">
      <w:pPr>
        <w:spacing w:line="360" w:lineRule="auto"/>
        <w:jc w:val="both"/>
        <w:rPr>
          <w:rFonts w:cstheme="majorHAnsi"/>
          <w:lang w:val="en-US"/>
        </w:rPr>
      </w:pPr>
    </w:p>
    <w:p w14:paraId="1E41118F" w14:textId="4D7C43C8" w:rsidR="005C08E1" w:rsidRDefault="005C08E1" w:rsidP="005C08E1">
      <w:pPr>
        <w:spacing w:line="360" w:lineRule="auto"/>
        <w:ind w:firstLine="708"/>
        <w:jc w:val="both"/>
        <w:rPr>
          <w:rFonts w:cstheme="majorHAnsi"/>
          <w:lang w:val="en-US"/>
        </w:rPr>
      </w:pPr>
      <w:r w:rsidRPr="00A25569">
        <w:rPr>
          <w:rFonts w:cstheme="majorHAnsi"/>
          <w:lang w:val="en-US"/>
        </w:rPr>
        <w:t>For the site-scale analysis, we modeled the relationships between environmental drivers and the community infection prevalence on a transect level. We used the prevalence data from the transect method because it is the only method that allows an accurate association of infection prevalence with all environmental variables (including those measured at the site-scale), thus can best reveal the key drivers of infection prevalence. Prior to analysis, we explored the data for outliers in both the response and explanatory variables,</w:t>
      </w:r>
      <w:r>
        <w:rPr>
          <w:rFonts w:cstheme="majorHAnsi"/>
          <w:lang w:val="en-US"/>
        </w:rPr>
        <w:t xml:space="preserve"> </w:t>
      </w:r>
      <w:r w:rsidRPr="00A25569">
        <w:rPr>
          <w:rFonts w:cstheme="majorHAnsi"/>
          <w:lang w:val="en-US"/>
        </w:rPr>
        <w:t xml:space="preserve">for collinearity between explanatory variables, and for </w:t>
      </w:r>
      <w:r>
        <w:rPr>
          <w:rFonts w:cstheme="majorHAnsi"/>
          <w:lang w:val="en-US"/>
        </w:rPr>
        <w:t>non-linearity in the</w:t>
      </w:r>
      <w:r w:rsidRPr="00A25569">
        <w:rPr>
          <w:rFonts w:cstheme="majorHAnsi"/>
          <w:lang w:val="en-US"/>
        </w:rPr>
        <w:t xml:space="preserve"> relationships between the response and the explanatory variables following recommendations by </w:t>
      </w:r>
      <w:r w:rsidRPr="00A25569">
        <w:rPr>
          <w:rFonts w:cstheme="majorHAnsi"/>
          <w:lang w:val="en-US"/>
        </w:rPr>
        <w:fldChar w:fldCharType="begin"/>
      </w:r>
      <w:r w:rsidRPr="00A25569">
        <w:rPr>
          <w:rFonts w:cstheme="majorHAnsi"/>
          <w:lang w:val="en-US"/>
        </w:rPr>
        <w:instrText xml:space="preserve"> ADDIN ZOTERO_ITEM CSL_CITATION {"citationID":"SbHmwghM","properties":{"formattedCitation":"(Zuur et al., 2009)","plainCitation":"(Zuur et al., 2009)","dontUpdate":true,"noteIndex":0},"citationItems":[{"id":8033,"uris":["http://zotero.org/groups/2585270/items/ZGJJRBU4"],"itemData":{"id":8033,"type":"book","collection-title":"Statistics for Biology and Health","event-place":"New York, NY","ISBN":"978-0-387-87457-9","language":"en","note":"DOI: 10.1007/978-0-387-87458-6","publisher":"Springer","publisher-place":"New York, NY","source":"DOI.org (Crossref)","title":"Mixed effects models and extensions in ecology with R","URL":"http://link.springer.com/10.1007/978-0-387-87458-6","author":[{"family":"Zuur","given":"Alain F."},{"family":"Ieno","given":"Elena N."},{"family":"Walker","given":"Neil"},{"family":"Saveliev","given":"Anatoly A."},{"family":"Smith","given":"Graham M."}],"accessed":{"date-parts":[["2023",10,16]]},"issued":{"date-parts":[["2009"]]}}}],"schema":"https://github.com/citation-style-language/schema/raw/master/csl-citation.json"} </w:instrText>
      </w:r>
      <w:r w:rsidRPr="00A25569">
        <w:rPr>
          <w:rFonts w:cstheme="majorHAnsi"/>
          <w:lang w:val="en-US"/>
        </w:rPr>
        <w:fldChar w:fldCharType="separate"/>
      </w:r>
      <w:r w:rsidRPr="00A25569">
        <w:rPr>
          <w:rFonts w:cstheme="majorHAnsi"/>
          <w:noProof/>
          <w:lang w:val="en-US"/>
        </w:rPr>
        <w:t>Zuur et al. (2009)</w:t>
      </w:r>
      <w:r w:rsidRPr="00A25569">
        <w:rPr>
          <w:rFonts w:cstheme="majorHAnsi"/>
          <w:lang w:val="en-US"/>
        </w:rPr>
        <w:fldChar w:fldCharType="end"/>
      </w:r>
      <w:r w:rsidRPr="00A25569">
        <w:rPr>
          <w:rFonts w:cstheme="majorHAnsi"/>
          <w:lang w:val="en-US"/>
        </w:rPr>
        <w:t xml:space="preserve">. </w:t>
      </w:r>
      <w:r>
        <w:rPr>
          <w:rFonts w:cstheme="majorHAnsi"/>
          <w:lang w:val="en-US"/>
        </w:rPr>
        <w:t>Since o</w:t>
      </w:r>
      <w:r w:rsidRPr="00A25569">
        <w:rPr>
          <w:rFonts w:cstheme="majorHAnsi"/>
          <w:lang w:val="en-US"/>
        </w:rPr>
        <w:t>ur data showed some non-linear patterns</w:t>
      </w:r>
      <w:r>
        <w:rPr>
          <w:rFonts w:cstheme="majorHAnsi"/>
          <w:lang w:val="en-US"/>
        </w:rPr>
        <w:t>,</w:t>
      </w:r>
      <w:r w:rsidRPr="00A25569">
        <w:rPr>
          <w:rFonts w:cstheme="majorHAnsi"/>
          <w:lang w:val="en-US"/>
        </w:rPr>
        <w:t xml:space="preserve"> we used generalized additive models in a mixed-model framework (GAMMs)</w:t>
      </w:r>
      <w:r>
        <w:rPr>
          <w:rFonts w:cstheme="majorHAnsi"/>
          <w:lang w:val="en-US"/>
        </w:rPr>
        <w:t>. GAMMs were</w:t>
      </w:r>
      <w:r w:rsidRPr="00A25569">
        <w:rPr>
          <w:rFonts w:cstheme="majorHAnsi"/>
          <w:lang w:val="en-US"/>
        </w:rPr>
        <w:t xml:space="preserve"> fitted using m</w:t>
      </w:r>
      <w:r>
        <w:rPr>
          <w:rFonts w:cstheme="majorHAnsi"/>
          <w:lang w:val="en-US"/>
        </w:rPr>
        <w:t>aximum</w:t>
      </w:r>
      <w:r w:rsidRPr="00A25569">
        <w:rPr>
          <w:rFonts w:cstheme="majorHAnsi"/>
          <w:lang w:val="en-US"/>
        </w:rPr>
        <w:t xml:space="preserve"> likelihood (ML) estimation to account for spatial clustering of sites from </w:t>
      </w:r>
      <w:r w:rsidRPr="00A25569">
        <w:rPr>
          <w:rFonts w:cstheme="majorHAnsi"/>
          <w:lang w:val="en-US"/>
        </w:rPr>
        <w:lastRenderedPageBreak/>
        <w:t>the same lakes. We used a quasi-binomial family distribution because our response variable (infection prevalence) is a proportion constrained between 0 and 1 and, to account for overdispersion in the data. The optimal amount of smoothing (</w:t>
      </w:r>
      <w:r w:rsidRPr="00A25569">
        <w:rPr>
          <w:rFonts w:cstheme="majorHAnsi"/>
          <w:lang w:val="en-US"/>
        </w:rPr>
        <w:sym w:font="Symbol" w:char="F06C"/>
      </w:r>
      <w:r w:rsidRPr="00A25569">
        <w:rPr>
          <w:rFonts w:cstheme="majorHAnsi"/>
          <w:lang w:val="en-US"/>
        </w:rPr>
        <w:t xml:space="preserve">) was internally determined by the modeling function from the </w:t>
      </w:r>
      <w:proofErr w:type="spellStart"/>
      <w:r w:rsidRPr="00A25569">
        <w:rPr>
          <w:rFonts w:cstheme="majorHAnsi"/>
          <w:i/>
          <w:iCs/>
          <w:lang w:val="en-US"/>
        </w:rPr>
        <w:t>mgcv</w:t>
      </w:r>
      <w:proofErr w:type="spellEnd"/>
      <w:r w:rsidRPr="00A25569">
        <w:rPr>
          <w:rFonts w:cstheme="majorHAnsi"/>
          <w:lang w:val="en-US"/>
        </w:rPr>
        <w:t xml:space="preserve"> package </w:t>
      </w:r>
      <w:r w:rsidRPr="00A25569">
        <w:rPr>
          <w:rFonts w:cstheme="majorHAnsi"/>
          <w:lang w:val="en-US"/>
        </w:rPr>
        <w:fldChar w:fldCharType="begin"/>
      </w:r>
      <w:r w:rsidRPr="00A25569">
        <w:rPr>
          <w:rFonts w:cstheme="majorHAnsi"/>
          <w:lang w:val="en-US"/>
        </w:rPr>
        <w:instrText xml:space="preserve"> ADDIN ZOTERO_ITEM CSL_CITATION {"citationID":"nWN6BNDT","properties":{"formattedCitation":"(Wood, 2017)","plainCitation":"(Wood, 2017)","noteIndex":0},"citationItems":[{"id":8041,"uris":["http://zotero.org/groups/2585270/items/WP7TKBQQ"],"itemData":{"id":8041,"type":"book","abstract":"The first edition of this book has established itself as one of the leading references on generalized additive models (GAMs), and the only book on the topic to be introductory in nature with a wealth of practical examples and software implementation. It is self-contained, providing the necessary background in linear models, linear mixed models, and generalized linear models (GLMs), before presenting a balanced treatment of the theory and applications of GAMs and related models. \n\nThe author bases his approach on a framework of penalized regression splines, and while firmly focused on the practical aspects of GAMs, discussions include fairly full explanations of the theory underlying the methods. Use of R software helps explain the theory and illustrates the practical application of the methodology. Each chapter contains an extensive set of exercises, with solutions in an appendix or in the book’s R data package gamair, to enable use as a course text or for self-study.","edition":"2","event-place":"Boca Raton","ISBN":"978-1-315-37027-9","note":"DOI: 10.1201/9781315370279","number-of-pages":"496","publisher":"Chapman and Hall/CRC","publisher-place":"Boca Raton","title":"Generalized Additive Models: An Introduction with R, Second Edition","title-short":"Generalized Additive Models","author":[{"family":"Wood","given":"Simon N."}],"issued":{"date-parts":[["2017",5,2]]}}}],"schema":"https://github.com/citation-style-language/schema/raw/master/csl-citation.json"} </w:instrText>
      </w:r>
      <w:r w:rsidRPr="00A25569">
        <w:rPr>
          <w:rFonts w:cstheme="majorHAnsi"/>
          <w:lang w:val="en-US"/>
        </w:rPr>
        <w:fldChar w:fldCharType="separate"/>
      </w:r>
      <w:r w:rsidRPr="00A25569">
        <w:rPr>
          <w:rFonts w:cstheme="majorHAnsi"/>
          <w:noProof/>
          <w:lang w:val="en-US"/>
        </w:rPr>
        <w:t>(Wood, 2017)</w:t>
      </w:r>
      <w:r w:rsidRPr="00A25569">
        <w:rPr>
          <w:rFonts w:cstheme="majorHAnsi"/>
          <w:lang w:val="en-US"/>
        </w:rPr>
        <w:fldChar w:fldCharType="end"/>
      </w:r>
      <w:r w:rsidRPr="00A25569">
        <w:rPr>
          <w:rFonts w:cstheme="majorHAnsi"/>
          <w:lang w:val="en-US"/>
        </w:rPr>
        <w:t xml:space="preserve">. Since we had a small sample size for the transect method (N = 39), we modeled one environmental variable at </w:t>
      </w:r>
      <w:r w:rsidR="004C320D">
        <w:rPr>
          <w:rFonts w:cstheme="majorHAnsi"/>
          <w:lang w:val="en-US"/>
        </w:rPr>
        <w:t>a</w:t>
      </w:r>
      <w:r w:rsidR="004C320D" w:rsidRPr="00A25569">
        <w:rPr>
          <w:rFonts w:cstheme="majorHAnsi"/>
          <w:lang w:val="en-US"/>
        </w:rPr>
        <w:t xml:space="preserve"> </w:t>
      </w:r>
      <w:r w:rsidRPr="00A25569">
        <w:rPr>
          <w:rFonts w:cstheme="majorHAnsi"/>
          <w:lang w:val="en-US"/>
        </w:rPr>
        <w:t>time with a cubic spline and a random effect on the lake variable to save degrees of freedom. The deviance explained (D</w:t>
      </w:r>
      <w:r w:rsidRPr="00A25569">
        <w:rPr>
          <w:rFonts w:cstheme="majorHAnsi"/>
          <w:vertAlign w:val="superscript"/>
          <w:lang w:val="en-US"/>
        </w:rPr>
        <w:t>2</w:t>
      </w:r>
      <w:r w:rsidRPr="00A25569">
        <w:rPr>
          <w:rFonts w:cstheme="majorHAnsi"/>
          <w:lang w:val="en-US"/>
        </w:rPr>
        <w:t xml:space="preserve">) was used as a measure of the model fit. The model validations were conducted with </w:t>
      </w:r>
      <w:r w:rsidRPr="00A25569">
        <w:rPr>
          <w:rFonts w:cstheme="majorHAnsi"/>
          <w:i/>
          <w:iCs/>
          <w:lang w:val="en-US"/>
        </w:rPr>
        <w:t>gratia</w:t>
      </w:r>
      <w:r w:rsidRPr="00A25569">
        <w:rPr>
          <w:rFonts w:cstheme="majorHAnsi"/>
          <w:lang w:val="en-US"/>
        </w:rPr>
        <w:t xml:space="preserve"> package </w:t>
      </w:r>
      <w:r w:rsidRPr="00A25569">
        <w:rPr>
          <w:rFonts w:cstheme="majorHAnsi"/>
          <w:lang w:val="en-US"/>
        </w:rPr>
        <w:fldChar w:fldCharType="begin"/>
      </w:r>
      <w:r w:rsidRPr="00A25569">
        <w:rPr>
          <w:rFonts w:cstheme="majorHAnsi"/>
          <w:lang w:val="en-US"/>
        </w:rPr>
        <w:instrText xml:space="preserve"> ADDIN ZOTERO_ITEM CSL_CITATION {"citationID":"SqyIxQ9v","properties":{"formattedCitation":"(Simpson,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Pr="00A25569">
        <w:rPr>
          <w:rFonts w:cstheme="majorHAnsi"/>
          <w:lang w:val="en-US"/>
        </w:rPr>
        <w:fldChar w:fldCharType="separate"/>
      </w:r>
      <w:r w:rsidRPr="00A25569">
        <w:rPr>
          <w:rFonts w:cstheme="majorHAnsi"/>
          <w:noProof/>
          <w:lang w:val="en-US"/>
        </w:rPr>
        <w:t>(Simpson, 2023)</w:t>
      </w:r>
      <w:r w:rsidRPr="00A25569">
        <w:rPr>
          <w:rFonts w:cstheme="majorHAnsi"/>
          <w:lang w:val="en-US"/>
        </w:rPr>
        <w:fldChar w:fldCharType="end"/>
      </w:r>
      <w:r>
        <w:rPr>
          <w:rFonts w:cstheme="majorHAnsi"/>
          <w:lang w:val="en-US"/>
        </w:rPr>
        <w:t xml:space="preserve"> and</w:t>
      </w:r>
      <w:r w:rsidRPr="00A25569">
        <w:rPr>
          <w:rFonts w:cstheme="majorHAnsi"/>
          <w:lang w:val="en-US"/>
        </w:rPr>
        <w:t xml:space="preserve"> visualization of the partial effects was made with </w:t>
      </w:r>
      <w:r w:rsidRPr="00A25569">
        <w:rPr>
          <w:rFonts w:cstheme="majorHAnsi"/>
          <w:i/>
          <w:iCs/>
          <w:lang w:val="en-US"/>
        </w:rPr>
        <w:t>gratia</w:t>
      </w:r>
      <w:r w:rsidRPr="00A25569">
        <w:rPr>
          <w:rFonts w:cstheme="majorHAnsi"/>
          <w:lang w:val="en-US"/>
        </w:rPr>
        <w:t xml:space="preserve"> </w:t>
      </w:r>
      <w:r w:rsidRPr="00A25569">
        <w:rPr>
          <w:rFonts w:cstheme="majorHAnsi"/>
          <w:lang w:val="en-US"/>
        </w:rPr>
        <w:fldChar w:fldCharType="begin"/>
      </w:r>
      <w:r w:rsidRPr="00A25569">
        <w:rPr>
          <w:rFonts w:cstheme="majorHAnsi"/>
          <w:lang w:val="en-US"/>
        </w:rPr>
        <w:instrText xml:space="preserve"> ADDIN ZOTERO_ITEM CSL_CITATION {"citationID":"zu8olJc3","properties":{"formattedCitation":"(Simpson,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Pr="00A25569">
        <w:rPr>
          <w:rFonts w:cstheme="majorHAnsi"/>
          <w:lang w:val="en-US"/>
        </w:rPr>
        <w:fldChar w:fldCharType="separate"/>
      </w:r>
      <w:r w:rsidRPr="00A25569">
        <w:rPr>
          <w:rFonts w:cstheme="majorHAnsi"/>
          <w:noProof/>
          <w:lang w:val="en-US"/>
        </w:rPr>
        <w:t>(Simpson, 2023)</w:t>
      </w:r>
      <w:r w:rsidRPr="00A25569">
        <w:rPr>
          <w:rFonts w:cstheme="majorHAnsi"/>
          <w:lang w:val="en-US"/>
        </w:rPr>
        <w:fldChar w:fldCharType="end"/>
      </w:r>
      <w:r w:rsidRPr="00A25569">
        <w:rPr>
          <w:rFonts w:cstheme="majorHAnsi"/>
          <w:lang w:val="en-US"/>
        </w:rPr>
        <w:t xml:space="preserve"> and </w:t>
      </w:r>
      <w:r w:rsidRPr="00A25569">
        <w:rPr>
          <w:rFonts w:cstheme="majorHAnsi"/>
          <w:i/>
          <w:iCs/>
          <w:lang w:val="en-US"/>
        </w:rPr>
        <w:t>ggplot</w:t>
      </w:r>
      <w:r w:rsidRPr="00A25569">
        <w:rPr>
          <w:rFonts w:cstheme="majorHAnsi"/>
          <w:lang w:val="en-US"/>
        </w:rPr>
        <w:t xml:space="preserve">2 </w:t>
      </w:r>
      <w:r w:rsidRPr="00A25569">
        <w:rPr>
          <w:rFonts w:cstheme="majorHAnsi"/>
          <w:lang w:val="en-US"/>
        </w:rPr>
        <w:fldChar w:fldCharType="begin"/>
      </w:r>
      <w:r w:rsidRPr="00A25569">
        <w:rPr>
          <w:rFonts w:cstheme="majorHAnsi"/>
          <w:lang w:val="en-US"/>
        </w:rPr>
        <w:instrText xml:space="preserve"> ADDIN ZOTERO_ITEM CSL_CITATION {"citationID":"8QXriNpK","properties":{"formattedCitation":"(Wickham, 2016)","plainCitation":"(Wickham, 2016)","noteIndex":0},"citationItems":[{"id":8043,"uris":["http://zotero.org/groups/2585270/items/NCDVWD4Y"],"itemData":{"id":8043,"type":"software","publisher":"Springer-Verlag New York","title":"ggplot2: Elegant Graphics for Data Analysis.","author":[{"family":"Wickham","given":"H."}],"issued":{"date-parts":[["2016"]]}}}],"schema":"https://github.com/citation-style-language/schema/raw/master/csl-citation.json"} </w:instrText>
      </w:r>
      <w:r w:rsidRPr="00A25569">
        <w:rPr>
          <w:rFonts w:cstheme="majorHAnsi"/>
          <w:lang w:val="en-US"/>
        </w:rPr>
        <w:fldChar w:fldCharType="separate"/>
      </w:r>
      <w:r w:rsidRPr="00A25569">
        <w:rPr>
          <w:rFonts w:cstheme="majorHAnsi"/>
          <w:noProof/>
          <w:lang w:val="en-US"/>
        </w:rPr>
        <w:t>(Wickham, 2016)</w:t>
      </w:r>
      <w:r w:rsidRPr="00A25569">
        <w:rPr>
          <w:rFonts w:cstheme="majorHAnsi"/>
          <w:lang w:val="en-US"/>
        </w:rPr>
        <w:fldChar w:fldCharType="end"/>
      </w:r>
      <w:r w:rsidRPr="00A25569">
        <w:rPr>
          <w:rFonts w:cstheme="majorHAnsi"/>
          <w:lang w:val="en-US"/>
        </w:rPr>
        <w:t xml:space="preserve"> </w:t>
      </w:r>
      <w:commentRangeStart w:id="50"/>
      <w:r w:rsidRPr="00A25569">
        <w:rPr>
          <w:rFonts w:cstheme="majorHAnsi"/>
          <w:lang w:val="en-US"/>
        </w:rPr>
        <w:t>pa</w:t>
      </w:r>
      <w:r>
        <w:rPr>
          <w:rFonts w:cstheme="majorHAnsi"/>
          <w:lang w:val="en-US"/>
        </w:rPr>
        <w:t>ckages</w:t>
      </w:r>
      <w:commentRangeEnd w:id="50"/>
      <w:r w:rsidR="004C320D">
        <w:rPr>
          <w:rStyle w:val="Marquedecommentaire"/>
        </w:rPr>
        <w:commentReference w:id="50"/>
      </w:r>
      <w:r>
        <w:rPr>
          <w:rFonts w:cstheme="majorHAnsi"/>
          <w:lang w:val="en-US"/>
        </w:rPr>
        <w:t>.</w:t>
      </w:r>
    </w:p>
    <w:p w14:paraId="414B5877" w14:textId="77777777" w:rsidR="005C08E1" w:rsidRDefault="005C08E1" w:rsidP="005C08E1">
      <w:pPr>
        <w:spacing w:line="360" w:lineRule="auto"/>
        <w:ind w:firstLine="708"/>
        <w:jc w:val="both"/>
        <w:rPr>
          <w:rFonts w:cstheme="majorHAnsi"/>
          <w:lang w:val="en-US"/>
        </w:rPr>
      </w:pPr>
    </w:p>
    <w:p w14:paraId="028DABF2" w14:textId="77777777" w:rsidR="005C08E1" w:rsidRDefault="005C08E1" w:rsidP="005C08E1">
      <w:pPr>
        <w:spacing w:line="360" w:lineRule="auto"/>
        <w:ind w:firstLine="708"/>
        <w:jc w:val="both"/>
        <w:rPr>
          <w:rFonts w:cstheme="majorHAnsi"/>
          <w:lang w:val="en-US"/>
        </w:rPr>
      </w:pPr>
      <w:r w:rsidRPr="00A25569">
        <w:rPr>
          <w:rFonts w:cstheme="majorHAnsi"/>
          <w:noProof/>
          <w:lang w:val="en-US"/>
        </w:rPr>
        <mc:AlternateContent>
          <mc:Choice Requires="wpg">
            <w:drawing>
              <wp:anchor distT="0" distB="0" distL="114300" distR="114300" simplePos="0" relativeHeight="251663360" behindDoc="0" locked="0" layoutInCell="1" allowOverlap="1" wp14:anchorId="3E9935DF" wp14:editId="16B492F7">
                <wp:simplePos x="0" y="0"/>
                <wp:positionH relativeFrom="column">
                  <wp:posOffset>-238760</wp:posOffset>
                </wp:positionH>
                <wp:positionV relativeFrom="paragraph">
                  <wp:posOffset>334780</wp:posOffset>
                </wp:positionV>
                <wp:extent cx="6296866" cy="4111381"/>
                <wp:effectExtent l="0" t="0" r="2540" b="3810"/>
                <wp:wrapNone/>
                <wp:docPr id="1898368874" name="Groupe 1"/>
                <wp:cNvGraphicFramePr/>
                <a:graphic xmlns:a="http://schemas.openxmlformats.org/drawingml/2006/main">
                  <a:graphicData uri="http://schemas.microsoft.com/office/word/2010/wordprocessingGroup">
                    <wpg:wgp>
                      <wpg:cNvGrpSpPr/>
                      <wpg:grpSpPr>
                        <a:xfrm>
                          <a:off x="0" y="0"/>
                          <a:ext cx="6296866" cy="4111381"/>
                          <a:chOff x="0" y="-1"/>
                          <a:chExt cx="6297155" cy="4111381"/>
                        </a:xfrm>
                      </wpg:grpSpPr>
                      <pic:pic xmlns:pic="http://schemas.openxmlformats.org/drawingml/2006/picture">
                        <pic:nvPicPr>
                          <pic:cNvPr id="73629481" name="Image 1"/>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117695"/>
                            <a:ext cx="3872230" cy="3649345"/>
                          </a:xfrm>
                          <a:prstGeom prst="rect">
                            <a:avLst/>
                          </a:prstGeom>
                          <a:noFill/>
                          <a:ln>
                            <a:noFill/>
                          </a:ln>
                        </pic:spPr>
                      </pic:pic>
                      <wps:wsp>
                        <wps:cNvPr id="1079618829" name="Zone de texte 2"/>
                        <wps:cNvSpPr txBox="1"/>
                        <wps:spPr>
                          <a:xfrm>
                            <a:off x="3639211" y="-1"/>
                            <a:ext cx="2657944" cy="4111381"/>
                          </a:xfrm>
                          <a:prstGeom prst="rect">
                            <a:avLst/>
                          </a:prstGeom>
                          <a:solidFill>
                            <a:schemeClr val="lt1"/>
                          </a:solidFill>
                          <a:ln w="6350">
                            <a:noFill/>
                          </a:ln>
                        </wps:spPr>
                        <wps:txbx>
                          <w:txbxContent>
                            <w:p w14:paraId="7F8F4379" w14:textId="66A73639" w:rsidR="000C0DA6" w:rsidRPr="008D1489" w:rsidRDefault="000C0DA6" w:rsidP="005C08E1">
                              <w:pPr>
                                <w:pStyle w:val="Style1"/>
                                <w:ind w:left="12" w:hanging="12"/>
                              </w:pPr>
                              <w:bookmarkStart w:id="51" w:name="_Toc159488132"/>
                              <w:r>
                                <w:t xml:space="preserve">Figure 2. </w:t>
                              </w:r>
                              <w:r w:rsidRPr="008D1489">
                                <w:t xml:space="preserve">The typical lifecycle of a parasite species causing the black spot disease in freshwater fishes. </w:t>
                              </w:r>
                              <w:r w:rsidRPr="00BE095F">
                                <w:t>(A) The definitive host is a piscivorous bird, usually a kingfisher or a great blue heron. The metacercariae mature to its adult form and reproduce in the bird digestive system. (B) The eggs are released in the water through the bird feces and grow into miracidia (first larval form). (C) The miracidia infect the first intermediate host, a freshwater snail.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w:t>
                              </w:r>
                              <w:bookmarkEnd w:id="51"/>
                              <w:r w:rsidRPr="00BE095F">
                                <w:t xml:space="preserve"> </w:t>
                              </w:r>
                            </w:p>
                            <w:p w14:paraId="361C654E" w14:textId="77777777" w:rsidR="000C0DA6" w:rsidRPr="008D1489" w:rsidRDefault="000C0DA6" w:rsidP="005C08E1">
                              <w:pPr>
                                <w:spacing w:line="276" w:lineRule="auto"/>
                                <w:rPr>
                                  <w:rFonts w:cstheme="majorHAnsi"/>
                                  <w:sz w:val="22"/>
                                  <w:szCs w:val="22"/>
                                  <w:lang w:val="en-US"/>
                                </w:rPr>
                              </w:pPr>
                            </w:p>
                            <w:p w14:paraId="7A672DD6" w14:textId="77777777" w:rsidR="000C0DA6" w:rsidRPr="008D1489" w:rsidRDefault="000C0DA6" w:rsidP="005C08E1">
                              <w:pPr>
                                <w:spacing w:line="276" w:lineRule="auto"/>
                                <w:jc w:val="both"/>
                                <w:rPr>
                                  <w:rFonts w:cstheme="majorHAnsi"/>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935DF" id="_x0000_s1029" style="position:absolute;left:0;text-align:left;margin-left:-18.8pt;margin-top:26.35pt;width:495.8pt;height:323.75pt;z-index:251663360;mso-width-relative:margin;mso-height-relative:margin" coordorigin="" coordsize="62971,411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30" type="#_x0000_t75" style="position:absolute;top:1176;width:38722;height:36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">
                  <v:imagedata r:id="rId15" o:title=""/>
                </v:shape>
                <v:shape id="Zone de texte 2" o:spid="_x0000_s1031" type="#_x0000_t202" style="position:absolute;left:36392;width:26579;height:4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" fillcolor="white [3201]" stroked="f" strokeweight=".5pt">
                  <v:textbox>
                    <w:txbxContent>
                      <w:p w14:paraId="7F8F4379" w14:textId="66A73639" w:rsidR="000C0DA6" w:rsidRPr="008D1489" w:rsidRDefault="000C0DA6" w:rsidP="005C08E1">
                        <w:pPr>
                          <w:pStyle w:val="Style1"/>
                          <w:ind w:left="12" w:hanging="12"/>
                        </w:pPr>
                        <w:bookmarkStart w:id="338" w:name="_Toc159488132"/>
                        <w:r>
                          <w:t xml:space="preserve">Figure 2. </w:t>
                        </w:r>
                        <w:r w:rsidRPr="008D1489">
                          <w:t xml:space="preserve">The typical lifecycle of a parasite species causing the black spot disease in freshwater fishes. </w:t>
                        </w:r>
                        <w:r w:rsidRPr="00BE095F">
                          <w:t>(A) The definitive host is a piscivorous bird, usually a kingfisher or a great blue heron. The metacercariae mature to its adult form and reproduce in the bird digestive system. (B) The eggs are released in the water through the bird feces and grow into miracidia (first larval form). (C) The miracidia infect the first intermediate host, a freshwater snail.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w:t>
                        </w:r>
                        <w:bookmarkEnd w:id="338"/>
                        <w:r w:rsidRPr="00BE095F">
                          <w:t xml:space="preserve"> </w:t>
                        </w:r>
                      </w:p>
                      <w:p w14:paraId="361C654E" w14:textId="77777777" w:rsidR="000C0DA6" w:rsidRPr="008D1489" w:rsidRDefault="000C0DA6" w:rsidP="005C08E1">
                        <w:pPr>
                          <w:spacing w:line="276" w:lineRule="auto"/>
                          <w:rPr>
                            <w:rFonts w:cstheme="majorHAnsi"/>
                            <w:sz w:val="22"/>
                            <w:szCs w:val="22"/>
                            <w:lang w:val="en-US"/>
                          </w:rPr>
                        </w:pPr>
                      </w:p>
                      <w:p w14:paraId="7A672DD6" w14:textId="77777777" w:rsidR="000C0DA6" w:rsidRPr="008D1489" w:rsidRDefault="000C0DA6" w:rsidP="005C08E1">
                        <w:pPr>
                          <w:spacing w:line="276" w:lineRule="auto"/>
                          <w:jc w:val="both"/>
                          <w:rPr>
                            <w:rFonts w:cstheme="majorHAnsi"/>
                            <w:sz w:val="22"/>
                            <w:szCs w:val="22"/>
                            <w:lang w:val="en-US"/>
                          </w:rPr>
                        </w:pPr>
                      </w:p>
                    </w:txbxContent>
                  </v:textbox>
                </v:shape>
              </v:group>
            </w:pict>
          </mc:Fallback>
        </mc:AlternateContent>
      </w:r>
    </w:p>
    <w:p w14:paraId="100A06CF" w14:textId="77777777" w:rsidR="005C08E1" w:rsidRDefault="005C08E1" w:rsidP="005C08E1">
      <w:pPr>
        <w:spacing w:line="360" w:lineRule="auto"/>
        <w:ind w:firstLine="708"/>
        <w:jc w:val="both"/>
        <w:rPr>
          <w:rFonts w:cstheme="majorHAnsi"/>
          <w:lang w:val="en-US"/>
        </w:rPr>
      </w:pPr>
    </w:p>
    <w:p w14:paraId="6BB3E6E6" w14:textId="77777777" w:rsidR="005C08E1" w:rsidRDefault="005C08E1" w:rsidP="005C08E1">
      <w:pPr>
        <w:spacing w:line="360" w:lineRule="auto"/>
        <w:ind w:firstLine="708"/>
        <w:jc w:val="both"/>
        <w:rPr>
          <w:rFonts w:cstheme="majorHAnsi"/>
          <w:lang w:val="en-US"/>
        </w:rPr>
      </w:pPr>
    </w:p>
    <w:p w14:paraId="6FAE0322" w14:textId="77777777" w:rsidR="005C08E1" w:rsidRDefault="005C08E1" w:rsidP="005C08E1">
      <w:pPr>
        <w:spacing w:line="360" w:lineRule="auto"/>
        <w:ind w:firstLine="708"/>
        <w:jc w:val="both"/>
        <w:rPr>
          <w:rFonts w:cstheme="majorHAnsi"/>
          <w:lang w:val="en-US"/>
        </w:rPr>
      </w:pPr>
    </w:p>
    <w:p w14:paraId="01BB19AE" w14:textId="77777777" w:rsidR="005C08E1" w:rsidRDefault="005C08E1" w:rsidP="005C08E1">
      <w:pPr>
        <w:spacing w:line="360" w:lineRule="auto"/>
        <w:ind w:firstLine="708"/>
        <w:jc w:val="both"/>
        <w:rPr>
          <w:rFonts w:cstheme="majorHAnsi"/>
          <w:lang w:val="en-US"/>
        </w:rPr>
      </w:pPr>
    </w:p>
    <w:p w14:paraId="01D4D21A" w14:textId="77777777" w:rsidR="005C08E1" w:rsidRDefault="005C08E1" w:rsidP="005C08E1">
      <w:pPr>
        <w:spacing w:line="360" w:lineRule="auto"/>
        <w:ind w:firstLine="708"/>
        <w:jc w:val="both"/>
        <w:rPr>
          <w:rFonts w:cstheme="majorHAnsi"/>
          <w:lang w:val="en-US"/>
        </w:rPr>
      </w:pPr>
    </w:p>
    <w:p w14:paraId="5C8CD12A" w14:textId="77777777" w:rsidR="005C08E1" w:rsidRDefault="005C08E1" w:rsidP="005C08E1">
      <w:pPr>
        <w:spacing w:line="360" w:lineRule="auto"/>
        <w:ind w:firstLine="708"/>
        <w:jc w:val="both"/>
        <w:rPr>
          <w:rFonts w:cstheme="majorHAnsi"/>
          <w:lang w:val="en-US"/>
        </w:rPr>
      </w:pPr>
    </w:p>
    <w:p w14:paraId="21411F0F" w14:textId="77777777" w:rsidR="005C08E1" w:rsidRDefault="005C08E1" w:rsidP="005C08E1">
      <w:pPr>
        <w:spacing w:line="360" w:lineRule="auto"/>
        <w:ind w:firstLine="708"/>
        <w:jc w:val="both"/>
        <w:rPr>
          <w:rFonts w:cstheme="majorHAnsi"/>
          <w:lang w:val="en-US"/>
        </w:rPr>
      </w:pPr>
    </w:p>
    <w:p w14:paraId="5A513660" w14:textId="77777777" w:rsidR="005C08E1" w:rsidRDefault="005C08E1" w:rsidP="005C08E1">
      <w:pPr>
        <w:spacing w:line="360" w:lineRule="auto"/>
        <w:ind w:firstLine="708"/>
        <w:jc w:val="both"/>
        <w:rPr>
          <w:rFonts w:cstheme="majorHAnsi"/>
          <w:lang w:val="en-US"/>
        </w:rPr>
      </w:pPr>
    </w:p>
    <w:p w14:paraId="789FD5FE" w14:textId="77777777" w:rsidR="005C08E1" w:rsidRDefault="005C08E1" w:rsidP="005C08E1">
      <w:pPr>
        <w:spacing w:line="360" w:lineRule="auto"/>
        <w:ind w:firstLine="708"/>
        <w:jc w:val="both"/>
        <w:rPr>
          <w:rFonts w:cstheme="majorHAnsi"/>
          <w:lang w:val="en-US"/>
        </w:rPr>
      </w:pPr>
    </w:p>
    <w:p w14:paraId="26E1584D" w14:textId="77777777" w:rsidR="005C08E1" w:rsidRDefault="005C08E1" w:rsidP="005C08E1">
      <w:pPr>
        <w:spacing w:line="360" w:lineRule="auto"/>
        <w:ind w:firstLine="708"/>
        <w:jc w:val="both"/>
        <w:rPr>
          <w:rFonts w:cstheme="majorHAnsi"/>
          <w:lang w:val="en-US"/>
        </w:rPr>
      </w:pPr>
    </w:p>
    <w:p w14:paraId="2E055286" w14:textId="77777777" w:rsidR="005C08E1" w:rsidRDefault="005C08E1" w:rsidP="005C08E1">
      <w:pPr>
        <w:spacing w:line="360" w:lineRule="auto"/>
        <w:ind w:firstLine="708"/>
        <w:jc w:val="both"/>
        <w:rPr>
          <w:rFonts w:cstheme="majorHAnsi"/>
          <w:lang w:val="en-US"/>
        </w:rPr>
      </w:pPr>
    </w:p>
    <w:p w14:paraId="1D3B9C46" w14:textId="77777777" w:rsidR="005C08E1" w:rsidRDefault="005C08E1" w:rsidP="005C08E1">
      <w:pPr>
        <w:spacing w:line="360" w:lineRule="auto"/>
        <w:ind w:firstLine="708"/>
        <w:jc w:val="both"/>
        <w:rPr>
          <w:rFonts w:cstheme="majorHAnsi"/>
          <w:lang w:val="en-US"/>
        </w:rPr>
      </w:pPr>
    </w:p>
    <w:p w14:paraId="12E6E8BF" w14:textId="77777777" w:rsidR="005C08E1" w:rsidRDefault="005C08E1" w:rsidP="005C08E1">
      <w:pPr>
        <w:spacing w:line="360" w:lineRule="auto"/>
        <w:ind w:firstLine="708"/>
        <w:jc w:val="both"/>
        <w:rPr>
          <w:rFonts w:cstheme="majorHAnsi"/>
          <w:lang w:val="en-US"/>
        </w:rPr>
      </w:pPr>
    </w:p>
    <w:p w14:paraId="3F7BAD85" w14:textId="77777777" w:rsidR="005C08E1" w:rsidRDefault="005C08E1" w:rsidP="005C08E1">
      <w:pPr>
        <w:rPr>
          <w:lang w:val="en-US"/>
        </w:rPr>
      </w:pPr>
    </w:p>
    <w:p w14:paraId="06BCA1C2" w14:textId="77777777" w:rsidR="005C08E1" w:rsidRPr="00422433" w:rsidRDefault="005C08E1" w:rsidP="005C08E1">
      <w:pPr>
        <w:rPr>
          <w:lang w:val="en-US"/>
        </w:rPr>
      </w:pPr>
    </w:p>
    <w:p w14:paraId="0D964C2C" w14:textId="77777777" w:rsidR="005C08E1" w:rsidRDefault="005C08E1" w:rsidP="005C08E1">
      <w:pPr>
        <w:pStyle w:val="Titre2"/>
      </w:pPr>
      <w:bookmarkStart w:id="52" w:name="_Toc159491680"/>
    </w:p>
    <w:p w14:paraId="59F4EC67" w14:textId="39948F0F" w:rsidR="005C08E1" w:rsidRPr="00821DFA" w:rsidRDefault="005C08E1" w:rsidP="005C08E1">
      <w:pPr>
        <w:pStyle w:val="Titre2"/>
      </w:pPr>
      <w:r w:rsidRPr="00821DFA">
        <w:t>3</w:t>
      </w:r>
      <w:r>
        <w:t xml:space="preserve"> |</w:t>
      </w:r>
      <w:r w:rsidRPr="00821DFA">
        <w:t xml:space="preserve"> Results</w:t>
      </w:r>
      <w:bookmarkEnd w:id="52"/>
    </w:p>
    <w:p w14:paraId="241E2301" w14:textId="77777777" w:rsidR="005C08E1" w:rsidRDefault="005C08E1" w:rsidP="005C08E1">
      <w:pPr>
        <w:spacing w:line="360" w:lineRule="auto"/>
        <w:jc w:val="both"/>
        <w:rPr>
          <w:rFonts w:cstheme="majorHAnsi"/>
          <w:lang w:val="en-US"/>
        </w:rPr>
      </w:pPr>
    </w:p>
    <w:p w14:paraId="3331B34F" w14:textId="77777777" w:rsidR="005C08E1" w:rsidRDefault="005C08E1" w:rsidP="005C08E1">
      <w:pPr>
        <w:spacing w:line="360" w:lineRule="auto"/>
        <w:ind w:firstLine="708"/>
        <w:jc w:val="both"/>
        <w:rPr>
          <w:rFonts w:cstheme="majorHAnsi"/>
          <w:lang w:val="en-US"/>
        </w:rPr>
      </w:pPr>
      <w:r w:rsidRPr="00C6450D">
        <w:rPr>
          <w:rFonts w:cstheme="majorHAnsi"/>
          <w:kern w:val="0"/>
          <w:lang w:val="en-US"/>
        </w:rPr>
        <w:lastRenderedPageBreak/>
        <w:t xml:space="preserve">Our </w:t>
      </w:r>
      <w:r>
        <w:rPr>
          <w:rFonts w:cstheme="majorHAnsi"/>
          <w:kern w:val="0"/>
          <w:lang w:val="en-US"/>
        </w:rPr>
        <w:t xml:space="preserve">main </w:t>
      </w:r>
      <w:r w:rsidRPr="00C6450D">
        <w:rPr>
          <w:rFonts w:cstheme="majorHAnsi"/>
          <w:kern w:val="0"/>
          <w:lang w:val="en-US"/>
        </w:rPr>
        <w:t xml:space="preserve">goal here </w:t>
      </w:r>
      <w:r>
        <w:rPr>
          <w:rFonts w:cstheme="majorHAnsi"/>
          <w:kern w:val="0"/>
          <w:lang w:val="en-US"/>
        </w:rPr>
        <w:t>was</w:t>
      </w:r>
      <w:r w:rsidRPr="00C6450D">
        <w:rPr>
          <w:rFonts w:cstheme="majorHAnsi"/>
          <w:kern w:val="0"/>
          <w:lang w:val="en-US"/>
        </w:rPr>
        <w:t xml:space="preserve"> </w:t>
      </w:r>
      <w:commentRangeStart w:id="53"/>
      <w:r w:rsidRPr="00C6450D">
        <w:rPr>
          <w:rFonts w:cstheme="majorHAnsi"/>
          <w:kern w:val="0"/>
          <w:lang w:val="en-US"/>
        </w:rPr>
        <w:t xml:space="preserve">not </w:t>
      </w:r>
      <w:commentRangeEnd w:id="53"/>
      <w:r w:rsidR="004C320D">
        <w:rPr>
          <w:rStyle w:val="Marquedecommentaire"/>
        </w:rPr>
        <w:commentReference w:id="53"/>
      </w:r>
      <w:r w:rsidRPr="00C6450D">
        <w:rPr>
          <w:rFonts w:cstheme="majorHAnsi"/>
          <w:kern w:val="0"/>
          <w:lang w:val="en-US"/>
        </w:rPr>
        <w:t xml:space="preserve">to </w:t>
      </w:r>
      <w:r>
        <w:rPr>
          <w:rFonts w:cstheme="majorHAnsi"/>
          <w:lang w:val="en-US"/>
        </w:rPr>
        <w:t>investigate</w:t>
      </w:r>
      <w:r w:rsidRPr="001601F4">
        <w:rPr>
          <w:rFonts w:cstheme="majorHAnsi"/>
          <w:lang w:val="en-US"/>
        </w:rPr>
        <w:t xml:space="preserve"> </w:t>
      </w:r>
      <w:r>
        <w:rPr>
          <w:rFonts w:cstheme="majorHAnsi"/>
          <w:lang w:val="en-US"/>
        </w:rPr>
        <w:t xml:space="preserve">how prevalence of black spot disease in fish communities is perceived across three scale levels (landscape, lake, site) and assess context-dependencies. </w:t>
      </w:r>
      <w:r>
        <w:rPr>
          <w:rFonts w:cstheme="majorHAnsi"/>
          <w:kern w:val="0"/>
          <w:lang w:val="en-US"/>
        </w:rPr>
        <w:t xml:space="preserve">First, we built landscape-level infection prevalence accumulation curves, then we </w:t>
      </w:r>
      <w:r>
        <w:rPr>
          <w:rFonts w:cstheme="majorHAnsi"/>
          <w:lang w:val="en-US"/>
        </w:rPr>
        <w:t xml:space="preserve">compared the frequency distribution of the lake’s prevalence for each sampling method, and lastly, we identified predictors of site-scale prevalence patterns. </w:t>
      </w:r>
    </w:p>
    <w:p w14:paraId="14B89E4A" w14:textId="77777777" w:rsidR="005C08E1" w:rsidRPr="00A25569" w:rsidRDefault="005C08E1" w:rsidP="005C08E1">
      <w:pPr>
        <w:spacing w:line="360" w:lineRule="auto"/>
        <w:ind w:firstLine="708"/>
        <w:jc w:val="both"/>
        <w:rPr>
          <w:rFonts w:cstheme="majorHAnsi"/>
          <w:lang w:val="en-US"/>
        </w:rPr>
      </w:pPr>
    </w:p>
    <w:p w14:paraId="099D4664" w14:textId="77777777"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We recorded a total of 11 297 individual fishes belonging to 15 </w:t>
      </w:r>
      <w:commentRangeStart w:id="54"/>
      <w:r w:rsidRPr="00A25569">
        <w:rPr>
          <w:rFonts w:cstheme="majorHAnsi"/>
          <w:lang w:val="en-US"/>
        </w:rPr>
        <w:t xml:space="preserve">species </w:t>
      </w:r>
      <w:commentRangeEnd w:id="54"/>
      <w:r w:rsidR="004C320D">
        <w:rPr>
          <w:rStyle w:val="Marquedecommentaire"/>
        </w:rPr>
        <w:commentReference w:id="54"/>
      </w:r>
      <w:r w:rsidRPr="00A25569">
        <w:rPr>
          <w:rFonts w:cstheme="majorHAnsi"/>
          <w:lang w:val="en-US"/>
        </w:rPr>
        <w:t>for this study (</w:t>
      </w:r>
      <w:r w:rsidRPr="005C08E1">
        <w:rPr>
          <w:rFonts w:cstheme="majorHAnsi"/>
          <w:color w:val="000000" w:themeColor="text1"/>
          <w:lang w:val="en-US"/>
        </w:rPr>
        <w:t>Table S4</w:t>
      </w:r>
      <w:r w:rsidRPr="00A25569">
        <w:rPr>
          <w:rFonts w:cstheme="majorHAnsi"/>
          <w:lang w:val="en-US"/>
        </w:rPr>
        <w:t>). The minnow traps caught 1906 individuals from 10 species while seine nets caught 2427 individuals from 14 species (</w:t>
      </w:r>
      <w:r w:rsidRPr="005C08E1">
        <w:rPr>
          <w:rFonts w:cstheme="majorHAnsi"/>
          <w:color w:val="000000" w:themeColor="text1"/>
          <w:lang w:val="en-US"/>
        </w:rPr>
        <w:t>Table S5 and S6</w:t>
      </w:r>
      <w:r w:rsidRPr="006F534F">
        <w:rPr>
          <w:rFonts w:cstheme="majorHAnsi"/>
          <w:lang w:val="en-US"/>
        </w:rPr>
        <w:t>).</w:t>
      </w:r>
      <w:r w:rsidRPr="00A25569">
        <w:rPr>
          <w:rFonts w:cstheme="majorHAnsi"/>
          <w:lang w:val="en-US"/>
        </w:rPr>
        <w:t xml:space="preserve"> 6964 individuals belonging to five taxonomic groups (four species and one </w:t>
      </w:r>
      <w:commentRangeStart w:id="55"/>
      <w:r w:rsidRPr="00A25569">
        <w:rPr>
          <w:rFonts w:cstheme="majorHAnsi"/>
          <w:lang w:val="en-US"/>
        </w:rPr>
        <w:t>family</w:t>
      </w:r>
      <w:commentRangeEnd w:id="55"/>
      <w:r w:rsidR="004C320D">
        <w:rPr>
          <w:rStyle w:val="Marquedecommentaire"/>
        </w:rPr>
        <w:commentReference w:id="55"/>
      </w:r>
      <w:r w:rsidRPr="00A25569">
        <w:rPr>
          <w:rFonts w:cstheme="majorHAnsi"/>
          <w:lang w:val="en-US"/>
        </w:rPr>
        <w:t xml:space="preserve">) were observed in the snorkeling transects </w:t>
      </w:r>
      <w:r w:rsidRPr="006F534F">
        <w:rPr>
          <w:rFonts w:cstheme="majorHAnsi"/>
          <w:lang w:val="en-US"/>
        </w:rPr>
        <w:t>(</w:t>
      </w:r>
      <w:r w:rsidRPr="005C08E1">
        <w:rPr>
          <w:rFonts w:cstheme="majorHAnsi"/>
          <w:color w:val="000000" w:themeColor="text1"/>
          <w:lang w:val="en-US"/>
        </w:rPr>
        <w:t>Table S7</w:t>
      </w:r>
      <w:r w:rsidRPr="006F534F">
        <w:rPr>
          <w:rFonts w:cstheme="majorHAnsi"/>
          <w:lang w:val="en-US"/>
        </w:rPr>
        <w:t>).</w:t>
      </w:r>
      <w:r w:rsidRPr="00A25569">
        <w:rPr>
          <w:rFonts w:cstheme="majorHAnsi"/>
          <w:lang w:val="en-US"/>
        </w:rPr>
        <w:t xml:space="preserve"> The mean length of all fish captured through fishing methods was 5.59 </w:t>
      </w:r>
      <w:r w:rsidRPr="00A25569">
        <w:rPr>
          <w:rFonts w:cstheme="majorHAnsi"/>
        </w:rPr>
        <w:sym w:font="Symbol" w:char="F0B1"/>
      </w:r>
      <w:r w:rsidRPr="00A25569">
        <w:rPr>
          <w:rFonts w:cstheme="majorHAnsi"/>
          <w:lang w:val="en-US"/>
        </w:rPr>
        <w:t xml:space="preserve"> 2.96 cm (N = 4333). The overall mean length of each lake, species and, species within each lake are presented in </w:t>
      </w:r>
      <w:r w:rsidRPr="005C08E1">
        <w:rPr>
          <w:rFonts w:cstheme="majorHAnsi"/>
          <w:color w:val="000000" w:themeColor="text1"/>
          <w:lang w:val="en-US"/>
        </w:rPr>
        <w:t xml:space="preserve">Table S8, S9 and S10 </w:t>
      </w:r>
      <w:r w:rsidRPr="00A25569">
        <w:rPr>
          <w:rFonts w:cstheme="majorHAnsi"/>
          <w:lang w:val="en-US"/>
        </w:rPr>
        <w:t>respectively.</w:t>
      </w:r>
    </w:p>
    <w:p w14:paraId="71A22512" w14:textId="77777777" w:rsidR="005C08E1" w:rsidRPr="00A25569" w:rsidRDefault="005C08E1" w:rsidP="005C08E1">
      <w:pPr>
        <w:spacing w:line="360" w:lineRule="auto"/>
        <w:jc w:val="both"/>
        <w:rPr>
          <w:rFonts w:cstheme="majorHAnsi"/>
          <w:lang w:val="en-US"/>
        </w:rPr>
      </w:pPr>
    </w:p>
    <w:p w14:paraId="74750CF6" w14:textId="77777777" w:rsidR="005C08E1" w:rsidRPr="005C08E1" w:rsidRDefault="005C08E1" w:rsidP="005C08E1">
      <w:pPr>
        <w:spacing w:line="360" w:lineRule="auto"/>
        <w:ind w:firstLine="708"/>
        <w:jc w:val="both"/>
        <w:rPr>
          <w:rFonts w:cstheme="majorHAnsi"/>
          <w:color w:val="000000" w:themeColor="text1"/>
          <w:lang w:val="en-US"/>
        </w:rPr>
      </w:pPr>
      <w:r>
        <w:rPr>
          <w:rFonts w:cstheme="majorHAnsi"/>
          <w:lang w:val="en-US"/>
        </w:rPr>
        <w:t xml:space="preserve">Scientific literature support black spot disease susceptibility in all fish species sampled except for </w:t>
      </w:r>
      <w:r w:rsidRPr="00A25569">
        <w:rPr>
          <w:rFonts w:cstheme="majorHAnsi"/>
          <w:i/>
          <w:iCs/>
          <w:lang w:val="en-US"/>
        </w:rPr>
        <w:t>Ameiurus nebulosus</w:t>
      </w:r>
      <w:r w:rsidRPr="00A25569">
        <w:rPr>
          <w:rFonts w:cstheme="majorHAnsi"/>
          <w:lang w:val="en-US"/>
        </w:rPr>
        <w:t xml:space="preserve"> and </w:t>
      </w:r>
      <w:r w:rsidRPr="00A25569">
        <w:rPr>
          <w:rFonts w:cstheme="majorHAnsi"/>
          <w:i/>
          <w:iCs/>
          <w:lang w:val="en-US"/>
        </w:rPr>
        <w:t>Esox masquinongy</w:t>
      </w:r>
      <w:r>
        <w:rPr>
          <w:rFonts w:cstheme="majorHAnsi"/>
          <w:lang w:val="en-US"/>
        </w:rPr>
        <w:t xml:space="preserve"> </w:t>
      </w:r>
      <w:r w:rsidRPr="00A25569">
        <w:rPr>
          <w:rFonts w:cstheme="majorHAnsi"/>
          <w:lang w:val="en-US"/>
        </w:rPr>
        <w:t xml:space="preserve">(see </w:t>
      </w:r>
      <w:r w:rsidRPr="005C08E1">
        <w:rPr>
          <w:rFonts w:cstheme="majorHAnsi"/>
          <w:color w:val="000000" w:themeColor="text1"/>
          <w:lang w:val="en-US"/>
        </w:rPr>
        <w:t>Table S11</w:t>
      </w:r>
      <w:r w:rsidRPr="006F534F">
        <w:rPr>
          <w:rFonts w:cstheme="majorHAnsi"/>
          <w:lang w:val="en-US"/>
        </w:rPr>
        <w:t>).</w:t>
      </w:r>
      <w:r>
        <w:rPr>
          <w:rFonts w:cstheme="majorHAnsi"/>
          <w:lang w:val="en-US"/>
        </w:rPr>
        <w:t xml:space="preserve"> However, o</w:t>
      </w:r>
      <w:r w:rsidRPr="00A25569">
        <w:rPr>
          <w:rFonts w:cstheme="majorHAnsi"/>
          <w:lang w:val="en-US"/>
        </w:rPr>
        <w:t xml:space="preserve">ur survey </w:t>
      </w:r>
      <w:r>
        <w:rPr>
          <w:rFonts w:cstheme="majorHAnsi"/>
          <w:lang w:val="en-US"/>
        </w:rPr>
        <w:t xml:space="preserve">only </w:t>
      </w:r>
      <w:r w:rsidRPr="00A25569">
        <w:rPr>
          <w:rFonts w:cstheme="majorHAnsi"/>
          <w:lang w:val="en-US"/>
        </w:rPr>
        <w:t>found evidence of black spot infection in pumpkinseed sunfish (</w:t>
      </w:r>
      <w:r w:rsidRPr="00A25569">
        <w:rPr>
          <w:rFonts w:cstheme="majorHAnsi"/>
          <w:i/>
          <w:iCs/>
          <w:lang w:val="en-US"/>
        </w:rPr>
        <w:t>Lepomis gibbosus</w:t>
      </w:r>
      <w:r w:rsidRPr="00A25569">
        <w:rPr>
          <w:rFonts w:cstheme="majorHAnsi"/>
          <w:lang w:val="en-US"/>
        </w:rPr>
        <w:t>), rock bass (</w:t>
      </w:r>
      <w:proofErr w:type="spellStart"/>
      <w:r w:rsidRPr="00A25569">
        <w:rPr>
          <w:rFonts w:cstheme="majorHAnsi"/>
          <w:i/>
          <w:iCs/>
          <w:lang w:val="en-US"/>
        </w:rPr>
        <w:t>Ambloplites</w:t>
      </w:r>
      <w:proofErr w:type="spellEnd"/>
      <w:r w:rsidRPr="00A25569">
        <w:rPr>
          <w:rFonts w:cstheme="majorHAnsi"/>
          <w:i/>
          <w:iCs/>
          <w:lang w:val="en-US"/>
        </w:rPr>
        <w:t xml:space="preserve"> </w:t>
      </w:r>
      <w:proofErr w:type="spellStart"/>
      <w:r w:rsidRPr="00A25569">
        <w:rPr>
          <w:rFonts w:cstheme="majorHAnsi"/>
          <w:i/>
          <w:iCs/>
          <w:lang w:val="en-US"/>
        </w:rPr>
        <w:t>rupestris</w:t>
      </w:r>
      <w:proofErr w:type="spellEnd"/>
      <w:r w:rsidRPr="00A25569">
        <w:rPr>
          <w:rFonts w:cstheme="majorHAnsi"/>
          <w:lang w:val="en-US"/>
        </w:rPr>
        <w:t>), yellow perch (</w:t>
      </w:r>
      <w:proofErr w:type="spellStart"/>
      <w:r w:rsidRPr="00A25569">
        <w:rPr>
          <w:rFonts w:cstheme="majorHAnsi"/>
          <w:i/>
          <w:iCs/>
          <w:lang w:val="en-US"/>
        </w:rPr>
        <w:t>Perca</w:t>
      </w:r>
      <w:proofErr w:type="spellEnd"/>
      <w:r w:rsidRPr="00A25569">
        <w:rPr>
          <w:rFonts w:cstheme="majorHAnsi"/>
          <w:i/>
          <w:iCs/>
          <w:lang w:val="en-US"/>
        </w:rPr>
        <w:t xml:space="preserve"> </w:t>
      </w:r>
      <w:proofErr w:type="spellStart"/>
      <w:r w:rsidRPr="00A25569">
        <w:rPr>
          <w:rFonts w:cstheme="majorHAnsi"/>
          <w:i/>
          <w:iCs/>
          <w:lang w:val="en-US"/>
        </w:rPr>
        <w:t>flavescens</w:t>
      </w:r>
      <w:proofErr w:type="spellEnd"/>
      <w:r w:rsidRPr="00A25569">
        <w:rPr>
          <w:rFonts w:cstheme="majorHAnsi"/>
          <w:lang w:val="en-US"/>
        </w:rPr>
        <w:t>), smallmouth bass (</w:t>
      </w:r>
      <w:r w:rsidRPr="00A25569">
        <w:rPr>
          <w:rFonts w:cstheme="majorHAnsi"/>
          <w:i/>
          <w:iCs/>
          <w:lang w:val="en-US"/>
        </w:rPr>
        <w:t xml:space="preserve">Micropterus </w:t>
      </w:r>
      <w:proofErr w:type="spellStart"/>
      <w:r w:rsidRPr="00A25569">
        <w:rPr>
          <w:rFonts w:cstheme="majorHAnsi"/>
          <w:i/>
          <w:iCs/>
          <w:lang w:val="en-US"/>
        </w:rPr>
        <w:t>dolomieu</w:t>
      </w:r>
      <w:proofErr w:type="spellEnd"/>
      <w:r w:rsidRPr="00A25569">
        <w:rPr>
          <w:rFonts w:cstheme="majorHAnsi"/>
          <w:lang w:val="en-US"/>
        </w:rPr>
        <w:t>), creek chub (</w:t>
      </w:r>
      <w:proofErr w:type="spellStart"/>
      <w:r w:rsidRPr="00A25569">
        <w:rPr>
          <w:rFonts w:cstheme="majorHAnsi"/>
          <w:i/>
          <w:iCs/>
          <w:lang w:val="en-US"/>
        </w:rPr>
        <w:t>Semotilus</w:t>
      </w:r>
      <w:proofErr w:type="spellEnd"/>
      <w:r w:rsidRPr="00A25569">
        <w:rPr>
          <w:rFonts w:cstheme="majorHAnsi"/>
          <w:i/>
          <w:iCs/>
          <w:lang w:val="en-US"/>
        </w:rPr>
        <w:t xml:space="preserve"> </w:t>
      </w:r>
      <w:proofErr w:type="spellStart"/>
      <w:r w:rsidRPr="00A25569">
        <w:rPr>
          <w:rFonts w:cstheme="majorHAnsi"/>
          <w:i/>
          <w:iCs/>
          <w:lang w:val="en-US"/>
        </w:rPr>
        <w:t>atromaculatus</w:t>
      </w:r>
      <w:proofErr w:type="spellEnd"/>
      <w:r w:rsidRPr="00A25569">
        <w:rPr>
          <w:rFonts w:cstheme="majorHAnsi"/>
          <w:lang w:val="en-US"/>
        </w:rPr>
        <w:t>) and fathead minnow (</w:t>
      </w:r>
      <w:proofErr w:type="spellStart"/>
      <w:r w:rsidRPr="00A25569">
        <w:rPr>
          <w:rFonts w:cstheme="majorHAnsi"/>
          <w:i/>
          <w:iCs/>
          <w:lang w:val="en-US"/>
        </w:rPr>
        <w:t>Pimephales</w:t>
      </w:r>
      <w:proofErr w:type="spellEnd"/>
      <w:r w:rsidRPr="00A25569">
        <w:rPr>
          <w:rFonts w:cstheme="majorHAnsi"/>
          <w:i/>
          <w:iCs/>
          <w:lang w:val="en-US"/>
        </w:rPr>
        <w:t xml:space="preserve"> </w:t>
      </w:r>
      <w:proofErr w:type="spellStart"/>
      <w:r w:rsidRPr="00A25569">
        <w:rPr>
          <w:rFonts w:cstheme="majorHAnsi"/>
          <w:i/>
          <w:iCs/>
          <w:lang w:val="en-US"/>
        </w:rPr>
        <w:t>promelas</w:t>
      </w:r>
      <w:proofErr w:type="spellEnd"/>
      <w:r w:rsidRPr="00A25569">
        <w:rPr>
          <w:rFonts w:cstheme="majorHAnsi"/>
          <w:lang w:val="en-US"/>
        </w:rPr>
        <w:t xml:space="preserve">). </w:t>
      </w:r>
      <w:r>
        <w:rPr>
          <w:rFonts w:cstheme="majorHAnsi"/>
          <w:lang w:val="en-US"/>
        </w:rPr>
        <w:t xml:space="preserve">Details on infection prevalence of fish communities are presented for every sampling method in </w:t>
      </w:r>
      <w:r w:rsidRPr="005C08E1">
        <w:rPr>
          <w:rFonts w:cstheme="majorHAnsi"/>
          <w:color w:val="000000" w:themeColor="text1"/>
          <w:lang w:val="en-US"/>
        </w:rPr>
        <w:t>Table S12 (landscape-scale), Table S13 (lake-scale) and Table S14 (site-scale).</w:t>
      </w:r>
    </w:p>
    <w:p w14:paraId="497F2916" w14:textId="77777777" w:rsidR="005C08E1" w:rsidRDefault="005C08E1" w:rsidP="005C08E1">
      <w:pPr>
        <w:spacing w:line="360" w:lineRule="auto"/>
        <w:ind w:firstLine="708"/>
        <w:jc w:val="both"/>
        <w:rPr>
          <w:rFonts w:cstheme="majorHAnsi"/>
          <w:lang w:val="en-US"/>
        </w:rPr>
      </w:pPr>
    </w:p>
    <w:p w14:paraId="2E58043D" w14:textId="7C7AEE4A" w:rsidR="005C08E1" w:rsidRPr="00792A22" w:rsidRDefault="005C08E1" w:rsidP="005C08E1">
      <w:pPr>
        <w:pStyle w:val="Titre3"/>
      </w:pPr>
      <w:bookmarkStart w:id="56" w:name="_Toc159491681"/>
      <w:r w:rsidRPr="00792A22">
        <w:t>3.1. Landscape-scale</w:t>
      </w:r>
      <w:bookmarkEnd w:id="56"/>
    </w:p>
    <w:p w14:paraId="01A76A70" w14:textId="77777777" w:rsidR="005C08E1" w:rsidRDefault="005C08E1" w:rsidP="005C08E1">
      <w:pPr>
        <w:spacing w:line="360" w:lineRule="auto"/>
        <w:jc w:val="both"/>
        <w:rPr>
          <w:rFonts w:cstheme="majorHAnsi"/>
          <w:b/>
          <w:bCs/>
          <w:i/>
          <w:iCs/>
          <w:lang w:val="en-US"/>
        </w:rPr>
      </w:pPr>
    </w:p>
    <w:p w14:paraId="0EAAE8BD" w14:textId="4BACFA16" w:rsidR="005C08E1" w:rsidRDefault="005C08E1" w:rsidP="005C08E1">
      <w:pPr>
        <w:spacing w:line="360" w:lineRule="auto"/>
        <w:ind w:firstLine="708"/>
        <w:jc w:val="both"/>
        <w:rPr>
          <w:rFonts w:cstheme="majorHAnsi"/>
          <w:lang w:val="en-US"/>
        </w:rPr>
      </w:pPr>
      <w:r>
        <w:rPr>
          <w:rFonts w:cstheme="majorHAnsi"/>
          <w:lang w:val="en-US"/>
        </w:rPr>
        <w:t>We used a resampling approach to compare how different sampling methods change the mean prevalence estimate through an increasing sampling effort across the landscape (</w:t>
      </w:r>
      <w:r w:rsidRPr="005C08E1">
        <w:rPr>
          <w:rFonts w:cstheme="majorHAnsi"/>
          <w:color w:val="000000" w:themeColor="text1"/>
          <w:lang w:val="en-US"/>
        </w:rPr>
        <w:t>Figure 4</w:t>
      </w:r>
      <w:r>
        <w:rPr>
          <w:rFonts w:cstheme="majorHAnsi"/>
          <w:lang w:val="en-US"/>
        </w:rPr>
        <w:t>).</w:t>
      </w:r>
    </w:p>
    <w:p w14:paraId="4DAF47EB" w14:textId="77777777" w:rsidR="005C08E1" w:rsidRDefault="005C08E1" w:rsidP="005C08E1">
      <w:pPr>
        <w:spacing w:line="360" w:lineRule="auto"/>
        <w:ind w:firstLine="708"/>
        <w:jc w:val="both"/>
        <w:rPr>
          <w:rFonts w:cstheme="majorHAnsi"/>
          <w:lang w:val="en-US"/>
        </w:rPr>
      </w:pPr>
    </w:p>
    <w:p w14:paraId="5866DC9F" w14:textId="02BAE72B" w:rsidR="005C08E1" w:rsidRDefault="004C320D" w:rsidP="005C08E1">
      <w:pPr>
        <w:spacing w:line="360" w:lineRule="auto"/>
        <w:ind w:firstLine="708"/>
        <w:jc w:val="both"/>
        <w:rPr>
          <w:rFonts w:cstheme="majorHAnsi"/>
          <w:lang w:val="en-US"/>
        </w:rPr>
      </w:pPr>
      <w:r>
        <w:rPr>
          <w:rFonts w:cstheme="majorHAnsi"/>
          <w:lang w:val="en-US"/>
        </w:rPr>
        <w:t>Accumulation curves built for each fishing method</w:t>
      </w:r>
      <w:r w:rsidR="005C08E1">
        <w:rPr>
          <w:rFonts w:cstheme="majorHAnsi"/>
          <w:lang w:val="en-US"/>
        </w:rPr>
        <w:t xml:space="preserve"> tended to overestimate the mean prevalence </w:t>
      </w:r>
      <w:r>
        <w:rPr>
          <w:rFonts w:cstheme="majorHAnsi"/>
          <w:lang w:val="en-US"/>
        </w:rPr>
        <w:t xml:space="preserve">of infection </w:t>
      </w:r>
      <w:r w:rsidR="005C08E1">
        <w:rPr>
          <w:rFonts w:cstheme="majorHAnsi"/>
          <w:lang w:val="en-US"/>
        </w:rPr>
        <w:t xml:space="preserve">at low N values (number of samples) suggesting that infection prevalence </w:t>
      </w:r>
      <w:r w:rsidR="005C08E1">
        <w:rPr>
          <w:rFonts w:cstheme="majorHAnsi"/>
          <w:lang w:val="en-US"/>
        </w:rPr>
        <w:lastRenderedPageBreak/>
        <w:t xml:space="preserve">is heterogeneously distributed in our landscape with presence of infection </w:t>
      </w:r>
      <w:commentRangeStart w:id="57"/>
      <w:r w:rsidR="005C08E1">
        <w:rPr>
          <w:rFonts w:cstheme="majorHAnsi"/>
          <w:lang w:val="en-US"/>
        </w:rPr>
        <w:t>clusters</w:t>
      </w:r>
      <w:commentRangeEnd w:id="57"/>
      <w:r>
        <w:rPr>
          <w:rStyle w:val="Marquedecommentaire"/>
        </w:rPr>
        <w:commentReference w:id="57"/>
      </w:r>
      <w:r w:rsidR="005C08E1">
        <w:rPr>
          <w:rFonts w:cstheme="majorHAnsi"/>
          <w:lang w:val="en-US"/>
        </w:rPr>
        <w:t xml:space="preserve">. The estimate of landscape prevalence differed between the sampling methods, varying between 21% and 36% (see </w:t>
      </w:r>
      <w:r w:rsidR="005C08E1" w:rsidRPr="005C08E1">
        <w:rPr>
          <w:rFonts w:cstheme="majorHAnsi"/>
          <w:color w:val="000000" w:themeColor="text1"/>
          <w:lang w:val="en-US"/>
        </w:rPr>
        <w:t xml:space="preserve">Table S15). </w:t>
      </w:r>
      <w:r w:rsidR="005C08E1">
        <w:rPr>
          <w:rFonts w:cstheme="majorHAnsi"/>
          <w:lang w:val="en-US"/>
        </w:rPr>
        <w:t xml:space="preserve">After 35 samples, the transect method generated the highest mean prevalence (36 %) followed by the methods combination (31 %), the minnow trap method (24 %) and the seine method (21 %). However, the minnow trap curve did not stabilize after the 35 random samples suggesting that the prevalence value obtained is higher than the actual estimate (landscape infection prevalence measured by the minnow trap is 19%, see </w:t>
      </w:r>
      <w:r w:rsidR="005C08E1" w:rsidRPr="005C08E1">
        <w:rPr>
          <w:rFonts w:cstheme="majorHAnsi"/>
          <w:color w:val="000000" w:themeColor="text1"/>
          <w:lang w:val="en-US"/>
        </w:rPr>
        <w:t xml:space="preserve">Table S12). </w:t>
      </w:r>
      <w:r w:rsidR="005C08E1">
        <w:rPr>
          <w:rFonts w:cstheme="majorHAnsi"/>
          <w:lang w:val="en-US"/>
        </w:rPr>
        <w:t>However, relatively few random samples are necessary to estimate a landscape prevalence for the transect method (approximately 10 samples) while an accurate prevalence estimate only occurs after 30 samples for the seine method. Even if the method combination curve (in gray) stabilizes around 20 samples, it nevertheless displays some variation around the curve because of the variability among the different methods used.</w:t>
      </w:r>
    </w:p>
    <w:p w14:paraId="7D2AA49D" w14:textId="4C78822F" w:rsidR="005C08E1" w:rsidRPr="002E3B53" w:rsidRDefault="005C08E1" w:rsidP="005C08E1">
      <w:pPr>
        <w:spacing w:line="360" w:lineRule="auto"/>
        <w:jc w:val="both"/>
        <w:rPr>
          <w:rFonts w:cstheme="majorHAnsi"/>
          <w:lang w:val="en-US"/>
        </w:rPr>
      </w:pPr>
      <w:r>
        <w:rPr>
          <w:noProof/>
        </w:rPr>
        <mc:AlternateContent>
          <mc:Choice Requires="wpg">
            <w:drawing>
              <wp:anchor distT="0" distB="0" distL="114300" distR="114300" simplePos="0" relativeHeight="251661312" behindDoc="0" locked="0" layoutInCell="1" allowOverlap="1" wp14:anchorId="2876D73D" wp14:editId="3A366F0D">
                <wp:simplePos x="0" y="0"/>
                <wp:positionH relativeFrom="column">
                  <wp:posOffset>-20320</wp:posOffset>
                </wp:positionH>
                <wp:positionV relativeFrom="paragraph">
                  <wp:posOffset>208802</wp:posOffset>
                </wp:positionV>
                <wp:extent cx="6165850" cy="5068570"/>
                <wp:effectExtent l="0" t="0" r="6350" b="0"/>
                <wp:wrapNone/>
                <wp:docPr id="687165160" name="Groupe 3"/>
                <wp:cNvGraphicFramePr/>
                <a:graphic xmlns:a="http://schemas.openxmlformats.org/drawingml/2006/main">
                  <a:graphicData uri="http://schemas.microsoft.com/office/word/2010/wordprocessingGroup">
                    <wpg:wgp>
                      <wpg:cNvGrpSpPr/>
                      <wpg:grpSpPr>
                        <a:xfrm>
                          <a:off x="0" y="0"/>
                          <a:ext cx="6165850" cy="5068570"/>
                          <a:chOff x="1" y="300132"/>
                          <a:chExt cx="6165850" cy="5068583"/>
                        </a:xfrm>
                      </wpg:grpSpPr>
                      <pic:pic xmlns:pic="http://schemas.openxmlformats.org/drawingml/2006/picture">
                        <pic:nvPicPr>
                          <pic:cNvPr id="648685923" name="Imag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 y="300132"/>
                            <a:ext cx="6051550" cy="4034220"/>
                          </a:xfrm>
                          <a:prstGeom prst="rect">
                            <a:avLst/>
                          </a:prstGeom>
                        </pic:spPr>
                      </pic:pic>
                      <wps:wsp>
                        <wps:cNvPr id="2093868358" name="Zone de texte 1"/>
                        <wps:cNvSpPr txBox="1"/>
                        <wps:spPr>
                          <a:xfrm>
                            <a:off x="8891" y="4334300"/>
                            <a:ext cx="6156960" cy="1034415"/>
                          </a:xfrm>
                          <a:prstGeom prst="rect">
                            <a:avLst/>
                          </a:prstGeom>
                          <a:solidFill>
                            <a:schemeClr val="lt1"/>
                          </a:solidFill>
                          <a:ln w="6350">
                            <a:noFill/>
                          </a:ln>
                        </wps:spPr>
                        <wps:txbx>
                          <w:txbxContent>
                            <w:p w14:paraId="6356560A" w14:textId="40B80D21" w:rsidR="000C0DA6" w:rsidRPr="00994282" w:rsidRDefault="000C0DA6" w:rsidP="005C08E1">
                              <w:pPr>
                                <w:pStyle w:val="Style1"/>
                                <w:ind w:left="12" w:hanging="12"/>
                              </w:pPr>
                              <w:bookmarkStart w:id="58" w:name="_Toc159488133"/>
                              <w:r>
                                <w:t xml:space="preserve">Figure 4.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bookmarkEnd w:id="5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6D73D" id="Groupe 3" o:spid="_x0000_s1032" style="position:absolute;left:0;text-align:left;margin-left:-1.6pt;margin-top:16.45pt;width:485.5pt;height:399.1pt;z-index:251661312;mso-width-relative:margin;mso-height-relative:margin" coordorigin=",3001" coordsize="61658,50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">
                <v:shape id="Image 1" o:spid="_x0000_s1033" type="#_x0000_t75" style="position:absolute;top:3001;width:60515;height:40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">
                  <v:imagedata r:id="rId17" o:title=""/>
                </v:shape>
                <v:shape id="Zone de texte 1" o:spid="_x0000_s1034" type="#_x0000_t202" style="position:absolute;left:88;top:43343;width:61570;height:10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" fillcolor="white [3201]" stroked="f" strokeweight=".5pt">
                  <v:textbox>
                    <w:txbxContent>
                      <w:p w14:paraId="6356560A" w14:textId="40B80D21" w:rsidR="000C0DA6" w:rsidRPr="00994282" w:rsidRDefault="000C0DA6" w:rsidP="005C08E1">
                        <w:pPr>
                          <w:pStyle w:val="Style1"/>
                          <w:ind w:left="12" w:hanging="12"/>
                        </w:pPr>
                        <w:bookmarkStart w:id="350" w:name="_Toc159488133"/>
                        <w:r>
                          <w:t xml:space="preserve">Figure 4.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bookmarkEnd w:id="350"/>
                      </w:p>
                    </w:txbxContent>
                  </v:textbox>
                </v:shape>
              </v:group>
            </w:pict>
          </mc:Fallback>
        </mc:AlternateContent>
      </w:r>
    </w:p>
    <w:p w14:paraId="67FA079B" w14:textId="41D611DF" w:rsidR="005C08E1" w:rsidRDefault="005C08E1" w:rsidP="005C08E1">
      <w:pPr>
        <w:spacing w:line="360" w:lineRule="auto"/>
        <w:jc w:val="both"/>
        <w:rPr>
          <w:rFonts w:cstheme="majorHAnsi"/>
          <w:lang w:val="en-US"/>
        </w:rPr>
      </w:pPr>
    </w:p>
    <w:p w14:paraId="7E02A6C9" w14:textId="77777777" w:rsidR="005C08E1" w:rsidRDefault="005C08E1" w:rsidP="005C08E1">
      <w:pPr>
        <w:spacing w:line="360" w:lineRule="auto"/>
        <w:ind w:firstLine="708"/>
        <w:jc w:val="both"/>
        <w:rPr>
          <w:rFonts w:cstheme="majorHAnsi"/>
          <w:lang w:val="en-US"/>
        </w:rPr>
      </w:pPr>
    </w:p>
    <w:p w14:paraId="46C57949" w14:textId="77777777" w:rsidR="005C08E1" w:rsidRDefault="005C08E1" w:rsidP="005C08E1">
      <w:pPr>
        <w:spacing w:line="360" w:lineRule="auto"/>
        <w:ind w:firstLine="708"/>
        <w:jc w:val="both"/>
        <w:rPr>
          <w:rFonts w:cstheme="majorHAnsi"/>
          <w:lang w:val="en-US"/>
        </w:rPr>
        <w:sectPr w:rsidR="005C08E1" w:rsidSect="00B649C7">
          <w:pgSz w:w="12240" w:h="15840"/>
          <w:pgMar w:top="1418" w:right="1418" w:bottom="1418" w:left="1418" w:header="709" w:footer="709" w:gutter="0"/>
          <w:lnNumType w:countBy="1" w:restart="continuous"/>
          <w:cols w:space="708"/>
          <w:docGrid w:linePitch="360"/>
        </w:sectPr>
      </w:pPr>
    </w:p>
    <w:p w14:paraId="20CAC08F" w14:textId="77777777" w:rsidR="005C08E1" w:rsidRDefault="005C08E1" w:rsidP="005C08E1">
      <w:pPr>
        <w:spacing w:line="360" w:lineRule="auto"/>
        <w:jc w:val="both"/>
        <w:rPr>
          <w:rFonts w:cstheme="majorHAnsi"/>
          <w:lang w:val="en-US"/>
        </w:rPr>
      </w:pPr>
    </w:p>
    <w:p w14:paraId="1D49FC07" w14:textId="77777777" w:rsidR="005C08E1" w:rsidRDefault="005C08E1" w:rsidP="005C08E1">
      <w:pPr>
        <w:spacing w:line="360" w:lineRule="auto"/>
        <w:jc w:val="both"/>
        <w:rPr>
          <w:rFonts w:cstheme="majorHAnsi"/>
          <w:lang w:val="en-US"/>
        </w:rPr>
      </w:pPr>
    </w:p>
    <w:p w14:paraId="3A56565C" w14:textId="77777777" w:rsidR="005C08E1" w:rsidRPr="00A25569" w:rsidRDefault="005C08E1" w:rsidP="005C08E1">
      <w:pPr>
        <w:spacing w:line="360" w:lineRule="auto"/>
        <w:jc w:val="both"/>
        <w:rPr>
          <w:rFonts w:cstheme="majorHAnsi"/>
          <w:lang w:val="en-US"/>
        </w:rPr>
        <w:sectPr w:rsidR="005C08E1" w:rsidRPr="00A25569" w:rsidSect="00B649C7">
          <w:type w:val="continuous"/>
          <w:pgSz w:w="12240" w:h="15840"/>
          <w:pgMar w:top="1418" w:right="1418" w:bottom="1418" w:left="1418" w:header="709" w:footer="709" w:gutter="0"/>
          <w:lnNumType w:countBy="1" w:restart="continuous"/>
          <w:cols w:space="708"/>
          <w:docGrid w:linePitch="360"/>
        </w:sectPr>
      </w:pPr>
    </w:p>
    <w:p w14:paraId="1D3BDBA5" w14:textId="77777777" w:rsidR="005C08E1" w:rsidRDefault="005C08E1" w:rsidP="005C08E1">
      <w:pPr>
        <w:spacing w:line="360" w:lineRule="auto"/>
        <w:jc w:val="both"/>
        <w:rPr>
          <w:rFonts w:cstheme="majorHAnsi"/>
          <w:lang w:val="en-US"/>
        </w:rPr>
      </w:pPr>
    </w:p>
    <w:p w14:paraId="1C6602B7" w14:textId="77777777" w:rsidR="005C08E1" w:rsidRDefault="005C08E1" w:rsidP="005C08E1">
      <w:pPr>
        <w:spacing w:line="360" w:lineRule="auto"/>
        <w:jc w:val="both"/>
        <w:rPr>
          <w:rFonts w:cstheme="majorHAnsi"/>
          <w:lang w:val="en-US"/>
        </w:rPr>
      </w:pPr>
    </w:p>
    <w:p w14:paraId="1082DBAF" w14:textId="77777777" w:rsidR="005C08E1" w:rsidRDefault="005C08E1" w:rsidP="005C08E1">
      <w:pPr>
        <w:spacing w:line="360" w:lineRule="auto"/>
        <w:jc w:val="both"/>
        <w:rPr>
          <w:rFonts w:cstheme="majorHAnsi"/>
          <w:lang w:val="en-US"/>
        </w:rPr>
      </w:pPr>
    </w:p>
    <w:p w14:paraId="07327AB4" w14:textId="77777777" w:rsidR="005C08E1" w:rsidRDefault="005C08E1" w:rsidP="005C08E1">
      <w:pPr>
        <w:spacing w:line="360" w:lineRule="auto"/>
        <w:jc w:val="both"/>
        <w:rPr>
          <w:rFonts w:cstheme="majorHAnsi"/>
          <w:lang w:val="en-US"/>
        </w:rPr>
      </w:pPr>
    </w:p>
    <w:p w14:paraId="369A12B9" w14:textId="77777777" w:rsidR="005C08E1" w:rsidRDefault="005C08E1" w:rsidP="005C08E1">
      <w:pPr>
        <w:spacing w:line="360" w:lineRule="auto"/>
        <w:jc w:val="both"/>
        <w:rPr>
          <w:rFonts w:cstheme="majorHAnsi"/>
          <w:lang w:val="en-US"/>
        </w:rPr>
      </w:pPr>
    </w:p>
    <w:p w14:paraId="4FCD1A0C" w14:textId="77777777" w:rsidR="005C08E1" w:rsidRDefault="005C08E1" w:rsidP="005C08E1">
      <w:pPr>
        <w:spacing w:line="360" w:lineRule="auto"/>
        <w:jc w:val="both"/>
        <w:rPr>
          <w:rFonts w:cstheme="majorHAnsi"/>
          <w:lang w:val="en-US"/>
        </w:rPr>
      </w:pPr>
    </w:p>
    <w:p w14:paraId="0A6D2C35" w14:textId="77777777" w:rsidR="005C08E1" w:rsidRDefault="005C08E1" w:rsidP="005C08E1">
      <w:pPr>
        <w:spacing w:line="360" w:lineRule="auto"/>
        <w:jc w:val="both"/>
        <w:rPr>
          <w:rFonts w:cstheme="majorHAnsi"/>
          <w:lang w:val="en-US"/>
        </w:rPr>
      </w:pPr>
    </w:p>
    <w:p w14:paraId="1945ABAC" w14:textId="77777777" w:rsidR="005C08E1" w:rsidRDefault="005C08E1" w:rsidP="005C08E1">
      <w:pPr>
        <w:spacing w:line="360" w:lineRule="auto"/>
        <w:jc w:val="both"/>
        <w:rPr>
          <w:rFonts w:cstheme="majorHAnsi"/>
          <w:lang w:val="en-US"/>
        </w:rPr>
      </w:pPr>
    </w:p>
    <w:p w14:paraId="20D7A4BA" w14:textId="77777777" w:rsidR="005C08E1" w:rsidRDefault="005C08E1" w:rsidP="005C08E1">
      <w:pPr>
        <w:spacing w:line="360" w:lineRule="auto"/>
        <w:jc w:val="both"/>
        <w:rPr>
          <w:rFonts w:cstheme="majorHAnsi"/>
          <w:lang w:val="en-US"/>
        </w:rPr>
      </w:pPr>
    </w:p>
    <w:p w14:paraId="0BD732BD" w14:textId="77777777" w:rsidR="005C08E1" w:rsidRDefault="005C08E1" w:rsidP="005C08E1">
      <w:pPr>
        <w:spacing w:line="360" w:lineRule="auto"/>
        <w:jc w:val="both"/>
        <w:rPr>
          <w:rFonts w:cstheme="majorHAnsi"/>
          <w:lang w:val="en-US"/>
        </w:rPr>
      </w:pPr>
    </w:p>
    <w:p w14:paraId="59C234DB" w14:textId="77777777" w:rsidR="005C08E1" w:rsidRDefault="005C08E1" w:rsidP="005C08E1">
      <w:pPr>
        <w:spacing w:line="360" w:lineRule="auto"/>
        <w:jc w:val="both"/>
        <w:rPr>
          <w:rFonts w:cstheme="majorHAnsi"/>
          <w:lang w:val="en-US"/>
        </w:rPr>
      </w:pPr>
    </w:p>
    <w:p w14:paraId="0A72983E" w14:textId="77777777" w:rsidR="005C08E1" w:rsidRDefault="005C08E1" w:rsidP="005C08E1">
      <w:pPr>
        <w:spacing w:line="360" w:lineRule="auto"/>
        <w:jc w:val="both"/>
        <w:rPr>
          <w:rFonts w:cstheme="majorHAnsi"/>
          <w:lang w:val="en-US"/>
        </w:rPr>
      </w:pPr>
    </w:p>
    <w:p w14:paraId="69473E77" w14:textId="77777777" w:rsidR="005C08E1" w:rsidRDefault="005C08E1" w:rsidP="005C08E1">
      <w:pPr>
        <w:spacing w:line="360" w:lineRule="auto"/>
        <w:jc w:val="both"/>
        <w:rPr>
          <w:rFonts w:cstheme="majorHAnsi"/>
          <w:lang w:val="en-US"/>
        </w:rPr>
      </w:pPr>
    </w:p>
    <w:p w14:paraId="6D34410E" w14:textId="77777777" w:rsidR="005C08E1" w:rsidRDefault="005C08E1" w:rsidP="005C08E1">
      <w:pPr>
        <w:spacing w:line="360" w:lineRule="auto"/>
        <w:jc w:val="both"/>
        <w:rPr>
          <w:rFonts w:cstheme="majorHAnsi"/>
          <w:lang w:val="en-US"/>
        </w:rPr>
      </w:pPr>
    </w:p>
    <w:p w14:paraId="7D70B082" w14:textId="77777777" w:rsidR="005C08E1" w:rsidRDefault="005C08E1" w:rsidP="005C08E1">
      <w:pPr>
        <w:spacing w:line="360" w:lineRule="auto"/>
        <w:jc w:val="both"/>
        <w:rPr>
          <w:rFonts w:cstheme="majorHAnsi"/>
          <w:lang w:val="en-US"/>
        </w:rPr>
        <w:sectPr w:rsidR="005C08E1" w:rsidSect="00B649C7">
          <w:type w:val="continuous"/>
          <w:pgSz w:w="12240" w:h="15840"/>
          <w:pgMar w:top="1418" w:right="1418" w:bottom="1418" w:left="1418" w:header="709" w:footer="709" w:gutter="0"/>
          <w:lnNumType w:countBy="1" w:restart="continuous"/>
          <w:cols w:space="708"/>
          <w:docGrid w:linePitch="360"/>
        </w:sectPr>
      </w:pPr>
    </w:p>
    <w:p w14:paraId="67307564" w14:textId="77777777" w:rsidR="005C08E1" w:rsidRDefault="005C08E1" w:rsidP="005C08E1">
      <w:pPr>
        <w:pStyle w:val="Titre3"/>
      </w:pPr>
      <w:bookmarkStart w:id="59" w:name="_Toc159491682"/>
    </w:p>
    <w:p w14:paraId="31D01FB3" w14:textId="4EF4FFD7" w:rsidR="005C08E1" w:rsidRDefault="005C08E1" w:rsidP="005C08E1">
      <w:pPr>
        <w:pStyle w:val="Titre3"/>
      </w:pPr>
      <w:r w:rsidRPr="00792A22">
        <w:t>3.2. Lake-scale</w:t>
      </w:r>
      <w:bookmarkEnd w:id="59"/>
    </w:p>
    <w:p w14:paraId="0D4D0B9B" w14:textId="77777777" w:rsidR="005C08E1" w:rsidRPr="005C08E1" w:rsidRDefault="005C08E1" w:rsidP="005C08E1">
      <w:pPr>
        <w:rPr>
          <w:lang w:val="en-US"/>
        </w:rPr>
      </w:pPr>
    </w:p>
    <w:p w14:paraId="185CEFB8" w14:textId="75C5B9EC" w:rsidR="005C08E1" w:rsidRPr="005C08E1" w:rsidRDefault="005C08E1" w:rsidP="005C08E1">
      <w:pPr>
        <w:spacing w:line="360" w:lineRule="auto"/>
        <w:ind w:firstLine="708"/>
        <w:jc w:val="both"/>
        <w:rPr>
          <w:rFonts w:cstheme="majorHAnsi"/>
          <w:color w:val="000000" w:themeColor="text1"/>
          <w:lang w:val="en-US"/>
        </w:rPr>
      </w:pPr>
      <w:r>
        <w:rPr>
          <w:rFonts w:cstheme="majorHAnsi"/>
          <w:lang w:val="en-US"/>
        </w:rPr>
        <w:t>We compared the frequency distribution of the lake’s prevalence for each sampling method to see how the landscape prevalence is distributed among lakes and in their geographical context to identify spatial patterns (</w:t>
      </w:r>
      <w:r w:rsidRPr="005C08E1">
        <w:rPr>
          <w:rFonts w:cstheme="majorHAnsi"/>
          <w:color w:val="000000" w:themeColor="text1"/>
          <w:lang w:val="en-US"/>
        </w:rPr>
        <w:t>Figure 3).</w:t>
      </w:r>
    </w:p>
    <w:p w14:paraId="40652994" w14:textId="77777777" w:rsidR="005C08E1" w:rsidRDefault="005C08E1" w:rsidP="005C08E1">
      <w:pPr>
        <w:spacing w:line="360" w:lineRule="auto"/>
        <w:ind w:firstLine="708"/>
        <w:jc w:val="both"/>
        <w:rPr>
          <w:rFonts w:cstheme="majorHAnsi"/>
          <w:lang w:val="en-US"/>
        </w:rPr>
      </w:pPr>
      <w:r>
        <w:rPr>
          <w:rFonts w:cstheme="majorHAnsi"/>
          <w:noProof/>
          <w:lang w:val="en-US"/>
        </w:rPr>
        <mc:AlternateContent>
          <mc:Choice Requires="wpg">
            <w:drawing>
              <wp:anchor distT="0" distB="0" distL="114300" distR="114300" simplePos="0" relativeHeight="251660288" behindDoc="0" locked="0" layoutInCell="1" allowOverlap="1" wp14:anchorId="1C1EFC58" wp14:editId="6BC38552">
                <wp:simplePos x="0" y="0"/>
                <wp:positionH relativeFrom="column">
                  <wp:posOffset>-1017046</wp:posOffset>
                </wp:positionH>
                <wp:positionV relativeFrom="paragraph">
                  <wp:posOffset>-239021</wp:posOffset>
                </wp:positionV>
                <wp:extent cx="7065584" cy="8792798"/>
                <wp:effectExtent l="0" t="0" r="0" b="0"/>
                <wp:wrapNone/>
                <wp:docPr id="925703931" name="Groupe 2"/>
                <wp:cNvGraphicFramePr/>
                <a:graphic xmlns:a="http://schemas.openxmlformats.org/drawingml/2006/main">
                  <a:graphicData uri="http://schemas.microsoft.com/office/word/2010/wordprocessingGroup">
                    <wpg:wgp>
                      <wpg:cNvGrpSpPr/>
                      <wpg:grpSpPr>
                        <a:xfrm>
                          <a:off x="0" y="0"/>
                          <a:ext cx="7065584" cy="8792798"/>
                          <a:chOff x="0" y="0"/>
                          <a:chExt cx="6434455" cy="7721847"/>
                        </a:xfrm>
                      </wpg:grpSpPr>
                      <wps:wsp>
                        <wps:cNvPr id="996069322" name="Zone de texte 1"/>
                        <wps:cNvSpPr txBox="1"/>
                        <wps:spPr>
                          <a:xfrm>
                            <a:off x="809167" y="6505371"/>
                            <a:ext cx="5625157" cy="1216476"/>
                          </a:xfrm>
                          <a:prstGeom prst="rect">
                            <a:avLst/>
                          </a:prstGeom>
                          <a:solidFill>
                            <a:schemeClr val="lt1"/>
                          </a:solidFill>
                          <a:ln w="6350">
                            <a:noFill/>
                          </a:ln>
                        </wps:spPr>
                        <wps:txbx>
                          <w:txbxContent>
                            <w:p w14:paraId="022F9BAC" w14:textId="78D61548" w:rsidR="000C0DA6" w:rsidRPr="00BE095F" w:rsidRDefault="000C0DA6" w:rsidP="005C08E1">
                              <w:pPr>
                                <w:pStyle w:val="Style1"/>
                                <w:ind w:left="12" w:hanging="12"/>
                              </w:pPr>
                              <w:bookmarkStart w:id="60" w:name="_Toc159488134"/>
                              <w:r w:rsidRPr="003514BA">
                                <w:t xml:space="preserve">Figure </w:t>
                              </w:r>
                              <w:r>
                                <w:t>3</w:t>
                              </w:r>
                              <w:r w:rsidRPr="003514BA">
                                <w:t>.</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60"/>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3184952" name="Imag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34455" cy="64344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1EFC58" id="Groupe 2" o:spid="_x0000_s1035" style="position:absolute;left:0;text-align:left;margin-left:-80.1pt;margin-top:-18.8pt;width:556.35pt;height:692.35pt;z-index:251660288;mso-width-relative:margin;mso-height-relative:margin" coordsize="64344,77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">
                <v:shape id="Zone de texte 1" o:spid="_x0000_s1036" type="#_x0000_t202" style="position:absolute;left:8091;top:65053;width:56252;height:1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" fillcolor="white [3201]" stroked="f" strokeweight=".5pt">
                  <v:textbox>
                    <w:txbxContent>
                      <w:p w14:paraId="022F9BAC" w14:textId="78D61548" w:rsidR="000C0DA6" w:rsidRPr="00BE095F" w:rsidRDefault="000C0DA6" w:rsidP="005C08E1">
                        <w:pPr>
                          <w:pStyle w:val="Style1"/>
                          <w:ind w:left="12" w:hanging="12"/>
                        </w:pPr>
                        <w:bookmarkStart w:id="353" w:name="_Toc159488134"/>
                        <w:r w:rsidRPr="003514BA">
                          <w:t xml:space="preserve">Figure </w:t>
                        </w:r>
                        <w:r>
                          <w:t>3</w:t>
                        </w:r>
                        <w:r w:rsidRPr="003514BA">
                          <w:t>.</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353"/>
                        <w:r w:rsidRPr="00BE095F">
                          <w:t xml:space="preserve"> </w:t>
                        </w:r>
                      </w:p>
                    </w:txbxContent>
                  </v:textbox>
                </v:shape>
                <v:shape id="Image 1" o:spid="_x0000_s1037" type="#_x0000_t75" style="position:absolute;width:64344;height:64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">
                  <v:imagedata r:id="rId19" o:title=""/>
                </v:shape>
              </v:group>
            </w:pict>
          </mc:Fallback>
        </mc:AlternateContent>
      </w:r>
    </w:p>
    <w:p w14:paraId="03F8F467" w14:textId="77777777" w:rsidR="005C08E1" w:rsidRDefault="005C08E1" w:rsidP="005C08E1">
      <w:pPr>
        <w:spacing w:line="360" w:lineRule="auto"/>
        <w:ind w:firstLine="708"/>
        <w:jc w:val="both"/>
        <w:rPr>
          <w:rFonts w:cstheme="majorHAnsi"/>
          <w:lang w:val="en-US"/>
        </w:rPr>
      </w:pPr>
    </w:p>
    <w:p w14:paraId="00C4BA89" w14:textId="77777777" w:rsidR="005C08E1" w:rsidRDefault="005C08E1" w:rsidP="005C08E1">
      <w:pPr>
        <w:spacing w:line="360" w:lineRule="auto"/>
        <w:ind w:firstLine="708"/>
        <w:jc w:val="both"/>
        <w:rPr>
          <w:rFonts w:cstheme="majorHAnsi"/>
          <w:lang w:val="en-US"/>
        </w:rPr>
      </w:pPr>
    </w:p>
    <w:p w14:paraId="1634C634" w14:textId="77777777" w:rsidR="005C08E1" w:rsidRDefault="005C08E1" w:rsidP="005C08E1">
      <w:pPr>
        <w:spacing w:line="360" w:lineRule="auto"/>
        <w:ind w:firstLine="708"/>
        <w:jc w:val="both"/>
        <w:rPr>
          <w:rFonts w:cstheme="majorHAnsi"/>
          <w:lang w:val="en-US"/>
        </w:rPr>
      </w:pPr>
    </w:p>
    <w:p w14:paraId="01A487B8" w14:textId="77777777" w:rsidR="005C08E1" w:rsidRDefault="005C08E1" w:rsidP="005C08E1">
      <w:pPr>
        <w:spacing w:line="360" w:lineRule="auto"/>
        <w:ind w:firstLine="708"/>
        <w:jc w:val="both"/>
        <w:rPr>
          <w:rFonts w:cstheme="majorHAnsi"/>
          <w:lang w:val="en-US"/>
        </w:rPr>
      </w:pPr>
    </w:p>
    <w:p w14:paraId="1FF7601F" w14:textId="77777777" w:rsidR="005C08E1" w:rsidRDefault="005C08E1" w:rsidP="005C08E1">
      <w:pPr>
        <w:spacing w:line="360" w:lineRule="auto"/>
        <w:ind w:firstLine="708"/>
        <w:jc w:val="both"/>
        <w:rPr>
          <w:rFonts w:cstheme="majorHAnsi"/>
          <w:lang w:val="en-US"/>
        </w:rPr>
      </w:pPr>
    </w:p>
    <w:p w14:paraId="702F3EEB" w14:textId="77777777" w:rsidR="005C08E1" w:rsidRDefault="005C08E1" w:rsidP="005C08E1">
      <w:pPr>
        <w:spacing w:line="360" w:lineRule="auto"/>
        <w:ind w:firstLine="708"/>
        <w:jc w:val="both"/>
        <w:rPr>
          <w:rFonts w:cstheme="majorHAnsi"/>
          <w:lang w:val="en-US"/>
        </w:rPr>
      </w:pPr>
    </w:p>
    <w:p w14:paraId="5F8DAD2A" w14:textId="77777777" w:rsidR="005C08E1" w:rsidRDefault="005C08E1" w:rsidP="005C08E1">
      <w:pPr>
        <w:spacing w:line="360" w:lineRule="auto"/>
        <w:ind w:firstLine="708"/>
        <w:jc w:val="both"/>
        <w:rPr>
          <w:rFonts w:cstheme="majorHAnsi"/>
          <w:lang w:val="en-US"/>
        </w:rPr>
      </w:pPr>
    </w:p>
    <w:p w14:paraId="5938FE65" w14:textId="77777777" w:rsidR="005C08E1" w:rsidRDefault="005C08E1" w:rsidP="005C08E1">
      <w:pPr>
        <w:spacing w:line="360" w:lineRule="auto"/>
        <w:ind w:firstLine="708"/>
        <w:jc w:val="both"/>
        <w:rPr>
          <w:rFonts w:cstheme="majorHAnsi"/>
          <w:lang w:val="en-US"/>
        </w:rPr>
      </w:pPr>
    </w:p>
    <w:p w14:paraId="7A84563C" w14:textId="77777777" w:rsidR="005C08E1" w:rsidRDefault="005C08E1" w:rsidP="005C08E1">
      <w:pPr>
        <w:spacing w:line="360" w:lineRule="auto"/>
        <w:ind w:firstLine="708"/>
        <w:jc w:val="both"/>
        <w:rPr>
          <w:rFonts w:cstheme="majorHAnsi"/>
          <w:lang w:val="en-US"/>
        </w:rPr>
      </w:pPr>
    </w:p>
    <w:p w14:paraId="41ED2B11" w14:textId="77777777" w:rsidR="005C08E1" w:rsidRDefault="005C08E1" w:rsidP="005C08E1">
      <w:pPr>
        <w:spacing w:line="360" w:lineRule="auto"/>
        <w:ind w:firstLine="708"/>
        <w:jc w:val="both"/>
        <w:rPr>
          <w:rFonts w:cstheme="majorHAnsi"/>
          <w:lang w:val="en-US"/>
        </w:rPr>
      </w:pPr>
    </w:p>
    <w:p w14:paraId="4299FAF9" w14:textId="77777777" w:rsidR="005C08E1" w:rsidRDefault="005C08E1" w:rsidP="005C08E1">
      <w:pPr>
        <w:spacing w:line="360" w:lineRule="auto"/>
        <w:ind w:firstLine="708"/>
        <w:jc w:val="both"/>
        <w:rPr>
          <w:rFonts w:cstheme="majorHAnsi"/>
          <w:lang w:val="en-US"/>
        </w:rPr>
      </w:pPr>
    </w:p>
    <w:p w14:paraId="283E0D75" w14:textId="77777777" w:rsidR="005C08E1" w:rsidRDefault="005C08E1" w:rsidP="005C08E1">
      <w:pPr>
        <w:spacing w:line="360" w:lineRule="auto"/>
        <w:ind w:firstLine="708"/>
        <w:jc w:val="both"/>
        <w:rPr>
          <w:rFonts w:cstheme="majorHAnsi"/>
          <w:lang w:val="en-US"/>
        </w:rPr>
      </w:pPr>
    </w:p>
    <w:p w14:paraId="6F9703AA" w14:textId="77777777" w:rsidR="005C08E1" w:rsidRDefault="005C08E1" w:rsidP="005C08E1">
      <w:pPr>
        <w:spacing w:line="360" w:lineRule="auto"/>
        <w:ind w:firstLine="708"/>
        <w:jc w:val="both"/>
        <w:rPr>
          <w:rFonts w:cstheme="majorHAnsi"/>
          <w:lang w:val="en-US"/>
        </w:rPr>
      </w:pPr>
    </w:p>
    <w:p w14:paraId="0F747983" w14:textId="77777777" w:rsidR="005C08E1" w:rsidRDefault="005C08E1" w:rsidP="005C08E1">
      <w:pPr>
        <w:spacing w:line="360" w:lineRule="auto"/>
        <w:ind w:firstLine="708"/>
        <w:jc w:val="both"/>
        <w:rPr>
          <w:rFonts w:cstheme="majorHAnsi"/>
          <w:lang w:val="en-US"/>
        </w:rPr>
      </w:pPr>
    </w:p>
    <w:p w14:paraId="02664786" w14:textId="77777777" w:rsidR="005C08E1" w:rsidRDefault="005C08E1" w:rsidP="005C08E1">
      <w:pPr>
        <w:spacing w:line="360" w:lineRule="auto"/>
        <w:ind w:firstLine="708"/>
        <w:jc w:val="both"/>
        <w:rPr>
          <w:rFonts w:cstheme="majorHAnsi"/>
          <w:lang w:val="en-US"/>
        </w:rPr>
      </w:pPr>
    </w:p>
    <w:p w14:paraId="28D2843F" w14:textId="77777777" w:rsidR="005C08E1" w:rsidRDefault="005C08E1" w:rsidP="005C08E1">
      <w:pPr>
        <w:spacing w:line="360" w:lineRule="auto"/>
        <w:ind w:firstLine="708"/>
        <w:jc w:val="both"/>
        <w:rPr>
          <w:rFonts w:cstheme="majorHAnsi"/>
          <w:lang w:val="en-US"/>
        </w:rPr>
      </w:pPr>
    </w:p>
    <w:p w14:paraId="2F2830F1" w14:textId="77777777" w:rsidR="005C08E1" w:rsidRDefault="005C08E1" w:rsidP="005C08E1">
      <w:pPr>
        <w:spacing w:line="360" w:lineRule="auto"/>
        <w:ind w:firstLine="708"/>
        <w:jc w:val="both"/>
        <w:rPr>
          <w:rFonts w:cstheme="majorHAnsi"/>
          <w:lang w:val="en-US"/>
        </w:rPr>
      </w:pPr>
    </w:p>
    <w:p w14:paraId="33EA660B" w14:textId="77777777" w:rsidR="005C08E1" w:rsidRDefault="005C08E1" w:rsidP="005C08E1">
      <w:pPr>
        <w:spacing w:line="360" w:lineRule="auto"/>
        <w:ind w:firstLine="708"/>
        <w:jc w:val="both"/>
        <w:rPr>
          <w:rFonts w:cstheme="majorHAnsi"/>
          <w:lang w:val="en-US"/>
        </w:rPr>
      </w:pPr>
    </w:p>
    <w:p w14:paraId="42597B54" w14:textId="77777777" w:rsidR="005C08E1" w:rsidRDefault="005C08E1" w:rsidP="005C08E1">
      <w:pPr>
        <w:spacing w:line="360" w:lineRule="auto"/>
        <w:ind w:firstLine="708"/>
        <w:jc w:val="both"/>
        <w:rPr>
          <w:rFonts w:cstheme="majorHAnsi"/>
          <w:lang w:val="en-US"/>
        </w:rPr>
      </w:pPr>
    </w:p>
    <w:p w14:paraId="7DDD1C5B" w14:textId="77777777" w:rsidR="005C08E1" w:rsidRDefault="005C08E1" w:rsidP="005C08E1">
      <w:pPr>
        <w:spacing w:line="360" w:lineRule="auto"/>
        <w:ind w:firstLine="708"/>
        <w:jc w:val="both"/>
        <w:rPr>
          <w:rFonts w:cstheme="majorHAnsi"/>
          <w:lang w:val="en-US"/>
        </w:rPr>
      </w:pPr>
    </w:p>
    <w:p w14:paraId="2695BCE8" w14:textId="77777777" w:rsidR="005C08E1" w:rsidRDefault="005C08E1" w:rsidP="005C08E1">
      <w:pPr>
        <w:spacing w:line="360" w:lineRule="auto"/>
        <w:ind w:firstLine="708"/>
        <w:jc w:val="both"/>
        <w:rPr>
          <w:rFonts w:cstheme="majorHAnsi"/>
          <w:lang w:val="en-US"/>
        </w:rPr>
      </w:pPr>
    </w:p>
    <w:p w14:paraId="597CCEB2" w14:textId="77777777" w:rsidR="005C08E1" w:rsidRDefault="005C08E1" w:rsidP="005C08E1">
      <w:pPr>
        <w:spacing w:line="360" w:lineRule="auto"/>
        <w:ind w:firstLine="708"/>
        <w:jc w:val="both"/>
        <w:rPr>
          <w:rFonts w:cstheme="majorHAnsi"/>
          <w:lang w:val="en-US"/>
        </w:rPr>
      </w:pPr>
    </w:p>
    <w:p w14:paraId="24126845" w14:textId="77777777" w:rsidR="005C08E1" w:rsidRDefault="005C08E1" w:rsidP="005C08E1">
      <w:pPr>
        <w:spacing w:line="360" w:lineRule="auto"/>
        <w:ind w:firstLine="708"/>
        <w:jc w:val="both"/>
        <w:rPr>
          <w:rFonts w:cstheme="majorHAnsi"/>
          <w:lang w:val="en-US"/>
        </w:rPr>
      </w:pPr>
    </w:p>
    <w:p w14:paraId="7136DE3A" w14:textId="77777777" w:rsidR="005C08E1" w:rsidRDefault="005C08E1" w:rsidP="005C08E1">
      <w:pPr>
        <w:spacing w:line="360" w:lineRule="auto"/>
        <w:ind w:firstLine="708"/>
        <w:jc w:val="both"/>
        <w:rPr>
          <w:rFonts w:cstheme="majorHAnsi"/>
          <w:lang w:val="en-US"/>
        </w:rPr>
      </w:pPr>
    </w:p>
    <w:p w14:paraId="60F85BFE" w14:textId="77777777" w:rsidR="005C08E1" w:rsidRDefault="005C08E1" w:rsidP="005C08E1">
      <w:pPr>
        <w:spacing w:line="360" w:lineRule="auto"/>
        <w:ind w:firstLine="708"/>
        <w:jc w:val="both"/>
        <w:rPr>
          <w:rFonts w:cstheme="majorHAnsi"/>
          <w:lang w:val="en-US"/>
        </w:rPr>
      </w:pPr>
    </w:p>
    <w:p w14:paraId="32EE01F5" w14:textId="77777777" w:rsidR="005C08E1" w:rsidRDefault="005C08E1" w:rsidP="005C08E1">
      <w:pPr>
        <w:spacing w:line="360" w:lineRule="auto"/>
        <w:ind w:firstLine="708"/>
        <w:jc w:val="both"/>
        <w:rPr>
          <w:rFonts w:cstheme="majorHAnsi"/>
          <w:lang w:val="en-US"/>
        </w:rPr>
      </w:pPr>
    </w:p>
    <w:p w14:paraId="6FCDCFF2" w14:textId="77777777" w:rsidR="005C08E1" w:rsidRDefault="005C08E1" w:rsidP="005C08E1">
      <w:pPr>
        <w:spacing w:line="360" w:lineRule="auto"/>
        <w:ind w:firstLine="708"/>
        <w:jc w:val="both"/>
        <w:rPr>
          <w:rFonts w:cstheme="majorHAnsi"/>
          <w:lang w:val="en-US"/>
        </w:rPr>
      </w:pPr>
    </w:p>
    <w:p w14:paraId="45AF5CBE" w14:textId="1E6B71A2" w:rsidR="005C08E1" w:rsidRDefault="00B75C0C" w:rsidP="00FC6540">
      <w:pPr>
        <w:spacing w:line="360" w:lineRule="auto"/>
        <w:jc w:val="both"/>
        <w:rPr>
          <w:rFonts w:cstheme="majorHAnsi"/>
          <w:lang w:val="en-US"/>
        </w:rPr>
      </w:pPr>
      <w:r>
        <w:rPr>
          <w:rFonts w:cstheme="majorHAnsi"/>
          <w:lang w:val="en-US"/>
        </w:rPr>
        <w:t>Fish c</w:t>
      </w:r>
      <w:r w:rsidR="005C08E1">
        <w:rPr>
          <w:rFonts w:cstheme="majorHAnsi"/>
          <w:lang w:val="en-US"/>
        </w:rPr>
        <w:t xml:space="preserve">ommunity </w:t>
      </w:r>
      <w:r>
        <w:rPr>
          <w:rFonts w:cstheme="majorHAnsi"/>
          <w:lang w:val="en-US"/>
        </w:rPr>
        <w:t xml:space="preserve">infection </w:t>
      </w:r>
      <w:r w:rsidR="005C08E1">
        <w:rPr>
          <w:rFonts w:cstheme="majorHAnsi"/>
          <w:lang w:val="en-US"/>
        </w:rPr>
        <w:t xml:space="preserve">prevalence estimates </w:t>
      </w:r>
      <w:r>
        <w:rPr>
          <w:rFonts w:cstheme="majorHAnsi"/>
          <w:lang w:val="en-US"/>
        </w:rPr>
        <w:t xml:space="preserve">measured at the lake level </w:t>
      </w:r>
      <w:r w:rsidR="005C08E1">
        <w:rPr>
          <w:rFonts w:cstheme="majorHAnsi"/>
          <w:lang w:val="en-US"/>
        </w:rPr>
        <w:t>are not constant across the landscape. Both f</w:t>
      </w:r>
      <w:r w:rsidR="005C08E1" w:rsidRPr="0076048F">
        <w:rPr>
          <w:rFonts w:cstheme="majorHAnsi"/>
          <w:lang w:val="en-US"/>
        </w:rPr>
        <w:t xml:space="preserve">requency distributions and </w:t>
      </w:r>
      <w:r w:rsidR="005C08E1">
        <w:rPr>
          <w:rFonts w:cstheme="majorHAnsi"/>
          <w:lang w:val="en-US"/>
        </w:rPr>
        <w:t xml:space="preserve">prevalence </w:t>
      </w:r>
      <w:r w:rsidR="005C08E1" w:rsidRPr="0076048F">
        <w:rPr>
          <w:rFonts w:cstheme="majorHAnsi"/>
          <w:lang w:val="en-US"/>
        </w:rPr>
        <w:t>maps support a difference between methods</w:t>
      </w:r>
      <w:r w:rsidR="005C08E1">
        <w:rPr>
          <w:rFonts w:cstheme="majorHAnsi"/>
          <w:lang w:val="en-US"/>
        </w:rPr>
        <w:t xml:space="preserve"> leading to biases in infection estimates. The lake prevalence frequency distributions for the combined methods and for the transect method showed a bimodal distribution, with the landscape composed of many low-prevalence and high-prevalence lakes. However, neither method yielded prevalence estimates over 80%. The distribution patterns for the two fishing methods (seine net and minnow trap) are less clear. These methods show a right-skew distribution representing more low-prevalence lakes. Accordingly, seine and minnow traps captured very similar prevalence estimates at the landscape-scale (20.4% and 19.2% respectively). Heavily infected and less infected lakes do not appear to be clustered in space at the regional scale (see maps </w:t>
      </w:r>
      <w:r w:rsidR="005C08E1" w:rsidRPr="005C08E1">
        <w:rPr>
          <w:rFonts w:cstheme="majorHAnsi"/>
          <w:color w:val="000000" w:themeColor="text1"/>
          <w:lang w:val="en-US"/>
        </w:rPr>
        <w:t>in Figure 3</w:t>
      </w:r>
      <w:r w:rsidR="005C08E1">
        <w:rPr>
          <w:rFonts w:cstheme="majorHAnsi"/>
          <w:lang w:val="en-US"/>
        </w:rPr>
        <w:t xml:space="preserve">). Moreover, close and connected lakes do not appear to follow a spatial infection gradient, suggesting that geographic attributes (e.g., position in the landscape, connectivity, distance to nearest lake, belonging watershed) are not important drivers of the local infection </w:t>
      </w:r>
      <w:commentRangeStart w:id="61"/>
      <w:r w:rsidR="005C08E1">
        <w:rPr>
          <w:rFonts w:cstheme="majorHAnsi"/>
          <w:lang w:val="en-US"/>
        </w:rPr>
        <w:t>prevalence</w:t>
      </w:r>
      <w:commentRangeEnd w:id="61"/>
      <w:r>
        <w:rPr>
          <w:rStyle w:val="Marquedecommentaire"/>
        </w:rPr>
        <w:commentReference w:id="61"/>
      </w:r>
      <w:r w:rsidR="005C08E1">
        <w:rPr>
          <w:rFonts w:cstheme="majorHAnsi"/>
          <w:lang w:val="en-US"/>
        </w:rPr>
        <w:t xml:space="preserve">. Nevertheless, lake-scale geographic patterns were not statistically tested. </w:t>
      </w:r>
    </w:p>
    <w:p w14:paraId="7385B92A" w14:textId="77777777" w:rsidR="005C08E1" w:rsidRDefault="005C08E1" w:rsidP="005C08E1">
      <w:pPr>
        <w:rPr>
          <w:rFonts w:cstheme="majorHAnsi"/>
          <w:b/>
          <w:bCs/>
          <w:i/>
          <w:iCs/>
          <w:lang w:val="en-US"/>
        </w:rPr>
      </w:pPr>
    </w:p>
    <w:p w14:paraId="6C1D7FC9" w14:textId="665767F3" w:rsidR="005C08E1" w:rsidRPr="00792A22" w:rsidRDefault="005C08E1" w:rsidP="005C08E1">
      <w:pPr>
        <w:pStyle w:val="Titre3"/>
      </w:pPr>
      <w:r w:rsidRPr="00792A22">
        <w:t>3.</w:t>
      </w:r>
      <w:r>
        <w:t>3</w:t>
      </w:r>
      <w:r w:rsidRPr="00792A22">
        <w:t>. Site-scale</w:t>
      </w:r>
    </w:p>
    <w:p w14:paraId="42BC21B4" w14:textId="77777777" w:rsidR="005C08E1" w:rsidRDefault="005C08E1" w:rsidP="005C08E1">
      <w:pPr>
        <w:spacing w:line="360" w:lineRule="auto"/>
        <w:jc w:val="both"/>
        <w:rPr>
          <w:rFonts w:cstheme="majorHAnsi"/>
          <w:lang w:val="en-US"/>
        </w:rPr>
      </w:pPr>
    </w:p>
    <w:p w14:paraId="4665CE95" w14:textId="6EF60AD7" w:rsidR="005C08E1" w:rsidRDefault="005C08E1" w:rsidP="005C08E1">
      <w:pPr>
        <w:spacing w:line="360" w:lineRule="auto"/>
        <w:ind w:firstLine="708"/>
        <w:jc w:val="both"/>
        <w:rPr>
          <w:ins w:id="62" w:author="Binning Sandra Ann" w:date="2024-03-13T09:13:00Z"/>
          <w:rFonts w:cstheme="majorHAnsi"/>
          <w:color w:val="000000" w:themeColor="text1"/>
          <w:lang w:val="en-US"/>
        </w:rPr>
      </w:pPr>
      <w:r>
        <w:rPr>
          <w:rFonts w:cstheme="majorHAnsi"/>
          <w:lang w:val="en-US"/>
        </w:rPr>
        <w:t>The relationships between the potential predictors and the site-scale</w:t>
      </w:r>
      <w:r w:rsidR="001D7212">
        <w:rPr>
          <w:rFonts w:cstheme="majorHAnsi"/>
          <w:lang w:val="en-US"/>
        </w:rPr>
        <w:t xml:space="preserve"> infection</w:t>
      </w:r>
      <w:r>
        <w:rPr>
          <w:rFonts w:cstheme="majorHAnsi"/>
          <w:lang w:val="en-US"/>
        </w:rPr>
        <w:t xml:space="preserve"> prevalence (transect-level prevalence) were assessed with generalized additive mixed effects models (</w:t>
      </w:r>
      <w:r w:rsidRPr="005C08E1">
        <w:rPr>
          <w:rFonts w:cstheme="majorHAnsi"/>
          <w:color w:val="000000" w:themeColor="text1"/>
          <w:lang w:val="en-US"/>
        </w:rPr>
        <w:t xml:space="preserve">see Table S16 for </w:t>
      </w:r>
      <w:r>
        <w:rPr>
          <w:rFonts w:cstheme="majorHAnsi"/>
          <w:lang w:val="en-US"/>
        </w:rPr>
        <w:t xml:space="preserve">models’ estimates). </w:t>
      </w:r>
      <w:r w:rsidR="001D7212">
        <w:rPr>
          <w:rFonts w:cstheme="majorHAnsi"/>
          <w:lang w:val="en-US"/>
        </w:rPr>
        <w:t>The en</w:t>
      </w:r>
      <w:r>
        <w:rPr>
          <w:rFonts w:cstheme="majorHAnsi"/>
          <w:lang w:val="en-US"/>
        </w:rPr>
        <w:t xml:space="preserve">vironmental characteristics of transect sites used as model predictors are </w:t>
      </w:r>
      <w:r w:rsidRPr="005C08E1">
        <w:rPr>
          <w:rFonts w:cstheme="majorHAnsi"/>
          <w:color w:val="000000" w:themeColor="text1"/>
          <w:lang w:val="en-US"/>
        </w:rPr>
        <w:t>presented in Table S17.</w:t>
      </w:r>
    </w:p>
    <w:p w14:paraId="69F27AB6" w14:textId="77777777" w:rsidR="001D7212" w:rsidRDefault="001D7212" w:rsidP="005C08E1">
      <w:pPr>
        <w:spacing w:line="360" w:lineRule="auto"/>
        <w:ind w:firstLine="708"/>
        <w:jc w:val="both"/>
        <w:rPr>
          <w:rFonts w:cstheme="majorHAnsi"/>
          <w:lang w:val="en-US"/>
        </w:rPr>
      </w:pPr>
    </w:p>
    <w:p w14:paraId="26541452" w14:textId="4E89611C" w:rsidR="001D7212" w:rsidRDefault="001D7212" w:rsidP="001D7212">
      <w:pPr>
        <w:spacing w:line="360" w:lineRule="auto"/>
        <w:ind w:firstLine="360"/>
        <w:jc w:val="both"/>
        <w:rPr>
          <w:rFonts w:cstheme="majorHAnsi"/>
          <w:lang w:val="en-US"/>
        </w:rPr>
      </w:pPr>
      <w:r>
        <w:rPr>
          <w:rFonts w:cstheme="majorHAnsi"/>
          <w:lang w:val="en-US"/>
        </w:rPr>
        <w:t xml:space="preserve">The models for TN, TP, TOC, type de substrate (silt, sand, rock and boulder), mean transect depth, number of trunks, lake surface area, lake maximum depth, lake mean depth, water </w:t>
      </w:r>
      <w:r>
        <w:rPr>
          <w:rFonts w:cstheme="majorHAnsi"/>
          <w:lang w:val="en-US"/>
        </w:rPr>
        <w:lastRenderedPageBreak/>
        <w:t>residence time, drainage area, lake elevation, distance to the nearest lake and species richness were not significant (</w:t>
      </w:r>
      <w:r w:rsidRPr="005C08E1">
        <w:rPr>
          <w:rFonts w:cstheme="majorHAnsi"/>
          <w:color w:val="000000" w:themeColor="text1"/>
          <w:lang w:val="en-US"/>
        </w:rPr>
        <w:t xml:space="preserve">see Table S18). </w:t>
      </w:r>
      <w:r>
        <w:rPr>
          <w:rFonts w:cstheme="majorHAnsi"/>
          <w:lang w:val="en-US"/>
        </w:rPr>
        <w:t xml:space="preserve">We did not find any relationships between black spot prevalence and any spatial attributes of the lakes. However, water </w:t>
      </w:r>
      <w:proofErr w:type="spellStart"/>
      <w:r>
        <w:rPr>
          <w:rFonts w:cstheme="majorHAnsi"/>
          <w:lang w:val="en-US"/>
        </w:rPr>
        <w:t>physico</w:t>
      </w:r>
      <w:proofErr w:type="spellEnd"/>
      <w:r>
        <w:rPr>
          <w:rFonts w:cstheme="majorHAnsi"/>
          <w:lang w:val="en-US"/>
        </w:rPr>
        <w:t>-chemistry and community metrics were good predictors of infection prevalence of fish communities.</w:t>
      </w:r>
    </w:p>
    <w:p w14:paraId="4AB2FBF3" w14:textId="77777777" w:rsidR="005C08E1" w:rsidRDefault="005C08E1" w:rsidP="005C08E1">
      <w:pPr>
        <w:spacing w:line="360" w:lineRule="auto"/>
        <w:ind w:firstLine="708"/>
        <w:jc w:val="both"/>
        <w:rPr>
          <w:rFonts w:cstheme="majorHAnsi"/>
          <w:lang w:val="en-US"/>
        </w:rPr>
      </w:pPr>
    </w:p>
    <w:p w14:paraId="4F78809A" w14:textId="6BF26F59" w:rsidR="005C08E1" w:rsidRDefault="005C08E1" w:rsidP="005C08E1">
      <w:pPr>
        <w:spacing w:line="360" w:lineRule="auto"/>
        <w:ind w:firstLine="360"/>
        <w:jc w:val="both"/>
        <w:rPr>
          <w:rFonts w:cstheme="majorHAnsi"/>
          <w:lang w:val="en-US"/>
        </w:rPr>
      </w:pPr>
      <w:r>
        <w:rPr>
          <w:rFonts w:cstheme="majorHAnsi"/>
          <w:lang w:val="en-US"/>
        </w:rPr>
        <w:t>The partial effects of environmental variables on</w:t>
      </w:r>
      <w:r w:rsidR="001D7212">
        <w:rPr>
          <w:rFonts w:cstheme="majorHAnsi"/>
          <w:lang w:val="en-US"/>
        </w:rPr>
        <w:t xml:space="preserve"> infection</w:t>
      </w:r>
      <w:r>
        <w:rPr>
          <w:rFonts w:cstheme="majorHAnsi"/>
          <w:lang w:val="en-US"/>
        </w:rPr>
        <w:t xml:space="preserve"> prevalence are shown for all significant models in </w:t>
      </w:r>
      <w:r w:rsidRPr="005C08E1">
        <w:rPr>
          <w:rFonts w:cstheme="majorHAnsi"/>
          <w:color w:val="000000" w:themeColor="text1"/>
          <w:lang w:val="en-US"/>
        </w:rPr>
        <w:t xml:space="preserve">Figure 5. </w:t>
      </w:r>
      <w:r>
        <w:rPr>
          <w:rFonts w:cstheme="majorHAnsi"/>
          <w:lang w:val="en-US"/>
        </w:rPr>
        <w:t>The turbidity model ha</w:t>
      </w:r>
      <w:r w:rsidR="001D7212">
        <w:rPr>
          <w:rFonts w:cstheme="majorHAnsi"/>
          <w:lang w:val="en-US"/>
        </w:rPr>
        <w:t>d</w:t>
      </w:r>
      <w:r>
        <w:rPr>
          <w:rFonts w:cstheme="majorHAnsi"/>
          <w:lang w:val="en-US"/>
        </w:rPr>
        <w:t xml:space="preserve"> the best fit (D</w:t>
      </w:r>
      <w:r>
        <w:rPr>
          <w:rFonts w:cstheme="majorHAnsi"/>
          <w:vertAlign w:val="superscript"/>
          <w:lang w:val="en-US"/>
        </w:rPr>
        <w:t>2</w:t>
      </w:r>
      <w:r>
        <w:rPr>
          <w:rFonts w:cstheme="majorHAnsi"/>
          <w:lang w:val="en-US"/>
        </w:rPr>
        <w:t xml:space="preserve"> = 88,71%) and is mostly non-linear. </w:t>
      </w:r>
      <w:commentRangeStart w:id="63"/>
      <w:r>
        <w:rPr>
          <w:rFonts w:cstheme="majorHAnsi"/>
          <w:lang w:val="en-US"/>
        </w:rPr>
        <w:t xml:space="preserve">The relation evidence </w:t>
      </w:r>
      <w:commentRangeEnd w:id="63"/>
      <w:r w:rsidR="001D7212">
        <w:rPr>
          <w:rStyle w:val="Marquedecommentaire"/>
        </w:rPr>
        <w:commentReference w:id="63"/>
      </w:r>
      <w:r>
        <w:rPr>
          <w:rFonts w:cstheme="majorHAnsi"/>
          <w:lang w:val="en-US"/>
        </w:rPr>
        <w:t xml:space="preserve">a plateau for high-prevalence values, indicating that a prevalence saturation is reached for turbidity values above 2 NTU. </w:t>
      </w:r>
      <w:commentRangeStart w:id="64"/>
      <w:r>
        <w:rPr>
          <w:rFonts w:cstheme="majorHAnsi"/>
          <w:lang w:val="en-US"/>
        </w:rPr>
        <w:t>That said, this model must be carefully interpreted as we sampled only a few high-turbidity sites.</w:t>
      </w:r>
      <w:commentRangeEnd w:id="64"/>
      <w:r w:rsidR="001D7212">
        <w:rPr>
          <w:rStyle w:val="Marquedecommentaire"/>
        </w:rPr>
        <w:commentReference w:id="64"/>
      </w:r>
      <w:r>
        <w:rPr>
          <w:rFonts w:cstheme="majorHAnsi"/>
          <w:lang w:val="en-US"/>
        </w:rPr>
        <w:t xml:space="preserve"> </w:t>
      </w:r>
      <w:r w:rsidR="001D7212">
        <w:rPr>
          <w:rFonts w:cstheme="majorHAnsi"/>
          <w:lang w:val="en-US"/>
        </w:rPr>
        <w:t xml:space="preserve">Infection prevalence increased proportionally with </w:t>
      </w:r>
      <w:proofErr w:type="spellStart"/>
      <w:r w:rsidR="001D7212">
        <w:rPr>
          <w:rFonts w:cstheme="majorHAnsi"/>
          <w:lang w:val="en-US"/>
        </w:rPr>
        <w:t>poth</w:t>
      </w:r>
      <w:proofErr w:type="spellEnd"/>
      <w:r w:rsidR="001D7212">
        <w:rPr>
          <w:rFonts w:cstheme="majorHAnsi"/>
          <w:lang w:val="en-US"/>
        </w:rPr>
        <w:t xml:space="preserve"> w</w:t>
      </w:r>
      <w:r>
        <w:rPr>
          <w:rFonts w:cstheme="majorHAnsi"/>
          <w:lang w:val="en-US"/>
        </w:rPr>
        <w:t xml:space="preserve">ater temperature </w:t>
      </w:r>
      <w:r w:rsidR="001D7212">
        <w:rPr>
          <w:rFonts w:cstheme="majorHAnsi"/>
          <w:lang w:val="en-US"/>
        </w:rPr>
        <w:t xml:space="preserve">and pH with prevalence being highest in warmer, </w:t>
      </w:r>
      <w:r>
        <w:rPr>
          <w:rFonts w:cstheme="majorHAnsi"/>
          <w:lang w:val="en-US"/>
        </w:rPr>
        <w:t>more alkaline lakes. The conductivity and prevalence ha</w:t>
      </w:r>
      <w:r w:rsidR="001D7212">
        <w:rPr>
          <w:rFonts w:cstheme="majorHAnsi"/>
          <w:lang w:val="en-US"/>
        </w:rPr>
        <w:t>d</w:t>
      </w:r>
      <w:r>
        <w:rPr>
          <w:rFonts w:cstheme="majorHAnsi"/>
          <w:lang w:val="en-US"/>
        </w:rPr>
        <w:t xml:space="preserve"> a non-linear, unimodal relationship peaking around 80 </w:t>
      </w:r>
      <w:r w:rsidRPr="00461FB9">
        <w:rPr>
          <w:rFonts w:cstheme="majorHAnsi"/>
          <w:lang w:val="en-US"/>
        </w:rPr>
        <w:t>(</w:t>
      </w:r>
      <w:r w:rsidRPr="00461FB9">
        <w:rPr>
          <w:rFonts w:cstheme="majorHAnsi"/>
          <w:lang w:val="en-US"/>
        </w:rPr>
        <w:sym w:font="Symbol" w:char="F06D"/>
      </w:r>
      <w:r>
        <w:rPr>
          <w:rFonts w:cstheme="majorHAnsi"/>
          <w:lang w:val="en-US"/>
        </w:rPr>
        <w:t xml:space="preserve">S/cm). The relationship must also be carefully interpreted because of some gaps in the conductivity values (between 61.3 and 129.2 </w:t>
      </w:r>
      <w:r>
        <w:rPr>
          <w:rFonts w:cstheme="majorHAnsi"/>
          <w:lang w:val="en-US"/>
        </w:rPr>
        <w:sym w:font="Symbol" w:char="F06D"/>
      </w:r>
      <w:r>
        <w:rPr>
          <w:rFonts w:cstheme="majorHAnsi"/>
          <w:lang w:val="en-US"/>
        </w:rPr>
        <w:t>S/cm).</w:t>
      </w:r>
      <w:r w:rsidR="001D7212">
        <w:rPr>
          <w:rFonts w:cstheme="majorHAnsi"/>
          <w:lang w:val="en-US"/>
        </w:rPr>
        <w:t xml:space="preserve"> </w:t>
      </w:r>
      <w:r>
        <w:rPr>
          <w:rFonts w:cstheme="majorHAnsi"/>
          <w:lang w:val="en-US"/>
        </w:rPr>
        <w:t>Prevalence values increase</w:t>
      </w:r>
      <w:r w:rsidR="001D7212">
        <w:rPr>
          <w:rFonts w:cstheme="majorHAnsi"/>
          <w:lang w:val="en-US"/>
        </w:rPr>
        <w:t>d</w:t>
      </w:r>
      <w:r>
        <w:rPr>
          <w:rFonts w:cstheme="majorHAnsi"/>
          <w:lang w:val="en-US"/>
        </w:rPr>
        <w:t xml:space="preserve"> almost proportionally with dissolved oxygen concentration in the water. </w:t>
      </w:r>
      <w:commentRangeStart w:id="65"/>
      <w:r>
        <w:rPr>
          <w:rFonts w:cstheme="majorHAnsi"/>
          <w:lang w:val="en-US"/>
        </w:rPr>
        <w:t>However, we must take into consideration that the variation interval is very large for low-concentration oxygen values because of only three values below 7 mg/L were recorded.</w:t>
      </w:r>
      <w:commentRangeEnd w:id="65"/>
      <w:r w:rsidR="001D7212">
        <w:rPr>
          <w:rStyle w:val="Marquedecommentaire"/>
        </w:rPr>
        <w:commentReference w:id="65"/>
      </w:r>
      <w:r>
        <w:rPr>
          <w:rFonts w:cstheme="majorHAnsi"/>
          <w:lang w:val="en-US"/>
        </w:rPr>
        <w:t xml:space="preserve"> The relationship between TN:TP ratio and prevalence is unimodal but highly non-linear. For the macrophyte coverage, we found a decreasing relationship between the amount of macrophyte cover and the prevalence of infection, meaning that low macrophyte cover correlates with high </w:t>
      </w:r>
      <w:r w:rsidR="001D7212">
        <w:rPr>
          <w:rFonts w:cstheme="majorHAnsi"/>
          <w:lang w:val="en-US"/>
        </w:rPr>
        <w:t xml:space="preserve">infection </w:t>
      </w:r>
      <w:r>
        <w:rPr>
          <w:rFonts w:cstheme="majorHAnsi"/>
          <w:lang w:val="en-US"/>
        </w:rPr>
        <w:t xml:space="preserve">prevalence </w:t>
      </w:r>
      <w:r w:rsidR="001D7212">
        <w:rPr>
          <w:rFonts w:cstheme="majorHAnsi"/>
          <w:lang w:val="en-US"/>
        </w:rPr>
        <w:t xml:space="preserve">in </w:t>
      </w:r>
      <w:r>
        <w:rPr>
          <w:rFonts w:cstheme="majorHAnsi"/>
          <w:lang w:val="en-US"/>
        </w:rPr>
        <w:t xml:space="preserve">site-scale </w:t>
      </w:r>
      <w:r w:rsidR="001D7212">
        <w:rPr>
          <w:rFonts w:cstheme="majorHAnsi"/>
          <w:lang w:val="en-US"/>
        </w:rPr>
        <w:t xml:space="preserve">fish </w:t>
      </w:r>
      <w:r>
        <w:rPr>
          <w:rFonts w:cstheme="majorHAnsi"/>
          <w:lang w:val="en-US"/>
        </w:rPr>
        <w:t xml:space="preserve">communities. A parabolic curve is observed in the </w:t>
      </w:r>
      <w:proofErr w:type="spellStart"/>
      <w:proofErr w:type="gramStart"/>
      <w:r>
        <w:rPr>
          <w:rFonts w:cstheme="majorHAnsi"/>
          <w:lang w:val="en-US"/>
        </w:rPr>
        <w:t>Area:Perimeter</w:t>
      </w:r>
      <w:proofErr w:type="spellEnd"/>
      <w:proofErr w:type="gramEnd"/>
      <w:r>
        <w:rPr>
          <w:rFonts w:cstheme="majorHAnsi"/>
          <w:lang w:val="en-US"/>
        </w:rPr>
        <w:t xml:space="preserve"> model although</w:t>
      </w:r>
      <w:commentRangeStart w:id="66"/>
      <w:r>
        <w:rPr>
          <w:rFonts w:cstheme="majorHAnsi"/>
          <w:lang w:val="en-US"/>
        </w:rPr>
        <w:t xml:space="preserve">, high ratio values are more uncommon increasing the variation interval. </w:t>
      </w:r>
      <w:commentRangeEnd w:id="66"/>
      <w:r w:rsidR="001D7212">
        <w:rPr>
          <w:rStyle w:val="Marquedecommentaire"/>
        </w:rPr>
        <w:commentReference w:id="66"/>
      </w:r>
      <w:r>
        <w:rPr>
          <w:rFonts w:cstheme="majorHAnsi"/>
          <w:lang w:val="en-US"/>
        </w:rPr>
        <w:t xml:space="preserve">The perimeter model </w:t>
      </w:r>
      <w:r w:rsidR="001D7212">
        <w:rPr>
          <w:rFonts w:cstheme="majorHAnsi"/>
          <w:lang w:val="en-US"/>
        </w:rPr>
        <w:t>is</w:t>
      </w:r>
      <w:r>
        <w:rPr>
          <w:rFonts w:cstheme="majorHAnsi"/>
          <w:lang w:val="en-US"/>
        </w:rPr>
        <w:t xml:space="preserve"> highly non-linear </w:t>
      </w:r>
      <w:r w:rsidR="001D7212">
        <w:rPr>
          <w:rFonts w:cstheme="majorHAnsi"/>
          <w:lang w:val="en-US"/>
        </w:rPr>
        <w:t xml:space="preserve">with </w:t>
      </w:r>
      <w:r>
        <w:rPr>
          <w:rFonts w:cstheme="majorHAnsi"/>
          <w:lang w:val="en-US"/>
        </w:rPr>
        <w:t>two distinctive peaks and a large confidence interval at higher perimeter values. Total fish abundance and non-host abundance (here abundance of cyprinids) both showed a negative relationship with prevalence suggesting that sites with more fishes and/or non-host individuals have</w:t>
      </w:r>
      <w:r w:rsidR="001D7212">
        <w:rPr>
          <w:rFonts w:cstheme="majorHAnsi"/>
          <w:lang w:val="en-US"/>
        </w:rPr>
        <w:t xml:space="preserve"> a</w:t>
      </w:r>
      <w:r>
        <w:rPr>
          <w:rFonts w:cstheme="majorHAnsi"/>
          <w:lang w:val="en-US"/>
        </w:rPr>
        <w:t xml:space="preserve"> lower prevalence of infection. The relationship between the prevalence and the species diversity index shows a decreasing trend. At the site-scale, fish communities are slightly to moderately diverse (Simpson’s diversity index between 0 and 0.64) indicating the dominance of some species</w:t>
      </w:r>
      <w:r w:rsidR="001D7212">
        <w:rPr>
          <w:rFonts w:cstheme="majorHAnsi"/>
          <w:lang w:val="en-US"/>
        </w:rPr>
        <w:t xml:space="preserve">, </w:t>
      </w:r>
      <w:commentRangeStart w:id="67"/>
      <w:r w:rsidR="001D7212">
        <w:rPr>
          <w:rFonts w:cstheme="majorHAnsi"/>
          <w:lang w:val="en-US"/>
        </w:rPr>
        <w:t>namely…</w:t>
      </w:r>
      <w:commentRangeEnd w:id="67"/>
      <w:r w:rsidR="001D7212">
        <w:rPr>
          <w:rStyle w:val="Marquedecommentaire"/>
        </w:rPr>
        <w:commentReference w:id="67"/>
      </w:r>
      <w:r>
        <w:rPr>
          <w:rFonts w:cstheme="majorHAnsi"/>
          <w:lang w:val="en-US"/>
        </w:rPr>
        <w:t>.</w:t>
      </w:r>
      <w:del w:id="68" w:author="Binning Sandra Ann" w:date="2024-03-13T09:12:00Z">
        <w:r w:rsidDel="001D7212">
          <w:rPr>
            <w:rFonts w:cstheme="majorHAnsi"/>
            <w:lang w:val="en-US"/>
          </w:rPr>
          <w:delText xml:space="preserve"> Since cyprinids were not differentiated, it is hard to unravel who is the most dominant species based on the transect method data.</w:delText>
        </w:r>
      </w:del>
      <w:r>
        <w:rPr>
          <w:rFonts w:cstheme="majorHAnsi"/>
          <w:lang w:val="en-US"/>
        </w:rPr>
        <w:t xml:space="preserve"> </w:t>
      </w:r>
    </w:p>
    <w:p w14:paraId="5CEA804A" w14:textId="77777777" w:rsidR="005C08E1" w:rsidRDefault="005C08E1" w:rsidP="005C08E1">
      <w:pPr>
        <w:spacing w:line="360" w:lineRule="auto"/>
        <w:ind w:firstLine="360"/>
        <w:jc w:val="both"/>
        <w:rPr>
          <w:rFonts w:cstheme="majorHAnsi"/>
          <w:lang w:val="en-US"/>
        </w:rPr>
      </w:pPr>
    </w:p>
    <w:p w14:paraId="18D94FB0" w14:textId="77777777" w:rsidR="005C08E1" w:rsidRDefault="005C08E1" w:rsidP="005C08E1">
      <w:pPr>
        <w:spacing w:line="360" w:lineRule="auto"/>
        <w:ind w:firstLine="360"/>
        <w:jc w:val="both"/>
        <w:rPr>
          <w:rFonts w:cstheme="majorHAnsi"/>
          <w:lang w:val="en-US"/>
        </w:rPr>
      </w:pPr>
    </w:p>
    <w:p w14:paraId="63D2CA9B" w14:textId="77777777" w:rsidR="005C08E1" w:rsidRDefault="005C08E1" w:rsidP="005C08E1">
      <w:pPr>
        <w:spacing w:line="360" w:lineRule="auto"/>
        <w:ind w:firstLine="360"/>
        <w:jc w:val="both"/>
        <w:rPr>
          <w:rFonts w:cstheme="majorHAnsi"/>
          <w:noProof/>
          <w:lang w:val="en-US"/>
        </w:rPr>
      </w:pPr>
    </w:p>
    <w:p w14:paraId="28B39AF0" w14:textId="77777777" w:rsidR="005C08E1" w:rsidRDefault="005C08E1" w:rsidP="005C08E1">
      <w:pPr>
        <w:spacing w:line="360" w:lineRule="auto"/>
        <w:jc w:val="both"/>
        <w:rPr>
          <w:rFonts w:cstheme="majorHAnsi"/>
          <w:b/>
          <w:bCs/>
          <w:i/>
          <w:iCs/>
          <w:lang w:val="en-US"/>
        </w:rPr>
        <w:sectPr w:rsidR="005C08E1" w:rsidSect="00B649C7">
          <w:type w:val="continuous"/>
          <w:pgSz w:w="12240" w:h="15840"/>
          <w:pgMar w:top="1418" w:right="1418" w:bottom="1418" w:left="1418" w:header="709" w:footer="709" w:gutter="0"/>
          <w:lnNumType w:countBy="1" w:restart="continuous"/>
          <w:cols w:space="708"/>
          <w:docGrid w:linePitch="360"/>
        </w:sectPr>
      </w:pPr>
    </w:p>
    <w:p w14:paraId="0D4BC1FB" w14:textId="77777777" w:rsidR="005C08E1" w:rsidRDefault="005C08E1" w:rsidP="005C08E1">
      <w:pPr>
        <w:spacing w:line="360" w:lineRule="auto"/>
        <w:ind w:firstLine="708"/>
        <w:jc w:val="both"/>
        <w:rPr>
          <w:rFonts w:cstheme="majorHAnsi"/>
          <w:color w:val="000000" w:themeColor="text1"/>
          <w:lang w:val="en-US"/>
        </w:rPr>
      </w:pPr>
    </w:p>
    <w:p w14:paraId="2E5D7707" w14:textId="77777777" w:rsidR="005C08E1" w:rsidRDefault="005C08E1" w:rsidP="005C08E1">
      <w:pPr>
        <w:spacing w:line="360" w:lineRule="auto"/>
        <w:ind w:firstLine="708"/>
        <w:jc w:val="both"/>
        <w:rPr>
          <w:rFonts w:cstheme="majorHAnsi"/>
          <w:color w:val="000000" w:themeColor="text1"/>
          <w:lang w:val="en-US"/>
        </w:rPr>
      </w:pPr>
    </w:p>
    <w:p w14:paraId="52AC0DE6" w14:textId="77777777" w:rsidR="005C08E1" w:rsidRDefault="005C08E1" w:rsidP="005C08E1">
      <w:pPr>
        <w:spacing w:line="360" w:lineRule="auto"/>
        <w:ind w:firstLine="708"/>
        <w:jc w:val="both"/>
        <w:rPr>
          <w:rFonts w:cstheme="majorHAnsi"/>
          <w:color w:val="000000" w:themeColor="text1"/>
          <w:lang w:val="en-US"/>
        </w:rPr>
      </w:pPr>
    </w:p>
    <w:p w14:paraId="2D9E1FE6" w14:textId="77777777" w:rsidR="005C08E1" w:rsidRDefault="005C08E1" w:rsidP="005C08E1">
      <w:pPr>
        <w:spacing w:line="360" w:lineRule="auto"/>
        <w:ind w:firstLine="708"/>
        <w:jc w:val="both"/>
        <w:rPr>
          <w:rFonts w:cstheme="majorHAnsi"/>
          <w:color w:val="000000" w:themeColor="text1"/>
          <w:lang w:val="en-US"/>
        </w:rPr>
      </w:pPr>
      <w:r>
        <w:rPr>
          <w:rFonts w:cstheme="majorHAnsi"/>
          <w:noProof/>
          <w:lang w:val="en-US"/>
        </w:rPr>
        <mc:AlternateContent>
          <mc:Choice Requires="wpg">
            <w:drawing>
              <wp:anchor distT="0" distB="0" distL="114300" distR="114300" simplePos="0" relativeHeight="251662336" behindDoc="0" locked="0" layoutInCell="1" allowOverlap="1" wp14:anchorId="46DE9453" wp14:editId="63ECFF74">
                <wp:simplePos x="0" y="0"/>
                <wp:positionH relativeFrom="column">
                  <wp:posOffset>-108585</wp:posOffset>
                </wp:positionH>
                <wp:positionV relativeFrom="paragraph">
                  <wp:posOffset>6985</wp:posOffset>
                </wp:positionV>
                <wp:extent cx="6148070" cy="5715000"/>
                <wp:effectExtent l="0" t="0" r="0" b="0"/>
                <wp:wrapNone/>
                <wp:docPr id="1517244554" name="Groupe 4"/>
                <wp:cNvGraphicFramePr/>
                <a:graphic xmlns:a="http://schemas.openxmlformats.org/drawingml/2006/main">
                  <a:graphicData uri="http://schemas.microsoft.com/office/word/2010/wordprocessingGroup">
                    <wpg:wgp>
                      <wpg:cNvGrpSpPr/>
                      <wpg:grpSpPr>
                        <a:xfrm>
                          <a:off x="0" y="0"/>
                          <a:ext cx="6148070" cy="5715000"/>
                          <a:chOff x="369913" y="-398608"/>
                          <a:chExt cx="6149283" cy="5716010"/>
                        </a:xfrm>
                      </wpg:grpSpPr>
                      <wps:wsp>
                        <wps:cNvPr id="284427213" name="Zone de texte 1"/>
                        <wps:cNvSpPr txBox="1"/>
                        <wps:spPr>
                          <a:xfrm>
                            <a:off x="369913" y="3602902"/>
                            <a:ext cx="6148808" cy="1714500"/>
                          </a:xfrm>
                          <a:prstGeom prst="rect">
                            <a:avLst/>
                          </a:prstGeom>
                          <a:solidFill>
                            <a:schemeClr val="lt1"/>
                          </a:solidFill>
                          <a:ln w="6350">
                            <a:noFill/>
                          </a:ln>
                        </wps:spPr>
                        <wps:txbx>
                          <w:txbxContent>
                            <w:p w14:paraId="7773C762" w14:textId="2403BD4A" w:rsidR="000C0DA6" w:rsidRPr="003F5A8F" w:rsidRDefault="000C0DA6" w:rsidP="005C08E1">
                              <w:pPr>
                                <w:pStyle w:val="Style1"/>
                                <w:ind w:left="12" w:hanging="12"/>
                              </w:pPr>
                              <w:bookmarkStart w:id="69" w:name="_Toc159488135"/>
                              <w:r w:rsidRPr="003F5A8F">
                                <w:t xml:space="preserve">Figure </w:t>
                              </w:r>
                              <w:r>
                                <w:t>5</w:t>
                              </w:r>
                              <w:r w:rsidRPr="003F5A8F">
                                <w:t>.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pH. (D) Conductivity. (E) Dissolved oxygen. (F) TN:TP ratio. (G) Macrophyte coverage. (H) Area:Perimeter ratio. (I) Perimeter. (J) Fish abundance. (K) Non-host abundance. (L) Simpson’s Diversity Index. Area:Perimeter ration and Perimeter are lake attributes while other parameter are site-scale measurements.</w:t>
                              </w:r>
                              <w:bookmarkEnd w:id="6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47820016" name="Imag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412463" y="-398608"/>
                            <a:ext cx="6106733" cy="379954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DE9453" id="Groupe 4" o:spid="_x0000_s1038" style="position:absolute;left:0;text-align:left;margin-left:-8.55pt;margin-top:.55pt;width:484.1pt;height:450pt;z-index:251662336;mso-width-relative:margin;mso-height-relative:margin" coordorigin="3699,-3986" coordsize="61492,5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">
                <v:shape id="Zone de texte 1" o:spid="_x0000_s1039" type="#_x0000_t202" style="position:absolute;left:3699;top:36029;width:61488;height:17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" fillcolor="white [3201]" stroked="f" strokeweight=".5pt">
                  <v:textbox>
                    <w:txbxContent>
                      <w:p w14:paraId="7773C762" w14:textId="2403BD4A" w:rsidR="000C0DA6" w:rsidRPr="003F5A8F" w:rsidRDefault="000C0DA6" w:rsidP="005C08E1">
                        <w:pPr>
                          <w:pStyle w:val="Style1"/>
                          <w:ind w:left="12" w:hanging="12"/>
                        </w:pPr>
                        <w:bookmarkStart w:id="415" w:name="_Toc159488135"/>
                        <w:r w:rsidRPr="003F5A8F">
                          <w:t xml:space="preserve">Figure </w:t>
                        </w:r>
                        <w:r>
                          <w:t>5</w:t>
                        </w:r>
                        <w:r w:rsidRPr="003F5A8F">
                          <w:t>.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pH. (D) Conductivity. (E) Dissolved oxygen. (F) TN:TP ratio. (G) Macrophyte coverage. (H) Area:Perimeter ratio. (I) Perimeter. (J) Fish abundance. (K) Non-host abundance. (L) Simpson’s Diversity Index. Area:Perimeter ration and Perimeter are lake attributes while other parameter are site-scale measurements.</w:t>
                        </w:r>
                        <w:bookmarkEnd w:id="415"/>
                      </w:p>
                    </w:txbxContent>
                  </v:textbox>
                </v:shape>
                <v:shape id="Image 1" o:spid="_x0000_s1040" type="#_x0000_t75" style="position:absolute;left:4124;top:-3986;width:61067;height:3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">
                  <v:imagedata r:id="rId21" o:title=""/>
                </v:shape>
              </v:group>
            </w:pict>
          </mc:Fallback>
        </mc:AlternateContent>
      </w:r>
    </w:p>
    <w:p w14:paraId="263A9140" w14:textId="77777777" w:rsidR="005C08E1" w:rsidRDefault="005C08E1" w:rsidP="005C08E1">
      <w:pPr>
        <w:spacing w:line="360" w:lineRule="auto"/>
        <w:ind w:firstLine="708"/>
        <w:jc w:val="both"/>
        <w:rPr>
          <w:rFonts w:cstheme="majorHAnsi"/>
          <w:color w:val="000000" w:themeColor="text1"/>
          <w:lang w:val="en-US"/>
        </w:rPr>
      </w:pPr>
    </w:p>
    <w:p w14:paraId="2FE2FDCC" w14:textId="77777777" w:rsidR="005C08E1" w:rsidRDefault="005C08E1" w:rsidP="005C08E1">
      <w:pPr>
        <w:spacing w:line="360" w:lineRule="auto"/>
        <w:ind w:firstLine="708"/>
        <w:jc w:val="both"/>
        <w:rPr>
          <w:rFonts w:cstheme="majorHAnsi"/>
          <w:color w:val="000000" w:themeColor="text1"/>
          <w:lang w:val="en-US"/>
        </w:rPr>
      </w:pPr>
    </w:p>
    <w:p w14:paraId="322F41C5" w14:textId="77777777" w:rsidR="005C08E1" w:rsidRDefault="005C08E1" w:rsidP="005C08E1">
      <w:pPr>
        <w:spacing w:line="360" w:lineRule="auto"/>
        <w:ind w:firstLine="708"/>
        <w:jc w:val="both"/>
        <w:rPr>
          <w:rFonts w:cstheme="majorHAnsi"/>
          <w:color w:val="000000" w:themeColor="text1"/>
          <w:lang w:val="en-US"/>
        </w:rPr>
      </w:pPr>
    </w:p>
    <w:p w14:paraId="59FAE10E" w14:textId="77777777" w:rsidR="005C08E1" w:rsidRDefault="005C08E1" w:rsidP="005C08E1">
      <w:pPr>
        <w:spacing w:line="360" w:lineRule="auto"/>
        <w:ind w:firstLine="708"/>
        <w:jc w:val="both"/>
        <w:rPr>
          <w:rFonts w:cstheme="majorHAnsi"/>
          <w:color w:val="000000" w:themeColor="text1"/>
          <w:lang w:val="en-US"/>
        </w:rPr>
      </w:pPr>
    </w:p>
    <w:p w14:paraId="0898C2A9" w14:textId="77777777" w:rsidR="005C08E1" w:rsidRDefault="005C08E1" w:rsidP="005C08E1">
      <w:pPr>
        <w:spacing w:line="360" w:lineRule="auto"/>
        <w:ind w:firstLine="708"/>
        <w:jc w:val="both"/>
        <w:rPr>
          <w:rFonts w:cstheme="majorHAnsi"/>
          <w:color w:val="000000" w:themeColor="text1"/>
          <w:lang w:val="en-US"/>
        </w:rPr>
      </w:pPr>
    </w:p>
    <w:p w14:paraId="67708870" w14:textId="77777777" w:rsidR="005C08E1" w:rsidRDefault="005C08E1" w:rsidP="005C08E1">
      <w:pPr>
        <w:spacing w:line="360" w:lineRule="auto"/>
        <w:ind w:firstLine="708"/>
        <w:jc w:val="both"/>
        <w:rPr>
          <w:rFonts w:cstheme="majorHAnsi"/>
          <w:color w:val="000000" w:themeColor="text1"/>
          <w:lang w:val="en-US"/>
        </w:rPr>
      </w:pPr>
    </w:p>
    <w:p w14:paraId="632F0F9F" w14:textId="77777777" w:rsidR="005C08E1" w:rsidRDefault="005C08E1" w:rsidP="005C08E1">
      <w:pPr>
        <w:spacing w:line="360" w:lineRule="auto"/>
        <w:ind w:firstLine="708"/>
        <w:jc w:val="both"/>
        <w:rPr>
          <w:rFonts w:cstheme="majorHAnsi"/>
          <w:color w:val="000000" w:themeColor="text1"/>
          <w:lang w:val="en-US"/>
        </w:rPr>
      </w:pPr>
    </w:p>
    <w:p w14:paraId="1F7725EC" w14:textId="77777777" w:rsidR="005C08E1" w:rsidRDefault="005C08E1" w:rsidP="005C08E1">
      <w:pPr>
        <w:spacing w:line="360" w:lineRule="auto"/>
        <w:ind w:firstLine="708"/>
        <w:jc w:val="both"/>
        <w:rPr>
          <w:rFonts w:cstheme="majorHAnsi"/>
          <w:color w:val="000000" w:themeColor="text1"/>
          <w:lang w:val="en-US"/>
        </w:rPr>
      </w:pPr>
    </w:p>
    <w:p w14:paraId="38F69C70" w14:textId="77777777" w:rsidR="005C08E1" w:rsidRDefault="005C08E1" w:rsidP="005C08E1">
      <w:pPr>
        <w:spacing w:line="360" w:lineRule="auto"/>
        <w:ind w:firstLine="708"/>
        <w:jc w:val="both"/>
        <w:rPr>
          <w:rFonts w:cstheme="majorHAnsi"/>
          <w:color w:val="000000" w:themeColor="text1"/>
          <w:lang w:val="en-US"/>
        </w:rPr>
      </w:pPr>
    </w:p>
    <w:p w14:paraId="67DC3606" w14:textId="77777777" w:rsidR="005C08E1" w:rsidRDefault="005C08E1" w:rsidP="005C08E1">
      <w:pPr>
        <w:spacing w:line="360" w:lineRule="auto"/>
        <w:ind w:firstLine="708"/>
        <w:jc w:val="both"/>
        <w:rPr>
          <w:rFonts w:cstheme="majorHAnsi"/>
          <w:color w:val="000000" w:themeColor="text1"/>
          <w:lang w:val="en-US"/>
        </w:rPr>
      </w:pPr>
    </w:p>
    <w:p w14:paraId="06116D02" w14:textId="77777777" w:rsidR="005C08E1" w:rsidRDefault="005C08E1" w:rsidP="005C08E1">
      <w:pPr>
        <w:spacing w:line="360" w:lineRule="auto"/>
        <w:ind w:firstLine="708"/>
        <w:jc w:val="both"/>
        <w:rPr>
          <w:rFonts w:cstheme="majorHAnsi"/>
          <w:color w:val="000000" w:themeColor="text1"/>
          <w:lang w:val="en-US"/>
        </w:rPr>
      </w:pPr>
    </w:p>
    <w:p w14:paraId="658F9D9F" w14:textId="77777777" w:rsidR="005C08E1" w:rsidRDefault="005C08E1" w:rsidP="005C08E1">
      <w:pPr>
        <w:spacing w:line="360" w:lineRule="auto"/>
        <w:ind w:firstLine="708"/>
        <w:jc w:val="both"/>
        <w:rPr>
          <w:rFonts w:cstheme="majorHAnsi"/>
          <w:color w:val="000000" w:themeColor="text1"/>
          <w:lang w:val="en-US"/>
        </w:rPr>
      </w:pPr>
    </w:p>
    <w:p w14:paraId="519EC9EE" w14:textId="77777777" w:rsidR="005C08E1" w:rsidRDefault="005C08E1" w:rsidP="005C08E1">
      <w:pPr>
        <w:spacing w:line="360" w:lineRule="auto"/>
        <w:ind w:firstLine="708"/>
        <w:jc w:val="both"/>
        <w:rPr>
          <w:rFonts w:cstheme="majorHAnsi"/>
          <w:color w:val="000000" w:themeColor="text1"/>
          <w:lang w:val="en-US"/>
        </w:rPr>
      </w:pPr>
    </w:p>
    <w:p w14:paraId="53B5A240" w14:textId="77777777" w:rsidR="005C08E1" w:rsidRDefault="005C08E1" w:rsidP="005C08E1">
      <w:pPr>
        <w:spacing w:line="360" w:lineRule="auto"/>
        <w:ind w:firstLine="708"/>
        <w:jc w:val="both"/>
        <w:rPr>
          <w:rFonts w:cstheme="majorHAnsi"/>
          <w:color w:val="000000" w:themeColor="text1"/>
          <w:lang w:val="en-US"/>
        </w:rPr>
      </w:pPr>
    </w:p>
    <w:p w14:paraId="7A1E5593" w14:textId="77777777" w:rsidR="005C08E1" w:rsidRDefault="005C08E1" w:rsidP="005C08E1">
      <w:pPr>
        <w:spacing w:line="360" w:lineRule="auto"/>
        <w:ind w:firstLine="708"/>
        <w:jc w:val="both"/>
        <w:rPr>
          <w:rFonts w:cstheme="majorHAnsi"/>
          <w:color w:val="000000" w:themeColor="text1"/>
          <w:lang w:val="en-US"/>
        </w:rPr>
      </w:pPr>
    </w:p>
    <w:p w14:paraId="78C5F0EB" w14:textId="77777777" w:rsidR="005C08E1" w:rsidRDefault="005C08E1" w:rsidP="005C08E1">
      <w:pPr>
        <w:spacing w:line="360" w:lineRule="auto"/>
        <w:ind w:firstLine="708"/>
        <w:jc w:val="both"/>
        <w:rPr>
          <w:rFonts w:cstheme="majorHAnsi"/>
          <w:color w:val="000000" w:themeColor="text1"/>
          <w:lang w:val="en-US"/>
        </w:rPr>
      </w:pPr>
    </w:p>
    <w:p w14:paraId="5CB865A0" w14:textId="77777777" w:rsidR="005C08E1" w:rsidRDefault="005C08E1" w:rsidP="005C08E1">
      <w:pPr>
        <w:spacing w:line="360" w:lineRule="auto"/>
        <w:ind w:firstLine="708"/>
        <w:jc w:val="both"/>
        <w:rPr>
          <w:rFonts w:cstheme="majorHAnsi"/>
          <w:color w:val="000000" w:themeColor="text1"/>
          <w:lang w:val="en-US"/>
        </w:rPr>
      </w:pPr>
    </w:p>
    <w:p w14:paraId="291F8783" w14:textId="77777777" w:rsidR="005C08E1" w:rsidRDefault="005C08E1" w:rsidP="005C08E1">
      <w:pPr>
        <w:rPr>
          <w:rFonts w:cstheme="majorHAnsi"/>
          <w:lang w:val="en-US"/>
        </w:rPr>
      </w:pPr>
    </w:p>
    <w:p w14:paraId="399E8502" w14:textId="77777777" w:rsidR="005C08E1" w:rsidRDefault="005C08E1" w:rsidP="005C08E1">
      <w:pPr>
        <w:rPr>
          <w:rFonts w:cstheme="majorHAnsi"/>
          <w:lang w:val="en-US"/>
        </w:rPr>
      </w:pPr>
    </w:p>
    <w:p w14:paraId="11615E18" w14:textId="77777777" w:rsidR="005C08E1" w:rsidRDefault="005C08E1" w:rsidP="005C08E1">
      <w:pPr>
        <w:rPr>
          <w:rFonts w:cstheme="majorHAnsi"/>
          <w:lang w:val="en-US"/>
        </w:rPr>
      </w:pPr>
    </w:p>
    <w:p w14:paraId="5F637351" w14:textId="77777777" w:rsidR="005C08E1" w:rsidRDefault="005C08E1" w:rsidP="005C08E1">
      <w:pPr>
        <w:rPr>
          <w:rFonts w:cstheme="majorHAnsi"/>
          <w:lang w:val="en-US"/>
        </w:rPr>
      </w:pPr>
    </w:p>
    <w:p w14:paraId="054BD7E6" w14:textId="77777777" w:rsidR="005C08E1" w:rsidRDefault="005C08E1" w:rsidP="005C08E1">
      <w:pPr>
        <w:rPr>
          <w:rFonts w:cstheme="majorHAnsi"/>
          <w:lang w:val="en-US"/>
        </w:rPr>
      </w:pPr>
    </w:p>
    <w:p w14:paraId="49A6547E" w14:textId="773FB092" w:rsidR="005C08E1" w:rsidRPr="007B035A" w:rsidRDefault="005C08E1" w:rsidP="005C08E1">
      <w:pPr>
        <w:pStyle w:val="Titre2"/>
      </w:pPr>
      <w:bookmarkStart w:id="70" w:name="_Toc159491684"/>
      <w:r w:rsidRPr="007B035A">
        <w:t>4</w:t>
      </w:r>
      <w:r>
        <w:t xml:space="preserve"> |</w:t>
      </w:r>
      <w:r w:rsidRPr="007B035A">
        <w:t xml:space="preserve"> Discussion</w:t>
      </w:r>
      <w:bookmarkEnd w:id="70"/>
    </w:p>
    <w:p w14:paraId="0D04399F" w14:textId="77777777" w:rsidR="005C08E1" w:rsidRDefault="005C08E1" w:rsidP="005C08E1">
      <w:pPr>
        <w:spacing w:line="360" w:lineRule="auto"/>
        <w:jc w:val="both"/>
        <w:rPr>
          <w:rFonts w:cstheme="majorHAnsi"/>
          <w:b/>
          <w:bCs/>
          <w:lang w:val="en-US"/>
        </w:rPr>
      </w:pPr>
    </w:p>
    <w:p w14:paraId="7623460D" w14:textId="4D53DFD8" w:rsidR="005C08E1" w:rsidRPr="00A23017" w:rsidRDefault="005C08E1" w:rsidP="005C08E1">
      <w:pPr>
        <w:spacing w:line="360" w:lineRule="auto"/>
        <w:ind w:firstLine="708"/>
        <w:jc w:val="both"/>
        <w:rPr>
          <w:rFonts w:cstheme="majorHAnsi"/>
          <w:lang w:val="en-US"/>
        </w:rPr>
      </w:pPr>
      <w:r>
        <w:rPr>
          <w:rFonts w:cstheme="majorHAnsi"/>
          <w:lang w:val="en-US"/>
        </w:rPr>
        <w:lastRenderedPageBreak/>
        <w:t>Our main goal was to investigate the context-dependencies of prevalence estimates in</w:t>
      </w:r>
      <w:r w:rsidR="00673E7D">
        <w:rPr>
          <w:rFonts w:cstheme="majorHAnsi"/>
          <w:lang w:val="en-US"/>
        </w:rPr>
        <w:t xml:space="preserve"> freshwater</w:t>
      </w:r>
      <w:r>
        <w:rPr>
          <w:rFonts w:cstheme="majorHAnsi"/>
          <w:lang w:val="en-US"/>
        </w:rPr>
        <w:t xml:space="preserve"> fish communities across multiple spatial scales using data on the black spot disease. This approach allowed us to </w:t>
      </w:r>
      <w:r w:rsidR="00673E7D">
        <w:rPr>
          <w:rFonts w:cstheme="majorHAnsi"/>
          <w:lang w:val="en-US"/>
        </w:rPr>
        <w:t>investigate</w:t>
      </w:r>
      <w:r>
        <w:rPr>
          <w:rFonts w:cstheme="majorHAnsi"/>
          <w:lang w:val="en-US"/>
        </w:rPr>
        <w:t xml:space="preserve"> spatial patterns of infection, sampling effort effect, sampling methods bias and, environmental predictors of the prevalence of infection in fish communities.</w:t>
      </w:r>
    </w:p>
    <w:p w14:paraId="424350E4" w14:textId="77777777" w:rsidR="005C08E1" w:rsidRDefault="005C08E1" w:rsidP="005C08E1">
      <w:pPr>
        <w:spacing w:line="360" w:lineRule="auto"/>
        <w:ind w:firstLine="708"/>
        <w:jc w:val="both"/>
        <w:rPr>
          <w:rFonts w:cstheme="majorHAnsi"/>
          <w:lang w:val="en-US"/>
        </w:rPr>
      </w:pPr>
      <w:r>
        <w:rPr>
          <w:rFonts w:cstheme="majorHAnsi"/>
          <w:lang w:val="en-US"/>
        </w:rPr>
        <w:t xml:space="preserve">Despite that fish hosts have been the focus of many empirical studies on aquatic parasites, sampling design and methods bias are not usually discussed although they can induce substantial differences in measurements derived from wildlife samples </w:t>
      </w:r>
      <w:r>
        <w:rPr>
          <w:rFonts w:cstheme="majorHAnsi"/>
          <w:lang w:val="en-US"/>
        </w:rPr>
        <w:fldChar w:fldCharType="begin"/>
      </w:r>
      <w:r>
        <w:rPr>
          <w:rFonts w:cstheme="majorHAnsi"/>
          <w:lang w:val="en-US"/>
        </w:rPr>
        <w:instrText xml:space="preserve"> ADDIN ZOTERO_ITEM CSL_CITATION {"citationID":"jRMzZGNd","properties":{"formattedCitation":"(Biro &amp; Dingemanse, 2009)","plainCitation":"(Biro &amp; Dingemanse, 2009)","noteIndex":0},"citationItems":[{"id":7689,"uris":["http://zotero.org/groups/2585270/items/4XNJYCJW"],"itemData":{"id":7689,"type":"article-journal","container-title":"Trends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J."}],"issued":{"date-parts":[["2009",2,1]]}}}],"schema":"https://github.com/citation-style-language/schema/raw/master/csl-citation.json"} </w:instrText>
      </w:r>
      <w:r>
        <w:rPr>
          <w:rFonts w:cstheme="majorHAnsi"/>
          <w:lang w:val="en-US"/>
        </w:rPr>
        <w:fldChar w:fldCharType="separate"/>
      </w:r>
      <w:r>
        <w:rPr>
          <w:rFonts w:cstheme="majorHAnsi"/>
          <w:noProof/>
          <w:lang w:val="en-US"/>
        </w:rPr>
        <w:t>(Biro &amp; Dingemanse, 2009)</w:t>
      </w:r>
      <w:r>
        <w:rPr>
          <w:rFonts w:cstheme="majorHAnsi"/>
          <w:lang w:val="en-US"/>
        </w:rPr>
        <w:fldChar w:fldCharType="end"/>
      </w:r>
      <w:r>
        <w:rPr>
          <w:rFonts w:cstheme="majorHAnsi"/>
          <w:lang w:val="en-US"/>
        </w:rPr>
        <w:t xml:space="preserve">. For example, </w:t>
      </w:r>
      <w:r>
        <w:rPr>
          <w:rFonts w:cstheme="majorHAnsi"/>
          <w:lang w:val="en-US"/>
        </w:rPr>
        <w:fldChar w:fldCharType="begin"/>
      </w:r>
      <w:r>
        <w:rPr>
          <w:rFonts w:cstheme="majorHAnsi"/>
          <w:lang w:val="en-US"/>
        </w:rPr>
        <w:instrText xml:space="preserve"> ADDIN ZOTERO_ITEM CSL_CITATION {"citationID":"qEqkP21n","properties":{"formattedCitation":"(Wilson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lang w:val="en-US"/>
        </w:rPr>
        <w:t>Wilson et al. (1993)</w:t>
      </w:r>
      <w:r>
        <w:rPr>
          <w:rFonts w:cstheme="majorHAnsi"/>
          <w:lang w:val="en-US"/>
        </w:rPr>
        <w:fldChar w:fldCharType="end"/>
      </w:r>
      <w:r>
        <w:rPr>
          <w:rFonts w:cstheme="majorHAnsi"/>
          <w:lang w:val="en-US"/>
        </w:rPr>
        <w:t xml:space="preserve"> reported difference in parasite infection in pumpkinseed sunfish  (</w:t>
      </w:r>
      <w:r w:rsidRPr="00831119">
        <w:rPr>
          <w:rFonts w:cstheme="majorHAnsi"/>
          <w:i/>
          <w:iCs/>
          <w:lang w:val="en-US"/>
        </w:rPr>
        <w:t>Lepomis gib</w:t>
      </w:r>
      <w:r>
        <w:rPr>
          <w:rFonts w:cstheme="majorHAnsi"/>
          <w:i/>
          <w:iCs/>
          <w:lang w:val="en-US"/>
        </w:rPr>
        <w:t>b</w:t>
      </w:r>
      <w:r w:rsidRPr="00831119">
        <w:rPr>
          <w:rFonts w:cstheme="majorHAnsi"/>
          <w:i/>
          <w:iCs/>
          <w:lang w:val="en-US"/>
        </w:rPr>
        <w:t>osus</w:t>
      </w:r>
      <w:r>
        <w:rPr>
          <w:rFonts w:cstheme="majorHAnsi"/>
          <w:lang w:val="en-US"/>
        </w:rPr>
        <w:t xml:space="preserve">) caught by two different fishing methods. They mentioned that black spots were twice as abundant in trapped fish against seined fish, and white grubs twice as abundant in seined fish, indicating method-induced bias in the infection estimates derived for fish samples. Our findings showed prevalence estimate variations between sampling methods up to 16.4% at landscape-scale </w:t>
      </w:r>
      <w:r w:rsidRPr="005C08E1">
        <w:rPr>
          <w:rFonts w:cstheme="majorHAnsi"/>
          <w:color w:val="000000" w:themeColor="text1"/>
          <w:lang w:val="en-US"/>
        </w:rPr>
        <w:t xml:space="preserve">(Table S12) and 46.7% at lake-scale (Table S13). These </w:t>
      </w:r>
      <w:r>
        <w:rPr>
          <w:rFonts w:cstheme="majorHAnsi"/>
          <w:lang w:val="en-US"/>
        </w:rPr>
        <w:t xml:space="preserve">results suggest substantial method-induced bias in the measurement of community-level infection prevalence. However, while transects measured the highest and minnow traps the lowest prevalence at landscape-scale, this tendency was not maintained at-lake-scale. </w:t>
      </w:r>
    </w:p>
    <w:p w14:paraId="2B831186" w14:textId="77777777" w:rsidR="005C08E1" w:rsidRDefault="005C08E1" w:rsidP="005C08E1">
      <w:pPr>
        <w:spacing w:line="360" w:lineRule="auto"/>
        <w:jc w:val="both"/>
        <w:rPr>
          <w:rFonts w:cstheme="majorHAnsi"/>
          <w:lang w:val="en-US"/>
        </w:rPr>
      </w:pPr>
    </w:p>
    <w:p w14:paraId="5E43FB39" w14:textId="77777777" w:rsidR="005C08E1" w:rsidRDefault="005C08E1" w:rsidP="005C08E1">
      <w:pPr>
        <w:spacing w:line="360" w:lineRule="auto"/>
        <w:ind w:firstLine="708"/>
        <w:jc w:val="both"/>
        <w:rPr>
          <w:rFonts w:cstheme="majorHAnsi"/>
          <w:lang w:val="en-US"/>
        </w:rPr>
      </w:pPr>
      <w:r>
        <w:rPr>
          <w:rFonts w:cstheme="majorHAnsi"/>
          <w:lang w:val="en-US"/>
        </w:rPr>
        <w:t xml:space="preserve">Sampling wildlife is challenging, and all methods come with their load of advantages and inconveniences. While fishing methods require a more extensive sampling than field observations (they sample fewer individuals), assessments of infection are accurate and precise because the observer can take the necessary time to inspect fish individuals. Minnow traps are typically selective on active, bold and curious behavior because fish must enter voluntarily in the trap </w:t>
      </w:r>
      <w:r>
        <w:rPr>
          <w:rFonts w:cstheme="majorHAnsi"/>
          <w:lang w:val="en-US"/>
        </w:rPr>
        <w:fldChar w:fldCharType="begin"/>
      </w:r>
      <w:r>
        <w:rPr>
          <w:rFonts w:cstheme="majorHAnsi"/>
          <w:lang w:val="en-US"/>
        </w:rPr>
        <w:instrText xml:space="preserve"> ADDIN ZOTERO_ITEM CSL_CITATION {"citationID":"i58kpxe1","properties":{"formattedCitation":"(Biro et al., 2006; Wilson et al., 1993)","plainCitation":"(Biro et al., 2006; Wilson et al., 1993)","noteIndex":0},"citationItems":[{"id":10426,"uris":["http://zotero.org/groups/2585270/items/JZQKWJKI"],"itemData":{"id":10426,"type":"article-journal","abstract":"1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lang w:val="en-US"/>
        </w:rPr>
        <w:t>(Biro et al., 2006; Wilson et al., 1993)</w:t>
      </w:r>
      <w:r>
        <w:rPr>
          <w:rFonts w:cstheme="majorHAnsi"/>
          <w:lang w:val="en-US"/>
        </w:rPr>
        <w:fldChar w:fldCharType="end"/>
      </w:r>
      <w:r>
        <w:rPr>
          <w:rFonts w:cstheme="majorHAnsi"/>
          <w:lang w:val="en-US"/>
        </w:rPr>
        <w:t xml:space="preserve">. Besides, individual variations in behavior often lead to variation in infection risk </w:t>
      </w:r>
      <w:r>
        <w:rPr>
          <w:rFonts w:cstheme="majorHAnsi"/>
          <w:lang w:val="en-US"/>
        </w:rPr>
        <w:fldChar w:fldCharType="begin"/>
      </w:r>
      <w:r>
        <w:rPr>
          <w:rFonts w:cstheme="majorHAnsi"/>
          <w:lang w:val="en-US"/>
        </w:rPr>
        <w:instrText xml:space="preserve"> ADDIN ZOTERO_ITEM CSL_CITATION {"citationID":"4hsCUD56","properties":{"formattedCitation":"(Hart, 1990)","plainCitation":"(Hart, 1990)","noteIndex":0},"citationItems":[{"id":10639,"uris":["http://zotero.org/groups/2585270/items/7J4I8PUY"],"itemData":{"id":10639,"type":"article-journal","abstract":"The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L."}],"issued":{"date-parts":[["1990",9,1]]}}}],"schema":"https://github.com/citation-style-language/schema/raw/master/csl-citation.json"} </w:instrText>
      </w:r>
      <w:r>
        <w:rPr>
          <w:rFonts w:cstheme="majorHAnsi"/>
          <w:lang w:val="en-US"/>
        </w:rPr>
        <w:fldChar w:fldCharType="separate"/>
      </w:r>
      <w:r>
        <w:rPr>
          <w:rFonts w:cstheme="majorHAnsi"/>
          <w:noProof/>
          <w:lang w:val="en-US"/>
        </w:rPr>
        <w:t>(Hart, 1990)</w:t>
      </w:r>
      <w:r>
        <w:rPr>
          <w:rFonts w:cstheme="majorHAnsi"/>
          <w:lang w:val="en-US"/>
        </w:rPr>
        <w:fldChar w:fldCharType="end"/>
      </w:r>
      <w:r>
        <w:rPr>
          <w:rFonts w:cstheme="majorHAnsi"/>
          <w:lang w:val="en-US"/>
        </w:rPr>
        <w:t xml:space="preserve"> leading to higher infection risk in active and bold individuals </w:t>
      </w:r>
      <w:r>
        <w:rPr>
          <w:rFonts w:cstheme="majorHAnsi"/>
          <w:lang w:val="en-US"/>
        </w:rPr>
        <w:fldChar w:fldCharType="begin"/>
      </w:r>
      <w:r>
        <w:rPr>
          <w:rFonts w:cstheme="majorHAnsi"/>
          <w:lang w:val="en-US"/>
        </w:rPr>
        <w:instrText xml:space="preserve"> ADDIN ZOTERO_ITEM CSL_CITATION {"citationID":"bji5ANZk","properties":{"formattedCitation":"(Boyer et al., 2010; Santicchia et al., 2019; Wilson et al., 1993)","plainCitation":"(Boyer et al., 2010; Santicchia et al., 2019; Wilson et al., 1993)","noteIndex":0},"citationItems":[{"id":10650,"uris":["http://zotero.org/groups/2585270/items/F8Y34VIF"],"itemData":{"id":10650,"type":"article-journal","abstract":"1. Although behaviours can contribute to the heterogeneity in parasite load among hosts, links between consistent individual differences in behaviour and parasitic infection have received little attention. We investigated the role of host activity and exploration on hard tick infestations of marked individuals in a population of Siberian chipmunks Tamias sibiricus introduced in a suburban French forest over 3 years. 2. Individual activity-exploration profiles were assessed from 106 hole-board tests on 73 individuals, and chipmunks’ trappability and trap diversity were used respectively as indices of their activity-exploration and space use on a sub-sample of 60 individuals. At each capture, we counted the total number of ticks per head of chipmunk. 3. We found significant and consistent individual differences in activity-exploration, trappability, trap diversity and tick load, and could estimate individual indices for these four variables, corrected for confounding effects of year, season, body mass and sex. 4. Using a path analysis, we found an indirect effect of activity-exploration on tick load: tick load increased with space use, which in turn was positively affected by trappability in the field. Trappability was itself positively related to activity-exploration in the hole board. Habitat type affected tick load, independently of behavioural traits. A second path model revealed a lack of either direct or indirect influence of tick loads on chipmunks’ personality and trappability. 5. Our results show that host personality-related patterns in space use can lead to a non-random parasite distribution among hosts.","container-title":"Journal of Animal Ecology","DOI":"10.1111/j.1365-2656.2010.01659.x","ISSN":"1365-2656","issue":"3","language":"en","license":"© 2010 The Authors. Journal compilation © 2010 British Ecological Society","note":"_eprint: https://onlinelibrary.wiley.com/doi/pdf/10.1111/j.1365-2656.2010.01659.x","page":"538-547","source":"Wiley Online Library","title":"Personality, space use and tick load in an introduced population of Siberian chipmunks Tamias sibiricus","volume":"79","author":[{"family":"Boyer","given":"Nelly"},{"family":"Réale","given":"Denis"},{"family":"Marmet","given":"Julie"},{"family":"Pisanu","given":"Benoît"},{"family":"Chapuis","given":"Jean-Louis"}],"issued":{"date-parts":[["2010"]]}}},{"id":10654,"uris":["http://zotero.org/groups/2585270/items/AD99Y2QF"],"itemData":{"id":10654,"type":"article-journal","abstract":"Individual variation in behaviour can contribute to the heterogeneous distribution of parasites among hosts for example by affecting the probability of encountering infective stages (larvae). Here, we investigated the relationship between host boldness/exploration tendency and gastro-intestinal helminth infection in invasive Eastern grey squirrels (Sciurus carolinensis). We used direct helminth counts, data rarely available in host-parasite studies that often used less reliable indirect estimates of infection. We predicted that bolder animals with a strong exploration tendency will have higher parasite load than shy, less explorative hosts. We examined two parameters of parasite infection: infection status and intensity of infection. Individual personality of 207 grey squirrels was assessed by capture-mark-recapture (CMR), calculating the trappability and trap diversity indices as estimates of boldness and exploration, respectively. Since both indices were strongly correlated, we used PCA to derive a single score (first component) which had a high value for bold, exploring animals. At the end of the study, 77 individuals were euthanized and gastro-intestinal helminths were identified and counted. Overall 73% of grey squirrels were infected by Strongyloides robustus with the intensity of infection varying from 1 to 86 worms (mean ± SE = 10.7 ± 2.1 helminths per host). We found that bolder, more explorative animals were more likely to be infected by S. robustus. However, host personality was not related to parasite intensity, which was instead positively associated with host body mass. Our results confirm that differences in personality-related host behaviour can influence the distribution of infections within host populations and stimulate further questions on whether such personality-parasite relationships may affect the invasion process.","container-title":"Mammalian Biology","DOI":"10.1016/j.mambio.2019.04.007","ISSN":"1618-1476","issue":"1","journalAbbreviation":"Mamm Biol","language":"en","page":"1-8","source":"Springer Link","title":"The price of being bold? Relationship between personality and endoparasitic infection in a tree squirrel","title-short":"The price of being bold?","volume":"97","author":[{"family":"Santicchia","given":"Francesca"},{"family":"Romeo","given":"Claudia"},{"family":"Ferrari","given":"Nicola"},{"family":"Matthysen","given":"Erik"},{"family":"Vanlauwe","given":"Laure"},{"family":"Wauters","given":"Lucas A."},{"family":"Martinoli","given":"Adriano"}],"issued":{"date-parts":[["2019",7,1]]}}},{"id":3411,"uris":["http://zotero.org/groups/2585270/items/KVMBMIUX"],"itemData":{"id":3411,"type":"article-journal","abstract":"The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lang w:val="en-US"/>
        </w:rPr>
        <w:t>(Boyer et al., 2010; Santicchia et al., 2019; Wilson et al., 1993)</w:t>
      </w:r>
      <w:r>
        <w:rPr>
          <w:rFonts w:cstheme="majorHAnsi"/>
          <w:lang w:val="en-US"/>
        </w:rPr>
        <w:fldChar w:fldCharType="end"/>
      </w:r>
      <w:r>
        <w:rPr>
          <w:rFonts w:cstheme="majorHAnsi"/>
          <w:lang w:val="en-US"/>
        </w:rPr>
        <w:t xml:space="preserve">. Conversely, parasite infection can alter host behavior including habitat use and risk taking </w:t>
      </w:r>
      <w:r>
        <w:rPr>
          <w:rFonts w:cstheme="majorHAnsi"/>
          <w:lang w:val="en-US"/>
        </w:rPr>
        <w:fldChar w:fldCharType="begin"/>
      </w:r>
      <w:r>
        <w:rPr>
          <w:rFonts w:cstheme="majorHAnsi"/>
          <w:lang w:val="en-US"/>
        </w:rPr>
        <w:instrText xml:space="preserve"> ADDIN ZOTERO_ITEM CSL_CITATION {"citationID":"EugvYggj","properties":{"formattedCitation":"(J. Moore, 2002)","plainCitation":"(J. Moore, 2002)","noteIndex":0},"citationItems":[{"id":10644,"uris":["http://zotero.org/groups/2585270/items/QEMRFS3F"],"itemData":{"id":10644,"type":"book","abstract":"When a parasite invades an ant, does the ant behave like other ants? Maybe not-and if it doesn't, who, if anyone, benefits from the altered behaviors? The parasite? The ant? Parasites and the Behavior of Animals shows that parasite-induced behavioral alterations are more common than we might realize, and it places these alterations in an evolutionary and ecological context. Emphasizing eukaryotic parasites, the book examines the adaptive nature of behavioral changes associated with parasitism, exploring the effects of these changes on parasite transmission, parasite avoidance, and the fitness of both host and parasite.The behavioral changes and their effects are not always straightforward. To the extent that virulence, for instance, is linked to parasite transmission, the evolutionary interests of parasite and host will diverge, and the current winner of the contest to maximize reproductive rates may not be clear, or, for that matter, inevitable. Nonetheless, by affecting susceptibility, host/parasite lifespan and fecundity, and transmission itself, host behavior influences parameters that are basic to our comprehension of how parasites invade host populations, and fundamentally, how parasites evolve. Such an understanding is important for a wide range of scientists, from ecologists and parasitologists to evolutionary, conservation and behavioral biologists: The behavioral alterations that parasites induce can subtly and profoundly affect the distribution and abundance of animals.","ISBN":"978-0-19-514653-0","language":"en","note":"Google-Books-ID: HXk8DwAAQBAJ","number-of-pages":"329","publisher":"Oxford University Press, USA","source":"Google Books","title":"Parasites and the Behavior of Animals","author":[{"family":"Moore","given":"Janice"}],"issued":{"date-parts":[["2002",1,31]]}}}],"schema":"https://github.com/citation-style-language/schema/raw/master/csl-citation.json"} </w:instrText>
      </w:r>
      <w:r>
        <w:rPr>
          <w:rFonts w:cstheme="majorHAnsi"/>
          <w:lang w:val="en-US"/>
        </w:rPr>
        <w:fldChar w:fldCharType="separate"/>
      </w:r>
      <w:r>
        <w:rPr>
          <w:rFonts w:cstheme="majorHAnsi"/>
          <w:noProof/>
          <w:lang w:val="en-US"/>
        </w:rPr>
        <w:t>(J. Moore, 2002)</w:t>
      </w:r>
      <w:r>
        <w:rPr>
          <w:rFonts w:cstheme="majorHAnsi"/>
          <w:lang w:val="en-US"/>
        </w:rPr>
        <w:fldChar w:fldCharType="end"/>
      </w:r>
      <w:r>
        <w:rPr>
          <w:rFonts w:cstheme="majorHAnsi"/>
          <w:lang w:val="en-US"/>
        </w:rPr>
        <w:t>, making them more vulnerable to “</w:t>
      </w:r>
      <w:proofErr w:type="spellStart"/>
      <w:r>
        <w:rPr>
          <w:rFonts w:cstheme="majorHAnsi"/>
          <w:lang w:val="en-US"/>
        </w:rPr>
        <w:t>trappability</w:t>
      </w:r>
      <w:proofErr w:type="spellEnd"/>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{"citationID":"Wg3tMBRw","properties":{"formattedCitation":"(Barber &amp; Dingemanse, 2010)","plainCitation":"(Barber &amp; Dingemanse, 2010)","noteIndex":0},"citationItems":[{"id":10624,"uris":["http://zotero.org/groups/2585270/items/KGNXMZXH"],"itemData":{"id":10624,"type":"article-journal","abstract":"The ecological factors responsible for the evolution of individual differences in animal personality (consistent individual differences in the same behaviour across time and contexts) are currently the subject of intense debate. A limited number of ecological factors have been investigated to date, with most attention focusing on the roles of resource competition and predation. We suggest here that parasitism may play a potentially important, but largely overlooked, role in the evolution of animal personalities. We identify two major routes by which parasites might influence the evolution of animal personality. First, because the risk of acquiring parasites can be influenced by an individual's behavioural type, local parasite regimes may impose selection on personality traits and behavioural syndromes (correlations between personality traits). Second, because parasite infections have consequences for aspects of host ‘state’, parasites might induce the evolution of individual differences in certain types of host behaviour in populations with endemic infections. Also, because infection often leads to specific changes in axes of personality, parasite infections have the potential to decouple behavioural syndromes. Host–parasite systems therefore provide researchers with valuable tools to study personality variation and behavioural syndromes from a proximate and ultimate perspective.","container-title":"Philosophical Transactions of the Royal Society B: Biological Sciences","DOI":"10.1098/rstb.2010.0182","issue":"1560","note":"publisher: Royal Society","page":"4077-4088","source":"royalsocietypublishing.org (Atypon)","title":"Parasitism and the evolutionary ecology of animal personality","volume":"365","author":[{"family":"Barber","given":"Iain"},{"family":"Dingemanse","given":"Niels J."}],"issued":{"date-parts":[["2010",12,27]]}}}],"schema":"https://github.com/citation-style-language/schema/raw/master/csl-citation.json"} </w:instrText>
      </w:r>
      <w:r>
        <w:rPr>
          <w:rFonts w:cstheme="majorHAnsi"/>
          <w:lang w:val="en-US"/>
        </w:rPr>
        <w:fldChar w:fldCharType="separate"/>
      </w:r>
      <w:r>
        <w:rPr>
          <w:rFonts w:cstheme="majorHAnsi"/>
          <w:noProof/>
          <w:lang w:val="en-US"/>
        </w:rPr>
        <w:t>(Barber &amp; Dingemanse, 2010)</w:t>
      </w:r>
      <w:r>
        <w:rPr>
          <w:rFonts w:cstheme="majorHAnsi"/>
          <w:lang w:val="en-US"/>
        </w:rPr>
        <w:fldChar w:fldCharType="end"/>
      </w:r>
      <w:r>
        <w:rPr>
          <w:rFonts w:cstheme="majorHAnsi"/>
          <w:lang w:val="en-US"/>
        </w:rPr>
        <w:t xml:space="preserve">. In the end, it remains unclear if host individual behavior define their infection risk and/or whether parasite infection alters their personality </w:t>
      </w:r>
      <w:r>
        <w:rPr>
          <w:rFonts w:cstheme="majorHAnsi"/>
          <w:lang w:val="en-US"/>
        </w:rPr>
        <w:lastRenderedPageBreak/>
        <w:fldChar w:fldCharType="begin"/>
      </w:r>
      <w:r>
        <w:rPr>
          <w:rFonts w:cstheme="majorHAnsi"/>
          <w:lang w:val="en-US"/>
        </w:rPr>
        <w:instrText xml:space="preserve"> ADDIN ZOTERO_ITEM CSL_CITATION {"citationID":"kOvdMM9k","properties":{"formattedCitation":"(Dubois &amp; Binning, 2022)","plainCitation":"(Dubois &amp; Binning, 2022)","noteIndex":0},"citationItems":[{"id":10647,"uris":["http://zotero.org/groups/2585270/items/NH2GYN29"],"itemData":{"id":10647,"type":"article-journal","abstract":"Within the same population, proactive (i.e. bolder, more exploratory, active and aggressive) and reactive (i.e. more timid, less exploratory, less active and more passive) individuals could be hypothetically maintained due a trade-off between foraging and vigilance behaviours, provided that both phenotypes differ in their state (e.g. metabolic rates, body condition or energetic needs). Yet, recent findings indicate that among-individual variation in intrinsic state can explain only a small proportion of variation in behaviour, meaning that other mechanisms, such as the presence of trophically transmitted parasites, might contribute to maintaining inter-individual behavioural differences. Empirical evidence, indeed, suggests strong relationships between certain animal personality traits and parasitic load within host populations. However, the direction of causation between these traits remains unclear: are different behaviours in infected hosts in contrast to uninfected ones the result of manipulation by parasites to increase host predation, or are some personalities inherently more susceptible to infection than others? To better understand the role of parasites in shaping behavioural differences within host populations and examine to what extent parasite manipulation and/or intrinsic differences in parasite susceptibility contribute to maintaining behavioural differences, we used a simulation approach and analysed the change in the frequencies of proactive and reactive individuals over time under different predation and starvation scenarios, when individual phenotype either affected a host's risk of infection or not. We found that in the absence of parasites, predation pressure strongly affected the expression of host personality, but the trade-off between foraging and vigilance behaviours alone could not explain the maintenance of inter-individual behavioural differences without temporal variation in predation pressure. By contrast, in the presence of parasites, the two host phenotypes could coexist within populations even when individuals experienced no temporal variations in predation risk, but only when proactive and reactive hosts were equally susceptible to parasitism. Our findings, thus, indicate that parasites can play an important role in maintaining genetic diversity in their host populations in addition to generating behavioural differences though manipulation.","container-title":"Journal of Animal Ecology","DOI":"10.1111/1365-2656.13781","ISSN":"1365-2656","issue":"9","language":"en","note":"_eprint: https://onlinelibrary.wiley.com/doi/pdf/10.1111/1365-2656.13781","page":"1918-1928","source":"Wiley Online Library","title":"Predation and parasitism as determinants of animal personalities","volume":"91","author":[{"family":"Dubois","given":"Frédérique"},{"family":"Binning","given":"Sandra A."}],"issued":{"date-parts":[["2022"]]}}}],"schema":"https://github.com/citation-style-language/schema/raw/master/csl-citation.json"} </w:instrText>
      </w:r>
      <w:r>
        <w:rPr>
          <w:rFonts w:cstheme="majorHAnsi"/>
          <w:lang w:val="en-US"/>
        </w:rPr>
        <w:fldChar w:fldCharType="separate"/>
      </w:r>
      <w:r>
        <w:rPr>
          <w:rFonts w:cstheme="majorHAnsi"/>
          <w:noProof/>
          <w:lang w:val="en-US"/>
        </w:rPr>
        <w:t>(Dubois &amp; Binning, 2022)</w:t>
      </w:r>
      <w:r>
        <w:rPr>
          <w:rFonts w:cstheme="majorHAnsi"/>
          <w:lang w:val="en-US"/>
        </w:rPr>
        <w:fldChar w:fldCharType="end"/>
      </w:r>
      <w:r>
        <w:rPr>
          <w:rFonts w:cstheme="majorHAnsi"/>
          <w:lang w:val="en-US"/>
        </w:rPr>
        <w:t xml:space="preserve">. Even if seine net is not directly a behavior-selective gear, this method comes with important habitat-selection restrictions. Sites must not be deeper than the height of the net to avoid fish escaping and, ideally, must not have large obstacles (e.g., branches, trunks, boulders) because the net would get stuck in it, resulting in tearing the net or, creating openings where fish can escape while researchers unstuck it. </w:t>
      </w:r>
      <w:r w:rsidRPr="006B49B7">
        <w:rPr>
          <w:rFonts w:cstheme="majorHAnsi"/>
          <w:lang w:val="en-US"/>
        </w:rPr>
        <w:t xml:space="preserve">Consequently, seine sites </w:t>
      </w:r>
      <w:r>
        <w:rPr>
          <w:rFonts w:cstheme="majorHAnsi"/>
          <w:lang w:val="en-US"/>
        </w:rPr>
        <w:t xml:space="preserve">might </w:t>
      </w:r>
      <w:r w:rsidRPr="006B49B7">
        <w:rPr>
          <w:rFonts w:cstheme="majorHAnsi"/>
          <w:lang w:val="en-US"/>
        </w:rPr>
        <w:t>have similar habitat features</w:t>
      </w:r>
      <w:r>
        <w:rPr>
          <w:rFonts w:cstheme="majorHAnsi"/>
          <w:lang w:val="en-US"/>
        </w:rPr>
        <w:t xml:space="preserve"> despite effort to sample habitat heterogeneity</w:t>
      </w:r>
      <w:r w:rsidRPr="006B49B7">
        <w:rPr>
          <w:rFonts w:cstheme="majorHAnsi"/>
          <w:lang w:val="en-US"/>
        </w:rPr>
        <w:t>. Since species have different habitat preferences</w:t>
      </w:r>
      <w:r>
        <w:rPr>
          <w:rFonts w:cstheme="majorHAnsi"/>
          <w:lang w:val="en-US"/>
        </w:rPr>
        <w:t xml:space="preserve">, </w:t>
      </w:r>
      <w:r w:rsidRPr="006B49B7">
        <w:rPr>
          <w:rFonts w:cstheme="majorHAnsi"/>
          <w:lang w:val="en-US"/>
        </w:rPr>
        <w:t xml:space="preserve">seine net might </w:t>
      </w:r>
      <w:r>
        <w:rPr>
          <w:rFonts w:cstheme="majorHAnsi"/>
          <w:lang w:val="en-US"/>
        </w:rPr>
        <w:t>then</w:t>
      </w:r>
      <w:r w:rsidRPr="006B49B7">
        <w:rPr>
          <w:rFonts w:cstheme="majorHAnsi"/>
          <w:lang w:val="en-US"/>
        </w:rPr>
        <w:t xml:space="preserve"> indirectly select</w:t>
      </w:r>
      <w:r>
        <w:rPr>
          <w:rFonts w:cstheme="majorHAnsi"/>
          <w:lang w:val="en-US"/>
        </w:rPr>
        <w:t xml:space="preserve"> </w:t>
      </w:r>
      <w:r w:rsidRPr="006B49B7">
        <w:rPr>
          <w:rFonts w:cstheme="majorHAnsi"/>
          <w:lang w:val="en-US"/>
        </w:rPr>
        <w:t>certain fish species and personality</w:t>
      </w:r>
      <w:r>
        <w:rPr>
          <w:rFonts w:cstheme="majorHAnsi"/>
          <w:lang w:val="en-US"/>
        </w:rPr>
        <w:t xml:space="preserve"> because of its habitat restrictions</w:t>
      </w:r>
      <w:r w:rsidRPr="006B49B7">
        <w:rPr>
          <w:rFonts w:cstheme="majorHAnsi"/>
          <w:lang w:val="en-US"/>
        </w:rPr>
        <w:t xml:space="preserve">. </w:t>
      </w:r>
      <w:r>
        <w:rPr>
          <w:rFonts w:cstheme="majorHAnsi"/>
          <w:lang w:val="en-US"/>
        </w:rPr>
        <w:t xml:space="preserve">For example, </w:t>
      </w:r>
      <w:r>
        <w:rPr>
          <w:rFonts w:cstheme="majorHAnsi"/>
          <w:lang w:val="en-US"/>
        </w:rPr>
        <w:fldChar w:fldCharType="begin"/>
      </w:r>
      <w:r>
        <w:rPr>
          <w:rFonts w:cstheme="majorHAnsi"/>
          <w:lang w:val="en-US"/>
        </w:rPr>
        <w:instrText xml:space="preserve"> ADDIN ZOTERO_ITEM CSL_CITATION {"citationID":"on5fZVe1","properties":{"formattedCitation":"(Biro et al., 2006)","plainCitation":"(Biro et al., 2006)","dontUpdate":true,"noteIndex":0},"citationItems":[{"id":10426,"uris":["http://zotero.org/groups/2585270/items/JZQKWJKI"],"itemData":{"id":10426,"type":"article-journal","abstract":"1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A."}],"issued":{"date-parts":[["2006"]]}}}],"schema":"https://github.com/citation-style-language/schema/raw/master/csl-citation.json"} </w:instrText>
      </w:r>
      <w:r>
        <w:rPr>
          <w:rFonts w:cstheme="majorHAnsi"/>
          <w:lang w:val="en-US"/>
        </w:rPr>
        <w:fldChar w:fldCharType="separate"/>
      </w:r>
      <w:r>
        <w:rPr>
          <w:rFonts w:cstheme="majorHAnsi"/>
          <w:noProof/>
          <w:lang w:val="en-US"/>
        </w:rPr>
        <w:t>Biro et al., (2006)</w:t>
      </w:r>
      <w:r>
        <w:rPr>
          <w:rFonts w:cstheme="majorHAnsi"/>
          <w:lang w:val="en-US"/>
        </w:rPr>
        <w:fldChar w:fldCharType="end"/>
      </w:r>
      <w:r>
        <w:rPr>
          <w:rFonts w:cstheme="majorHAnsi"/>
          <w:lang w:val="en-US"/>
        </w:rPr>
        <w:t xml:space="preserve"> found that bold trout were more frequently caught in open risk habitat than shy trout, corroborating habitat use segregation based on intraspecific personality. However,</w:t>
      </w:r>
      <w:r w:rsidRPr="006B49B7">
        <w:rPr>
          <w:rFonts w:cstheme="majorHAnsi"/>
          <w:lang w:val="en-US"/>
        </w:rPr>
        <w:t xml:space="preserve"> </w:t>
      </w:r>
      <w:r>
        <w:rPr>
          <w:rFonts w:cstheme="majorHAnsi"/>
          <w:lang w:val="en-US"/>
        </w:rPr>
        <w:t xml:space="preserve">habitat use </w:t>
      </w:r>
      <w:r w:rsidRPr="006B49B7">
        <w:rPr>
          <w:rFonts w:cstheme="majorHAnsi"/>
          <w:lang w:val="en-US"/>
        </w:rPr>
        <w:t xml:space="preserve">can change in </w:t>
      </w:r>
      <w:r>
        <w:rPr>
          <w:rFonts w:cstheme="majorHAnsi"/>
          <w:lang w:val="en-US"/>
        </w:rPr>
        <w:t xml:space="preserve">the </w:t>
      </w:r>
      <w:r w:rsidRPr="006B49B7">
        <w:rPr>
          <w:rFonts w:cstheme="majorHAnsi"/>
          <w:lang w:val="en-US"/>
        </w:rPr>
        <w:t xml:space="preserve">context of competition and/or predation </w:t>
      </w:r>
      <w:r w:rsidRPr="006B49B7">
        <w:rPr>
          <w:rFonts w:cstheme="majorHAnsi"/>
          <w:lang w:val="en-US"/>
        </w:rPr>
        <w:fldChar w:fldCharType="begin"/>
      </w:r>
      <w:r w:rsidRPr="006B49B7">
        <w:rPr>
          <w:rFonts w:cstheme="majorHAnsi"/>
          <w:lang w:val="en-US"/>
        </w:rPr>
        <w:instrText xml:space="preserve"> ADDIN ZOTERO_ITEM CSL_CITATION {"citationID":"4j5E8DMS","properties":{"formattedCitation":"(Fischer, 2000; Mittelbach, 1986; Werner &amp; Hall, 1977)","plainCitation":"(Fischer, 2000; Mittelbach, 1986; Werner &amp; Hall, 1977)","noteIndex":0},"citationItems":[{"id":10438,"uris":["http://zotero.org/groups/2585270/items/NDLP4FQS"],"itemData":{"id":10438,"type":"article-journal","abstract":"The substrate preferences, growth rates and foraging efficiency of two small benthic fish species, juvenile burbot, Lota lota, and stone loach, Barbatula barbatula, were compared in combined outdoor mesocosm and indoor laboratory experiments. Both species preferred the same stony substrate when alone, but significant differences in habitat selection were found between the two species under food deprivation and competition conditions. In burbot, preference for the stony habitat was reinforced under food-deprivation conditions and became even stronger when a potential competitor, the stone loach, was present. In contrast, stone loach switched to the gravel substrate when either starving or in the presence of a heterospecific competitor. Growth rates and foraging efficiency of burbot were significantly highest in the stony substrate and decreased with finer substrates. In stone loach, neither growth rates nor foraging efficiency were significantly different among the different substrates. The results provide an example of habitat partitioning by means of different competition styles, with a stenoecious, dominant style of the burbot and an euryoecious, evasive style of stone loach allowing coexistence of two sympatric fish species by graded interactions at an individual level in the littoral zone of a large lake.","container-title":"Environmental Biology of Fishes","DOI":"10.1023/A:1007631107521","ISSN":"1573-5133","issue":"4","journalAbbreviation":"Environmental Biology of Fishes","language":"en","page":"439-446","source":"Springer Link","title":"Test of Competitive Interactions for Space Between Two Benthic Fish Species, Burbot Lota lota, and Stone Loach Barbatula barbatula","volume":"58","author":[{"family":"Fischer","given":"Philipp"}],"issued":{"date-parts":[["2000",8,1]]}}},{"id":10440,"uris":["http://zotero.org/groups/2585270/items/QKH4MZ48"],"itemData":{"id":10440,"type":"article-journal","abstract":"Behavioral responses to predators can have a major impact on a fishes' diet and habitat choice. Studies with the bluegill sunfish, Lepomis macrochirus, demonstrate that bluegills undergo pronounced shifts in diet and habitat use as they grow in response to changes in their vulnerability to predators. Other species of fish exhibit similar habitat shifts with body size, presumably also in response to changing predation risks and/or foraging gains. An important but little appreciated consequence of this type of predator-mediated habitat use is that predation risk, by structuring size and/or age-specific resource use, may also indirectly affect species interactions. This paper discusses some of the ways in which behavioral responses to predators may affect intra- and interspecific competition in fish. Observational and experimental studies with sunfish (Centrarchidae) provide most of the examples. These studies suggest that the ‘nonlethal’ effects of predators may be as important as the actual killing of prey.","container-title":"Environmental Biology of Fishes","DOI":"10.1007/BF00005168","ISSN":"1573-5133","issue":"1","journalAbbreviation":"Environ Biol Fish","language":"en","page":"159-169","source":"Springer Link","title":"Predator-mediated habitat use: some consequences for species interactions","title-short":"Predator-mediated habitat use","volume":"16","author":[{"family":"Mittelbach","given":"Gary"}],"issued":{"date-parts":[["1986",6,1]]}}},{"id":2278,"uris":["http://zotero.org/groups/2585270/items/82RUV5HH"],"itemData":{"id":2278,"type":"article-journal","abstract":"The bluegill sunfish (Lepomis marcrochirus) in small ponds feeds on relatively large prey associated with the vegetation. However, in the presence of the green sunfish (L. cyanellus) it shifts to feeding on smaller, less preferred prey in the open water column. The mechanisms responsible for this habitat shift were examined by experimentally confining both species, alone and together, in homogeneous patches of the preferred habitat (vegetation). When confirmed together in the vegetation the green sunfish exhibited higher survivorship, growth rates, and amount of food in the stomachs that the bluegill. The bluegill fed on smaller items and consumed benthic prey than did the green sunfish. The presence of the congener did not alter the food habits of either species or the growth rates of the green sunfish in relation to species stocked alone. Presence of the congener did affect the growth rates of the bluegill. Overlap in the diet was 70% when these species were confined to the vegetation as compared to 44% in an earlier study where habitat separation was permitted. The green sunfish is more of a sit—and—wait predator and is able to utilize a wider food size spectrum than the bluegill. This results in a strong asymmetry in the competition function favoring the green sunfish in the vegetation. However, in the open water column the distribution of food sizes is truncated and this provides a competitive refuge for the bluegill which handles small foods more efficiently. The bluegill appears to be more flexible in its habitat use while the green sunfish is more aggressive and limited in the habitats utilized. Comparisons with studies of habitat shifts in salmonids suggest that the competitive mechanisms outlined are of general relevance in fish communities. Considerations of the relation between habitat structure, the correlated distribution of food sizes, and species morphology provides a framework for specifying the occurence of habitat shifts and which species of the interactive set will shift.","container-title":"Ecology","DOI":"10.2307/1936222","ISSN":"1939-9170","issue":"4","language":"en","note":"_eprint: https://onlinelibrary.wiley.com/doi/pdf/10.2307/1936222","page":"869-876","source":"Wiley Online Library","title":"Competition and Habitat Shift in Two Sunfishes (Centrarchidae)","volume":"58","author":[{"family":"Werner","given":"Earl E."},{"family":"Hall","given":"Donald J."}],"issued":{"date-parts":[["1977"]]}}}],"schema":"https://github.com/citation-style-language/schema/raw/master/csl-citation.json"} </w:instrText>
      </w:r>
      <w:r w:rsidRPr="006B49B7">
        <w:rPr>
          <w:rFonts w:cstheme="majorHAnsi"/>
          <w:lang w:val="en-US"/>
        </w:rPr>
        <w:fldChar w:fldCharType="separate"/>
      </w:r>
      <w:r w:rsidRPr="006B49B7">
        <w:rPr>
          <w:rFonts w:cstheme="majorHAnsi"/>
          <w:noProof/>
          <w:lang w:val="en-US"/>
        </w:rPr>
        <w:t>(Fischer, 2000; Mittelbach, 1986; Werner &amp; Hall, 1977)</w:t>
      </w:r>
      <w:r w:rsidRPr="006B49B7">
        <w:rPr>
          <w:rFonts w:cstheme="majorHAnsi"/>
          <w:lang w:val="en-US"/>
        </w:rPr>
        <w:fldChar w:fldCharType="end"/>
      </w:r>
      <w:r>
        <w:rPr>
          <w:rFonts w:cstheme="majorHAnsi"/>
          <w:lang w:val="en-US"/>
        </w:rPr>
        <w:t xml:space="preserve">. Therefore, community composition must be considered when inferring species selection bias based on habitat use. Observational snorkeling transect is not a habitat-restricted nor a behavior-selective methodology. Although, quality of observations underwater relies on, meteorological conditions, water transparency (color, turbidity) and expertise of the observers to identify fish species in movement. As a result, precision of infection assessment can vary between sampling days and, between lakes. Low black spot abundance might be missed because of poor visibility or fish swift movement, leading to underestimation of prevalence estimates. Moreover, since infection assessment is easier in curious and solitary fishes as they usually get closer to the observers, accuracy of prevalence estimates might vary between fish species and personality. Finally, since older/bigger fish have a higher risk of infection than younger/smaller ones age structure and growth curves might influence infection estimates </w:t>
      </w:r>
      <w:r w:rsidRPr="008C40D9">
        <w:rPr>
          <w:rFonts w:cstheme="majorHAnsi"/>
          <w:lang w:val="en-US"/>
        </w:rPr>
        <w:fldChar w:fldCharType="begin"/>
      </w:r>
      <w:r>
        <w:rPr>
          <w:rFonts w:cstheme="majorHAnsi"/>
          <w:lang w:val="en-US"/>
        </w:rPr>
        <w:instrText xml:space="preserve"> ADDIN ZOTERO_ITEM CSL_CITATION {"citationID":"BJbSnEWM","properties":{"formattedCitation":"(Lemly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8C40D9">
        <w:rPr>
          <w:rFonts w:cstheme="majorHAnsi"/>
          <w:lang w:val="en-US"/>
        </w:rPr>
        <w:fldChar w:fldCharType="separate"/>
      </w:r>
      <w:r>
        <w:rPr>
          <w:rFonts w:cstheme="majorHAnsi"/>
          <w:noProof/>
          <w:lang w:val="en-US"/>
        </w:rPr>
        <w:t>(Lemly &amp; Esch, 1984a)</w:t>
      </w:r>
      <w:r w:rsidRPr="008C40D9">
        <w:rPr>
          <w:rFonts w:cstheme="majorHAnsi"/>
          <w:lang w:val="en-US"/>
        </w:rPr>
        <w:fldChar w:fldCharType="end"/>
      </w:r>
      <w:r w:rsidRPr="008C40D9">
        <w:rPr>
          <w:rFonts w:cstheme="majorHAnsi"/>
          <w:lang w:val="en-US"/>
        </w:rPr>
        <w:t>.</w:t>
      </w:r>
      <w:r>
        <w:rPr>
          <w:rFonts w:cstheme="majorHAnsi"/>
          <w:lang w:val="en-US"/>
        </w:rPr>
        <w:t xml:space="preserve"> </w:t>
      </w:r>
    </w:p>
    <w:p w14:paraId="7109A6BA" w14:textId="77777777" w:rsidR="005C08E1" w:rsidRDefault="005C08E1" w:rsidP="005C08E1">
      <w:pPr>
        <w:spacing w:line="360" w:lineRule="auto"/>
        <w:ind w:firstLine="708"/>
        <w:jc w:val="both"/>
        <w:rPr>
          <w:rFonts w:cstheme="majorHAnsi"/>
          <w:lang w:val="en-US"/>
        </w:rPr>
      </w:pPr>
    </w:p>
    <w:p w14:paraId="1A4E126D" w14:textId="2DA81404" w:rsidR="005C08E1" w:rsidRDefault="005C08E1" w:rsidP="005C08E1">
      <w:pPr>
        <w:spacing w:line="360" w:lineRule="auto"/>
        <w:ind w:firstLine="708"/>
        <w:jc w:val="both"/>
        <w:rPr>
          <w:rFonts w:cstheme="majorHAnsi"/>
          <w:lang w:val="en-US"/>
        </w:rPr>
      </w:pPr>
      <w:r>
        <w:rPr>
          <w:rFonts w:cstheme="majorHAnsi"/>
          <w:lang w:val="en-US"/>
        </w:rPr>
        <w:t xml:space="preserve">Sampling effort must be sufficient to measure </w:t>
      </w:r>
      <w:commentRangeStart w:id="71"/>
      <w:r>
        <w:rPr>
          <w:rFonts w:cstheme="majorHAnsi"/>
          <w:lang w:val="en-US"/>
        </w:rPr>
        <w:t xml:space="preserve">adequate </w:t>
      </w:r>
      <w:commentRangeEnd w:id="71"/>
      <w:r w:rsidR="007B49BD">
        <w:rPr>
          <w:rStyle w:val="Marquedecommentaire"/>
        </w:rPr>
        <w:commentReference w:id="71"/>
      </w:r>
      <w:r>
        <w:rPr>
          <w:rFonts w:cstheme="majorHAnsi"/>
          <w:lang w:val="en-US"/>
        </w:rPr>
        <w:t xml:space="preserve">infection metrics. However, parasitological parameters are often estimated </w:t>
      </w:r>
      <w:r w:rsidR="007B49BD">
        <w:rPr>
          <w:rFonts w:cstheme="majorHAnsi"/>
          <w:lang w:val="en-US"/>
        </w:rPr>
        <w:t xml:space="preserve">from </w:t>
      </w:r>
      <w:r>
        <w:rPr>
          <w:rFonts w:cstheme="majorHAnsi"/>
          <w:lang w:val="en-US"/>
        </w:rPr>
        <w:t>small sample size because of ethic</w:t>
      </w:r>
      <w:r w:rsidR="007B49BD">
        <w:rPr>
          <w:rFonts w:cstheme="majorHAnsi"/>
          <w:lang w:val="en-US"/>
        </w:rPr>
        <w:t>al</w:t>
      </w:r>
      <w:r>
        <w:rPr>
          <w:rFonts w:cstheme="majorHAnsi"/>
          <w:lang w:val="en-US"/>
        </w:rPr>
        <w:t xml:space="preserve">, time, and monetary constraints. </w:t>
      </w:r>
      <w:r w:rsidRPr="00BD5663">
        <w:rPr>
          <w:rStyle w:val="ui-provider"/>
          <w:rFonts w:cstheme="majorHAnsi"/>
          <w:lang w:val="en-US"/>
        </w:rPr>
        <w:t>Our results show that low sampling effort</w:t>
      </w:r>
      <w:ins w:id="72" w:author="Binning Sandra Ann" w:date="2024-03-13T09:20:00Z">
        <w:r w:rsidR="007B49BD">
          <w:rPr>
            <w:rStyle w:val="ui-provider"/>
            <w:rFonts w:cstheme="majorHAnsi"/>
            <w:lang w:val="en-US"/>
          </w:rPr>
          <w:t>s</w:t>
        </w:r>
      </w:ins>
      <w:r w:rsidRPr="00BD5663">
        <w:rPr>
          <w:rStyle w:val="ui-provider"/>
          <w:rFonts w:cstheme="majorHAnsi"/>
          <w:lang w:val="en-US"/>
        </w:rPr>
        <w:t xml:space="preserve"> tend to overestimate </w:t>
      </w:r>
      <w:r w:rsidR="007B49BD">
        <w:rPr>
          <w:rStyle w:val="ui-provider"/>
          <w:rFonts w:cstheme="majorHAnsi"/>
          <w:lang w:val="en-US"/>
        </w:rPr>
        <w:t xml:space="preserve">community infection </w:t>
      </w:r>
      <w:r w:rsidRPr="00BD5663">
        <w:rPr>
          <w:rStyle w:val="ui-provider"/>
          <w:rFonts w:cstheme="majorHAnsi"/>
          <w:lang w:val="en-US"/>
        </w:rPr>
        <w:t xml:space="preserve">prevalence </w:t>
      </w:r>
      <w:del w:id="73" w:author="Binning Sandra Ann" w:date="2024-03-13T09:20:00Z">
        <w:r w:rsidRPr="00BD5663" w:rsidDel="007B49BD">
          <w:rPr>
            <w:rStyle w:val="ui-provider"/>
            <w:rFonts w:cstheme="majorHAnsi"/>
            <w:lang w:val="en-US"/>
          </w:rPr>
          <w:delText xml:space="preserve">value </w:delText>
        </w:r>
      </w:del>
      <w:r w:rsidRPr="00BD5663">
        <w:rPr>
          <w:rStyle w:val="ui-provider"/>
          <w:rFonts w:cstheme="majorHAnsi"/>
          <w:lang w:val="en-US"/>
        </w:rPr>
        <w:t xml:space="preserve">at </w:t>
      </w:r>
      <w:r w:rsidR="007B49BD">
        <w:rPr>
          <w:rStyle w:val="ui-provider"/>
          <w:rFonts w:cstheme="majorHAnsi"/>
          <w:lang w:val="en-US"/>
        </w:rPr>
        <w:t xml:space="preserve">the </w:t>
      </w:r>
      <w:r w:rsidRPr="00BD5663">
        <w:rPr>
          <w:rStyle w:val="ui-provider"/>
          <w:rFonts w:cstheme="majorHAnsi"/>
          <w:lang w:val="en-US"/>
        </w:rPr>
        <w:t>landscape-scale (</w:t>
      </w:r>
      <w:r w:rsidRPr="00BD5663">
        <w:rPr>
          <w:rStyle w:val="ui-provider"/>
          <w:rFonts w:cstheme="majorHAnsi"/>
          <w:color w:val="CD5937"/>
          <w:lang w:val="en-US"/>
        </w:rPr>
        <w:t>Figure 6</w:t>
      </w:r>
      <w:commentRangeStart w:id="74"/>
      <w:r w:rsidRPr="00BD5663">
        <w:rPr>
          <w:rStyle w:val="ui-provider"/>
          <w:rFonts w:cstheme="majorHAnsi"/>
          <w:lang w:val="en-US"/>
        </w:rPr>
        <w:t>).</w:t>
      </w:r>
      <w:r w:rsidRPr="00BD5663">
        <w:rPr>
          <w:rStyle w:val="ui-provider"/>
          <w:lang w:val="en-US"/>
        </w:rPr>
        <w:t xml:space="preserve"> </w:t>
      </w:r>
      <w:r w:rsidRPr="009E45CA">
        <w:rPr>
          <w:rFonts w:cstheme="majorHAnsi"/>
          <w:lang w:val="en-US"/>
        </w:rPr>
        <w:t xml:space="preserve">If most samples </w:t>
      </w:r>
      <w:commentRangeStart w:id="75"/>
      <w:r w:rsidRPr="009E45CA">
        <w:rPr>
          <w:rFonts w:cstheme="majorHAnsi"/>
          <w:lang w:val="en-US"/>
        </w:rPr>
        <w:t xml:space="preserve">inhere </w:t>
      </w:r>
      <w:commentRangeEnd w:id="75"/>
      <w:r w:rsidR="007B49BD">
        <w:rPr>
          <w:rStyle w:val="Marquedecommentaire"/>
        </w:rPr>
        <w:commentReference w:id="75"/>
      </w:r>
      <w:r w:rsidRPr="009E45CA">
        <w:rPr>
          <w:rFonts w:cstheme="majorHAnsi"/>
          <w:lang w:val="en-US"/>
        </w:rPr>
        <w:t>a prevalence value above the landscape prevalence estimate, there is a higher chance to sample those at low sampling effort thus overestimating the mean landscape prevalence</w:t>
      </w:r>
      <w:commentRangeEnd w:id="74"/>
      <w:r w:rsidR="007B49BD">
        <w:rPr>
          <w:rStyle w:val="Marquedecommentaire"/>
        </w:rPr>
        <w:commentReference w:id="74"/>
      </w:r>
      <w:r w:rsidRPr="009E45CA">
        <w:rPr>
          <w:rFonts w:cstheme="majorHAnsi"/>
          <w:lang w:val="en-US"/>
        </w:rPr>
        <w:t xml:space="preserve">. However, </w:t>
      </w:r>
      <w:commentRangeStart w:id="76"/>
      <w:r w:rsidRPr="009E45CA">
        <w:rPr>
          <w:rFonts w:cstheme="majorHAnsi"/>
          <w:lang w:val="en-US"/>
        </w:rPr>
        <w:t xml:space="preserve">presence of few zero </w:t>
      </w:r>
      <w:commentRangeEnd w:id="76"/>
      <w:r w:rsidR="007B49BD">
        <w:rPr>
          <w:rStyle w:val="Marquedecommentaire"/>
        </w:rPr>
        <w:lastRenderedPageBreak/>
        <w:commentReference w:id="76"/>
      </w:r>
      <w:r w:rsidRPr="009E45CA">
        <w:rPr>
          <w:rFonts w:cstheme="majorHAnsi"/>
          <w:lang w:val="en-US"/>
        </w:rPr>
        <w:t>prevalence samples lower the prevalence estimated across the landscape as sampling effort increase.</w:t>
      </w:r>
      <w:r w:rsidRPr="009E45CA">
        <w:rPr>
          <w:lang w:val="en-US"/>
        </w:rPr>
        <w:t> </w:t>
      </w:r>
      <w:commentRangeStart w:id="77"/>
      <w:r>
        <w:rPr>
          <w:rFonts w:cstheme="majorHAnsi"/>
          <w:lang w:val="en-US"/>
        </w:rPr>
        <w:t xml:space="preserve">This evidence presence </w:t>
      </w:r>
      <w:commentRangeEnd w:id="77"/>
      <w:r w:rsidR="00D12A49">
        <w:rPr>
          <w:rStyle w:val="Marquedecommentaire"/>
        </w:rPr>
        <w:commentReference w:id="77"/>
      </w:r>
      <w:r>
        <w:rPr>
          <w:rFonts w:cstheme="majorHAnsi"/>
          <w:lang w:val="en-US"/>
        </w:rPr>
        <w:t xml:space="preserve">of high and low infection clusters (infection hotspots and </w:t>
      </w:r>
      <w:proofErr w:type="spellStart"/>
      <w:r>
        <w:rPr>
          <w:rFonts w:cstheme="majorHAnsi"/>
          <w:lang w:val="en-US"/>
        </w:rPr>
        <w:t>coldspots</w:t>
      </w:r>
      <w:proofErr w:type="spellEnd"/>
      <w:r>
        <w:rPr>
          <w:rFonts w:cstheme="majorHAnsi"/>
          <w:lang w:val="en-US"/>
        </w:rPr>
        <w:t xml:space="preserve">). Parasites </w:t>
      </w:r>
      <w:r w:rsidR="00D12A49">
        <w:rPr>
          <w:rFonts w:cstheme="majorHAnsi"/>
          <w:lang w:val="en-US"/>
        </w:rPr>
        <w:t xml:space="preserve">tend to be aggregated in their hosts, where a few individuals in a population or community host </w:t>
      </w:r>
      <w:proofErr w:type="gramStart"/>
      <w:r w:rsidR="00D12A49">
        <w:rPr>
          <w:rFonts w:cstheme="majorHAnsi"/>
          <w:lang w:val="en-US"/>
        </w:rPr>
        <w:t>the majority of</w:t>
      </w:r>
      <w:proofErr w:type="gramEnd"/>
      <w:r w:rsidR="00D12A49">
        <w:rPr>
          <w:rFonts w:cstheme="majorHAnsi"/>
          <w:lang w:val="en-US"/>
        </w:rPr>
        <w:t xml:space="preserve"> infections (</w:t>
      </w:r>
      <w:commentRangeStart w:id="78"/>
      <w:r w:rsidR="00D12A49">
        <w:rPr>
          <w:rFonts w:cstheme="majorHAnsi"/>
          <w:lang w:val="en-US"/>
        </w:rPr>
        <w:t>reference</w:t>
      </w:r>
      <w:commentRangeEnd w:id="78"/>
      <w:r w:rsidR="00D12A49">
        <w:rPr>
          <w:rStyle w:val="Marquedecommentaire"/>
        </w:rPr>
        <w:commentReference w:id="78"/>
      </w:r>
      <w:r w:rsidR="00D12A49">
        <w:rPr>
          <w:rFonts w:cstheme="majorHAnsi"/>
          <w:lang w:val="en-US"/>
        </w:rPr>
        <w:t xml:space="preserve">). </w:t>
      </w:r>
      <w:commentRangeStart w:id="79"/>
      <w:r>
        <w:rPr>
          <w:rFonts w:cstheme="majorHAnsi"/>
          <w:lang w:val="en-US"/>
        </w:rPr>
        <w:t xml:space="preserve">This means highly infected individuals might occur in habitats favoring parasite occurrence and transmission. </w:t>
      </w:r>
      <w:commentRangeEnd w:id="79"/>
      <w:r w:rsidR="00D12A49">
        <w:rPr>
          <w:rStyle w:val="Marquedecommentaire"/>
        </w:rPr>
        <w:commentReference w:id="79"/>
      </w:r>
      <w:r>
        <w:rPr>
          <w:rFonts w:cstheme="majorHAnsi"/>
          <w:lang w:val="en-US"/>
        </w:rPr>
        <w:t>Thus, heterogenous landscape</w:t>
      </w:r>
      <w:r w:rsidR="00D12A49">
        <w:rPr>
          <w:rFonts w:cstheme="majorHAnsi"/>
          <w:lang w:val="en-US"/>
        </w:rPr>
        <w:t>s</w:t>
      </w:r>
      <w:r>
        <w:rPr>
          <w:rFonts w:cstheme="majorHAnsi"/>
          <w:lang w:val="en-US"/>
        </w:rPr>
        <w:t xml:space="preserve"> should present infection hotspots where prevalence is high </w:t>
      </w:r>
      <w:commentRangeStart w:id="80"/>
      <w:r>
        <w:rPr>
          <w:rFonts w:cstheme="majorHAnsi"/>
          <w:lang w:val="en-US"/>
        </w:rPr>
        <w:t xml:space="preserve">as it correlates </w:t>
      </w:r>
      <w:commentRangeEnd w:id="80"/>
      <w:r w:rsidR="00D12A49">
        <w:rPr>
          <w:rStyle w:val="Marquedecommentaire"/>
        </w:rPr>
        <w:commentReference w:id="80"/>
      </w:r>
      <w:r>
        <w:rPr>
          <w:rFonts w:cstheme="majorHAnsi"/>
          <w:lang w:val="en-US"/>
        </w:rPr>
        <w:t xml:space="preserve">with parasite abundance </w:t>
      </w:r>
      <w:r>
        <w:rPr>
          <w:rFonts w:cstheme="majorHAnsi"/>
          <w:lang w:val="en-US"/>
        </w:rPr>
        <w:fldChar w:fldCharType="begin"/>
      </w:r>
      <w:r>
        <w:rPr>
          <w:rFonts w:cstheme="majorHAnsi"/>
          <w:lang w:val="en-US"/>
        </w:rPr>
        <w:instrText xml:space="preserve"> ADDIN ZOTERO_ITEM CSL_CITATION {"citationID":"uNNH3ZeF","properties":{"formattedCitation":"(\\uc0\\u352{}imkov\\uc0\\u225{} et al., 2002)","plainCitation":"(Šimková et al., 2002)","noteIndex":0},"citationItems":[{"id":10543,"uris":["http://zotero.org/groups/2585270/items/INYYLRPK"],"itemData":{"id":10543,"type":"article-journal","abstract":"We investigated the abundance–prevalence relationships in monogeneans belonging to the genus Dactylogyrus. A total of 182 dactylogyrid populations representing nine species were collected from the gills of roach (Rutilus rutilus). Local abundance was found to be strongly positively correlated with prevalence. Two hypotheses were tested to explain this relationship: (1) the core-satellite hypothesis, and (2) the ecological specialisation hypothesis. Abundance was log-normally distributed, and the relationship between mean abundance and variance of abundance followed Taylor's power law prediction. Prevalence showed a negative binomial distribution, which does not confirm the core-satellite hypothesis. The positive relationship between abundance and prevalence was found for both specialists and generalists. However, generalists were found to be more widely distributed among hosts and had higher abundances than specialists, which supports the ecological specialisation hypothesis.","container-title":"Parasitology Research","DOI":"10.1007/s00436-002-0650-3","ISSN":"1432-1955","issue":"7","journalAbbreviation":"Parasitol Res","language":"en","page":"682-686","source":"Springer Link","title":"Abundance–prevalence relationship of gill congeneric ectoparasites: testing the core satellite hypothesis and ecological specialisation","title-short":"Abundance–prevalence relationship of gill congeneric ectoparasites","volume":"88","author":[{"family":"Šimková","given":"Andrea"},{"family":"Kadlec","given":"Dušan"},{"family":"Gelnar","given":"Milan"},{"family":"Morand","given":"Serge"}],"issued":{"date-parts":[["2002",7,1]]}}}],"schema":"https://github.com/citation-style-language/schema/raw/master/csl-citation.json"} </w:instrText>
      </w:r>
      <w:r>
        <w:rPr>
          <w:rFonts w:cstheme="majorHAnsi"/>
          <w:lang w:val="en-US"/>
        </w:rPr>
        <w:fldChar w:fldCharType="separate"/>
      </w:r>
      <w:r w:rsidRPr="00B84FB1">
        <w:rPr>
          <w:rFonts w:ascii="Calibri Light" w:cs="Calibri Light"/>
          <w:kern w:val="0"/>
          <w:lang w:val="en-US"/>
        </w:rPr>
        <w:t>(Šimková et al., 2002)</w:t>
      </w:r>
      <w:r>
        <w:rPr>
          <w:rFonts w:cstheme="majorHAnsi"/>
          <w:lang w:val="en-US"/>
        </w:rPr>
        <w:fldChar w:fldCharType="end"/>
      </w:r>
      <w:r>
        <w:rPr>
          <w:rFonts w:cstheme="majorHAnsi"/>
          <w:lang w:val="en-US"/>
        </w:rPr>
        <w:t>.</w:t>
      </w:r>
      <w:r w:rsidRPr="00B84FB1">
        <w:rPr>
          <w:rFonts w:cstheme="majorHAnsi"/>
          <w:lang w:val="en-US"/>
        </w:rPr>
        <w:t xml:space="preserve"> </w:t>
      </w:r>
      <w:commentRangeStart w:id="81"/>
      <w:r>
        <w:rPr>
          <w:rFonts w:cstheme="majorHAnsi"/>
          <w:lang w:val="en-US"/>
        </w:rPr>
        <w:t xml:space="preserve">The relationship between </w:t>
      </w:r>
      <w:r w:rsidR="00F56E6F">
        <w:rPr>
          <w:rFonts w:cstheme="majorHAnsi"/>
          <w:lang w:val="en-US"/>
        </w:rPr>
        <w:t xml:space="preserve">infection </w:t>
      </w:r>
      <w:r>
        <w:rPr>
          <w:rFonts w:cstheme="majorHAnsi"/>
          <w:lang w:val="en-US"/>
        </w:rPr>
        <w:t xml:space="preserve">prevalence in fish communities and sampling effort </w:t>
      </w:r>
      <w:r w:rsidR="00F56E6F">
        <w:rPr>
          <w:rFonts w:cstheme="majorHAnsi"/>
          <w:lang w:val="en-US"/>
        </w:rPr>
        <w:t xml:space="preserve">has </w:t>
      </w:r>
      <w:r>
        <w:rPr>
          <w:rFonts w:cstheme="majorHAnsi"/>
          <w:lang w:val="en-US"/>
        </w:rPr>
        <w:t xml:space="preserve">not been addressed before. </w:t>
      </w:r>
      <w:commentRangeEnd w:id="81"/>
      <w:r w:rsidR="00C57D4D">
        <w:rPr>
          <w:rStyle w:val="Marquedecommentaire"/>
        </w:rPr>
        <w:commentReference w:id="81"/>
      </w:r>
      <w:r w:rsidR="00F56E6F">
        <w:rPr>
          <w:rFonts w:cstheme="majorHAnsi"/>
          <w:lang w:val="en-US"/>
        </w:rPr>
        <w:t>Studies have</w:t>
      </w:r>
      <w:r>
        <w:rPr>
          <w:rFonts w:cstheme="majorHAnsi"/>
          <w:lang w:val="en-US"/>
        </w:rPr>
        <w:t xml:space="preserve"> investigated the effect of </w:t>
      </w:r>
      <w:r w:rsidR="00F56E6F">
        <w:rPr>
          <w:rFonts w:cstheme="majorHAnsi"/>
          <w:lang w:val="en-US"/>
        </w:rPr>
        <w:t xml:space="preserve">the </w:t>
      </w:r>
      <w:r>
        <w:rPr>
          <w:rFonts w:cstheme="majorHAnsi"/>
          <w:lang w:val="en-US"/>
        </w:rPr>
        <w:t>number of sampled hosts on</w:t>
      </w:r>
      <w:r w:rsidR="00F56E6F">
        <w:rPr>
          <w:rFonts w:cstheme="majorHAnsi"/>
          <w:lang w:val="en-US"/>
        </w:rPr>
        <w:t xml:space="preserve"> infection</w:t>
      </w:r>
      <w:r>
        <w:rPr>
          <w:rFonts w:cstheme="majorHAnsi"/>
          <w:lang w:val="en-US"/>
        </w:rPr>
        <w:t xml:space="preserve"> prevalence estimate. For instant, </w:t>
      </w:r>
      <w:r>
        <w:rPr>
          <w:rFonts w:cstheme="majorHAnsi"/>
          <w:lang w:val="en-US"/>
        </w:rPr>
        <w:fldChar w:fldCharType="begin"/>
      </w:r>
      <w:r>
        <w:rPr>
          <w:rFonts w:cstheme="majorHAnsi"/>
          <w:lang w:val="en-US"/>
        </w:rPr>
        <w:instrText xml:space="preserve"> ADDIN ZOTERO_ITEM CSL_CITATION {"citationID":"nE2zcLjm","properties":{"formattedCitation":"(Marques &amp; Cabral, 2007)","plainCitation":"(Marques &amp; Cabral, 2007)","dontUpdate":true,"noteIndex":0},"citationItems":[{"id":6505,"uris":["http://zotero.org/groups/2585270/items/RCZFLERE"],"itemData":{"id":6505,"type":"article-journal","abstract":"This study considers the effects of sample size on estimates of three parasitological indices (prevalence, mean abundance and mean intensity) in four different host–parasite systems, each showing a different pattern of infection. Monte Carlo simulation procedures were used in order to obtain an estimation of the parasitological indices, as well as their variance and bias, based on samples of different size. Although results showed that mean values of all indices were similar irrespective of sample size, estimates of prevalence were not significantly affected by sample size whereas mean abundance and mean intensity were affected in at least one sample. Underestimation of values was more perceptible in small (&lt;40) sample sizes. Distribution of the estimated values revealed a different arrangement according to the host–parasite system and to the parasitological parameter. Monte Carlo simulation procedures are, therefore, suggested to be included in studies concerning estimation of parasitological parameters.","container-title":"Journal of Applied Ichthyology","DOI":"10.1111/j.1439-0426.2006.00823.x","ISSN":"1439-0426","issue":"2","language":"en","note":"_eprint: https://onlinelibrary.wiley.com/doi/pdf/10.1111/j.1439-0426.2006.00823.x","page":"158-162","source":"Wiley Online Library","title":"Effects of sample size on fish parasite prevalence, mean abundance and mean intensity estimates","volume":"23","author":[{"family":"Marques","given":"J. F."},{"family":"Cabral","given":"H. N."}],"issued":{"date-parts":[["2007"]]}}}],"schema":"https://github.com/citation-style-language/schema/raw/master/csl-citation.json"} </w:instrText>
      </w:r>
      <w:r>
        <w:rPr>
          <w:rFonts w:cstheme="majorHAnsi"/>
          <w:lang w:val="en-US"/>
        </w:rPr>
        <w:fldChar w:fldCharType="separate"/>
      </w:r>
      <w:r>
        <w:rPr>
          <w:rFonts w:cstheme="majorHAnsi"/>
          <w:noProof/>
          <w:lang w:val="en-US"/>
        </w:rPr>
        <w:t>Marques &amp; Cabral (2007)</w:t>
      </w:r>
      <w:r>
        <w:rPr>
          <w:rFonts w:cstheme="majorHAnsi"/>
          <w:lang w:val="en-US"/>
        </w:rPr>
        <w:fldChar w:fldCharType="end"/>
      </w:r>
      <w:r>
        <w:rPr>
          <w:rFonts w:cstheme="majorHAnsi"/>
          <w:lang w:val="en-US"/>
        </w:rPr>
        <w:t xml:space="preserve"> found no significant effect of </w:t>
      </w:r>
      <w:r w:rsidR="00F56E6F">
        <w:rPr>
          <w:rFonts w:cstheme="majorHAnsi"/>
          <w:lang w:val="en-US"/>
        </w:rPr>
        <w:t xml:space="preserve">host </w:t>
      </w:r>
      <w:r>
        <w:rPr>
          <w:rFonts w:cstheme="majorHAnsi"/>
          <w:lang w:val="en-US"/>
        </w:rPr>
        <w:t xml:space="preserve">sample size on prevalence values, </w:t>
      </w:r>
      <w:r w:rsidR="00F56E6F">
        <w:rPr>
          <w:rFonts w:cstheme="majorHAnsi"/>
          <w:lang w:val="en-US"/>
        </w:rPr>
        <w:t xml:space="preserve">but </w:t>
      </w:r>
      <w:r>
        <w:rPr>
          <w:rFonts w:cstheme="majorHAnsi"/>
          <w:lang w:val="en-US"/>
        </w:rPr>
        <w:t xml:space="preserve">reported </w:t>
      </w:r>
      <w:commentRangeStart w:id="82"/>
      <w:r>
        <w:rPr>
          <w:rFonts w:cstheme="majorHAnsi"/>
          <w:lang w:val="en-US"/>
        </w:rPr>
        <w:t xml:space="preserve">that simulated median values </w:t>
      </w:r>
      <w:commentRangeEnd w:id="82"/>
      <w:r w:rsidR="00F56E6F">
        <w:rPr>
          <w:rStyle w:val="Marquedecommentaire"/>
        </w:rPr>
        <w:commentReference w:id="82"/>
      </w:r>
      <w:r>
        <w:rPr>
          <w:rFonts w:cstheme="majorHAnsi"/>
          <w:lang w:val="en-US"/>
        </w:rPr>
        <w:t>tended to over or underestimate the real value at low sample size</w:t>
      </w:r>
      <w:r w:rsidR="00F56E6F">
        <w:rPr>
          <w:rFonts w:cstheme="majorHAnsi"/>
          <w:lang w:val="en-US"/>
        </w:rPr>
        <w:t>s</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{"citationID":"B2NkQ6WU","properties":{"formattedCitation":"(Jovani &amp; Tella, 2006)","plainCitation":"(Jovani &amp; Tella, 2006)","dontUpdate":true,"noteIndex":0},"citationItems":[{"id":10455,"uris":["http://zotero.org/groups/2585270/items/3JRSBV44"],"itemData":{"id":10455,"type":"article-journal","container-title":"Trends in Parasitology","DOI":"10.1016/j.pt.2006.02.011","ISSN":"1471-4922, 1471-5007","issue":"5","journalAbbreviation":"Trends in Parasitology","language":"English","note":"publisher: Elsevier\nPMID: 16531119","page":"214-218","source":"www.cell.com","title":"Parasite prevalence and sample size: misconceptions and solutions","title-short":"Parasite prevalence and sample size","volume":"22","author":[{"family":"Jovani","given":"Roger"},{"family":"Tella","given":"José L."}],"issued":{"date-parts":[["2006",5,1]]}}}],"schema":"https://github.com/citation-style-language/schema/raw/master/csl-citation.json"} </w:instrText>
      </w:r>
      <w:r>
        <w:rPr>
          <w:rFonts w:cstheme="majorHAnsi"/>
          <w:lang w:val="en-US"/>
        </w:rPr>
        <w:fldChar w:fldCharType="separate"/>
      </w:r>
      <w:r>
        <w:rPr>
          <w:rFonts w:cstheme="majorHAnsi"/>
          <w:noProof/>
          <w:lang w:val="en-US"/>
        </w:rPr>
        <w:t>Jovani &amp; Tella (2006)</w:t>
      </w:r>
      <w:r>
        <w:rPr>
          <w:rFonts w:cstheme="majorHAnsi"/>
          <w:lang w:val="en-US"/>
        </w:rPr>
        <w:fldChar w:fldCharType="end"/>
      </w:r>
      <w:r>
        <w:rPr>
          <w:rFonts w:cstheme="majorHAnsi"/>
          <w:lang w:val="en-US"/>
        </w:rPr>
        <w:t xml:space="preserve"> also reported that low </w:t>
      </w:r>
      <w:commentRangeStart w:id="83"/>
      <w:r w:rsidR="00F56E6F">
        <w:rPr>
          <w:rFonts w:cstheme="majorHAnsi"/>
          <w:lang w:val="en-US"/>
        </w:rPr>
        <w:t xml:space="preserve">host </w:t>
      </w:r>
      <w:commentRangeEnd w:id="83"/>
      <w:r w:rsidR="00F56E6F">
        <w:rPr>
          <w:rStyle w:val="Marquedecommentaire"/>
        </w:rPr>
        <w:commentReference w:id="83"/>
      </w:r>
      <w:r>
        <w:rPr>
          <w:rFonts w:cstheme="majorHAnsi"/>
          <w:lang w:val="en-US"/>
        </w:rPr>
        <w:t>sample size</w:t>
      </w:r>
      <w:r w:rsidR="00F56E6F">
        <w:rPr>
          <w:rFonts w:cstheme="majorHAnsi"/>
          <w:lang w:val="en-US"/>
        </w:rPr>
        <w:t>s</w:t>
      </w:r>
      <w:r>
        <w:rPr>
          <w:rFonts w:cstheme="majorHAnsi"/>
          <w:lang w:val="en-US"/>
        </w:rPr>
        <w:t xml:space="preserve"> resulted in greater inaccuracy and suggested an optimal sample size </w:t>
      </w:r>
      <w:r w:rsidR="00F56E6F">
        <w:rPr>
          <w:rFonts w:cstheme="majorHAnsi"/>
          <w:lang w:val="en-US"/>
        </w:rPr>
        <w:t xml:space="preserve">of </w:t>
      </w:r>
      <w:r>
        <w:rPr>
          <w:rFonts w:cstheme="majorHAnsi"/>
          <w:lang w:val="en-US"/>
        </w:rPr>
        <w:t xml:space="preserve">around 15 </w:t>
      </w:r>
      <w:r w:rsidR="00F56E6F">
        <w:rPr>
          <w:rFonts w:cstheme="majorHAnsi"/>
          <w:lang w:val="en-US"/>
        </w:rPr>
        <w:t xml:space="preserve">individuals </w:t>
      </w:r>
      <w:r>
        <w:rPr>
          <w:rFonts w:cstheme="majorHAnsi"/>
          <w:lang w:val="en-US"/>
        </w:rPr>
        <w:t xml:space="preserve">as a </w:t>
      </w:r>
      <w:commentRangeStart w:id="84"/>
      <w:r>
        <w:rPr>
          <w:rFonts w:cstheme="majorHAnsi"/>
          <w:lang w:val="en-US"/>
        </w:rPr>
        <w:t xml:space="preserve">trade-off between losing data </w:t>
      </w:r>
      <w:commentRangeEnd w:id="84"/>
      <w:r w:rsidR="00F56E6F">
        <w:rPr>
          <w:rStyle w:val="Marquedecommentaire"/>
        </w:rPr>
        <w:commentReference w:id="84"/>
      </w:r>
      <w:r>
        <w:rPr>
          <w:rFonts w:cstheme="majorHAnsi"/>
          <w:lang w:val="en-US"/>
        </w:rPr>
        <w:t xml:space="preserve">and maintaining accuracy. Our results </w:t>
      </w:r>
      <w:r w:rsidR="00F56E6F">
        <w:rPr>
          <w:rFonts w:cstheme="majorHAnsi"/>
          <w:lang w:val="en-US"/>
        </w:rPr>
        <w:t xml:space="preserve">provide </w:t>
      </w:r>
      <w:commentRangeStart w:id="85"/>
      <w:r>
        <w:rPr>
          <w:rFonts w:cstheme="majorHAnsi"/>
          <w:lang w:val="en-US"/>
        </w:rPr>
        <w:t xml:space="preserve">evidence </w:t>
      </w:r>
      <w:commentRangeEnd w:id="85"/>
      <w:r w:rsidR="00F56E6F">
        <w:rPr>
          <w:rStyle w:val="Marquedecommentaire"/>
        </w:rPr>
        <w:commentReference w:id="85"/>
      </w:r>
      <w:r>
        <w:rPr>
          <w:rFonts w:cstheme="majorHAnsi"/>
          <w:lang w:val="en-US"/>
        </w:rPr>
        <w:t xml:space="preserve">that </w:t>
      </w:r>
      <w:r w:rsidR="00F56E6F">
        <w:rPr>
          <w:rFonts w:cstheme="majorHAnsi"/>
          <w:lang w:val="en-US"/>
        </w:rPr>
        <w:t xml:space="preserve">the </w:t>
      </w:r>
      <w:r>
        <w:rPr>
          <w:rFonts w:cstheme="majorHAnsi"/>
          <w:lang w:val="en-US"/>
        </w:rPr>
        <w:t xml:space="preserve">minimum number of samples needed to adequately estimate landscape prevalence </w:t>
      </w:r>
      <w:r w:rsidR="00361131">
        <w:rPr>
          <w:rFonts w:cstheme="majorHAnsi"/>
          <w:lang w:val="en-US"/>
        </w:rPr>
        <w:t>differs</w:t>
      </w:r>
      <w:r w:rsidR="00F56E6F">
        <w:rPr>
          <w:rFonts w:cstheme="majorHAnsi"/>
          <w:lang w:val="en-US"/>
        </w:rPr>
        <w:t xml:space="preserve"> among </w:t>
      </w:r>
      <w:r>
        <w:rPr>
          <w:rFonts w:cstheme="majorHAnsi"/>
          <w:lang w:val="en-US"/>
        </w:rPr>
        <w:t>methods.</w:t>
      </w:r>
      <w:r w:rsidRPr="00064F6B">
        <w:rPr>
          <w:rFonts w:cstheme="majorHAnsi"/>
          <w:lang w:val="en-US"/>
        </w:rPr>
        <w:t xml:space="preserve"> </w:t>
      </w:r>
      <w:r>
        <w:rPr>
          <w:rFonts w:cstheme="majorHAnsi"/>
          <w:lang w:val="en-US"/>
        </w:rPr>
        <w:t xml:space="preserve">The only sampling method that reached a stable value </w:t>
      </w:r>
      <w:r w:rsidR="00F56E6F">
        <w:rPr>
          <w:rFonts w:cstheme="majorHAnsi"/>
          <w:lang w:val="en-US"/>
        </w:rPr>
        <w:t xml:space="preserve">following our sampling effort </w:t>
      </w:r>
      <w:r>
        <w:rPr>
          <w:rFonts w:cstheme="majorHAnsi"/>
          <w:lang w:val="en-US"/>
        </w:rPr>
        <w:t>was the observational snorkeling transects (around 10 samples) although the seine</w:t>
      </w:r>
      <w:r w:rsidR="00F56E6F">
        <w:rPr>
          <w:rFonts w:cstheme="majorHAnsi"/>
          <w:lang w:val="en-US"/>
        </w:rPr>
        <w:t xml:space="preserve"> net sampling</w:t>
      </w:r>
      <w:r>
        <w:rPr>
          <w:rFonts w:cstheme="majorHAnsi"/>
          <w:lang w:val="en-US"/>
        </w:rPr>
        <w:t xml:space="preserve"> and </w:t>
      </w:r>
      <w:r w:rsidR="00F56E6F">
        <w:rPr>
          <w:rFonts w:cstheme="majorHAnsi"/>
          <w:lang w:val="en-US"/>
        </w:rPr>
        <w:t xml:space="preserve">the </w:t>
      </w:r>
      <w:r>
        <w:rPr>
          <w:rFonts w:cstheme="majorHAnsi"/>
          <w:lang w:val="en-US"/>
        </w:rPr>
        <w:t xml:space="preserve">combination </w:t>
      </w:r>
      <w:r w:rsidR="00F56E6F">
        <w:rPr>
          <w:rFonts w:cstheme="majorHAnsi"/>
          <w:lang w:val="en-US"/>
        </w:rPr>
        <w:t xml:space="preserve">of sampling methods </w:t>
      </w:r>
      <w:r>
        <w:rPr>
          <w:rFonts w:cstheme="majorHAnsi"/>
          <w:lang w:val="en-US"/>
        </w:rPr>
        <w:t>showed less than</w:t>
      </w:r>
      <w:r w:rsidR="00F56E6F">
        <w:rPr>
          <w:rFonts w:cstheme="majorHAnsi"/>
          <w:lang w:val="en-US"/>
        </w:rPr>
        <w:t xml:space="preserve"> a</w:t>
      </w:r>
      <w:r>
        <w:rPr>
          <w:rFonts w:cstheme="majorHAnsi"/>
          <w:lang w:val="en-US"/>
        </w:rPr>
        <w:t xml:space="preserve"> 2% difference between resampled prevalence and actual prevalence after 35 samples (</w:t>
      </w:r>
      <w:r w:rsidRPr="005C08E1">
        <w:rPr>
          <w:rFonts w:cstheme="majorHAnsi"/>
          <w:color w:val="000000" w:themeColor="text1"/>
          <w:lang w:val="en-US"/>
        </w:rPr>
        <w:t xml:space="preserve">Table S17). </w:t>
      </w:r>
      <w:r>
        <w:rPr>
          <w:rFonts w:cstheme="majorHAnsi"/>
          <w:lang w:val="en-US"/>
        </w:rPr>
        <w:t>Indeed, snorkeling transects allow observations on more individuals than the fishing methods, explaining why it reaches stability faster and thus, need</w:t>
      </w:r>
      <w:r w:rsidR="00F56E6F">
        <w:rPr>
          <w:rFonts w:cstheme="majorHAnsi"/>
          <w:lang w:val="en-US"/>
        </w:rPr>
        <w:t>s</w:t>
      </w:r>
      <w:r>
        <w:rPr>
          <w:rFonts w:cstheme="majorHAnsi"/>
          <w:lang w:val="en-US"/>
        </w:rPr>
        <w:t xml:space="preserve"> </w:t>
      </w:r>
      <w:r w:rsidR="00F56E6F">
        <w:rPr>
          <w:rFonts w:cstheme="majorHAnsi"/>
          <w:lang w:val="en-US"/>
        </w:rPr>
        <w:t xml:space="preserve">less </w:t>
      </w:r>
      <w:r>
        <w:rPr>
          <w:rFonts w:cstheme="majorHAnsi"/>
          <w:lang w:val="en-US"/>
        </w:rPr>
        <w:t xml:space="preserve">sampling effort to </w:t>
      </w:r>
      <w:r w:rsidR="00F56E6F">
        <w:rPr>
          <w:rFonts w:cstheme="majorHAnsi"/>
          <w:lang w:val="en-US"/>
        </w:rPr>
        <w:t xml:space="preserve">accurately </w:t>
      </w:r>
      <w:r>
        <w:rPr>
          <w:rFonts w:cstheme="majorHAnsi"/>
          <w:lang w:val="en-US"/>
        </w:rPr>
        <w:t xml:space="preserve">measure prevalence. </w:t>
      </w:r>
      <w:commentRangeStart w:id="86"/>
      <w:r>
        <w:rPr>
          <w:rFonts w:cstheme="majorHAnsi"/>
          <w:lang w:val="en-US"/>
        </w:rPr>
        <w:t xml:space="preserve">35 sampling efforts were not exhaustive enough to capture the actual infection landscape prevalence </w:t>
      </w:r>
      <w:r w:rsidRPr="005C08E1">
        <w:rPr>
          <w:rFonts w:cstheme="majorHAnsi"/>
          <w:color w:val="000000" w:themeColor="text1"/>
          <w:lang w:val="en-US"/>
        </w:rPr>
        <w:t>(</w:t>
      </w:r>
      <w:commentRangeEnd w:id="86"/>
      <w:r w:rsidR="00F56E6F">
        <w:rPr>
          <w:rStyle w:val="Marquedecommentaire"/>
        </w:rPr>
        <w:commentReference w:id="86"/>
      </w:r>
      <w:r w:rsidRPr="005C08E1">
        <w:rPr>
          <w:rFonts w:cstheme="majorHAnsi"/>
          <w:color w:val="000000" w:themeColor="text1"/>
          <w:lang w:val="en-US"/>
        </w:rPr>
        <w:t>Table S17). Ultimately</w:t>
      </w:r>
      <w:r>
        <w:rPr>
          <w:rFonts w:cstheme="majorHAnsi"/>
          <w:color w:val="000000" w:themeColor="text1"/>
          <w:lang w:val="en-US"/>
        </w:rPr>
        <w:t xml:space="preserve">, </w:t>
      </w:r>
      <w:r>
        <w:rPr>
          <w:rFonts w:cstheme="majorHAnsi"/>
          <w:lang w:val="en-US"/>
        </w:rPr>
        <w:t xml:space="preserve">«magic cutoff» sampling effort for estimating accurate prevalence does not exist as it can vary with parasite aggregation level </w:t>
      </w:r>
      <w:r>
        <w:rPr>
          <w:rFonts w:cstheme="majorHAnsi"/>
          <w:lang w:val="en-US"/>
        </w:rPr>
        <w:fldChar w:fldCharType="begin"/>
      </w:r>
      <w:r>
        <w:rPr>
          <w:rFonts w:cstheme="majorHAnsi"/>
          <w:lang w:val="en-US"/>
        </w:rPr>
        <w:instrText xml:space="preserve"> ADDIN ZOTERO_ITEM CSL_CITATION {"citationID":"KODtaM8P","properties":{"formattedCitation":"(Poulin, 2007b; Shvydka et al., 2018)","plainCitation":"(Poulin, 2007b; Shvydka et al., 2018)","noteIndex":0},"citationItems":[{"id":2570,"uris":["http://zotero.org/groups/2585270/items/4GAL3XPJ"],"itemData":{"id":2570,"type":"book","edition":"2nd edition","ISBN":"978-0-691-12085-0","language":"en","number-of-pages":"214","publisher":"Princeton University Press","source":"press.princeton.edu","title":"Evolutionary Ecology of Parasites","URL":"https://press.princeton.edu/books/paperback/9780691120850/evolutionary-ecology-of-parasites","author":[{"family":"Poulin","given":"Robert"}],"accessed":{"date-parts":[["2022",4,9]]},"issued":{"date-parts":[["2007"]]}}},{"id":10460,"uris":["http://zotero.org/groups/2585270/items/3AZCFSX6"],"itemData":{"id":10460,"type":"article-journal","abstract":"To reach ethically and scientifically valid mean abundance values in parasitological and epidemiological studies this paper considers analytic and simulation approaches for sample size determination. The sample size estimation was carried out by applying mathematical formula with predetermined precision level and parameter of the negative binomial distribution estimated from the empirical data. A simulation approach to optimum sample size determination aimed at the estimation of true value of the mean abundance and its confidence interval (CI) was based on the Bag of Little Bootstraps (BLB). The abundance of two species of monogenean parasites Ligophorus cephali and L. mediterraneus from Mugil cephalus across the Azov-Black Seas localities were subjected to the analysis. The dispersion pattern of both helminth species could be characterized as a highly aggregated distribution with the variance being substantially larger than the mean abundance. The holistic approach applied here offers a wide range of appropriate methods in searching for the optimum sample size and the understanding about the expected precision level of the mean. Given the superior performance of the BLB relative to formulae with its few assumptions, the bootstrap procedure is the preferred method. Two important assessments were performed in the present study: i) based on CIs width a reasonable precision level for the mean abundance in parasitological surveys of Ligophorus spp. could be chosen between 0.8 and 0.5 with 1.6 and 1x mean of the CIs width, and ii) the sample size equal 80 or more host individuals allows accurate and precise estimation of mean abundance. Meanwhile for the host sample size in range between 25 and 40 individuals, the median estimates showed minimal bias but the sampling distribution skewed to the low values; a sample size of 10 host individuals yielded to unreliable estimates.","container-title":"Helminthologia","DOI":"10.1515/helm-2017-0054","ISSN":"0440-6605","issue":"1","journalAbbreviation":"Helminthologia","note":"PMID: 31662627\nPMCID: PMC6799529","page":"52-59","source":"PubMed Central","title":"Optimum Sample Size to Estimate Mean Parasite Abundance in Fish Parasite Surveys","volume":"55","author":[{"family":"Shvydka","given":"S."},{"family":"Sarabeev","given":"V."},{"family":"Estruch","given":"V. D."},{"family":"Cadarso-Suárez","given":"C."}],"issued":{"date-parts":[["2018",1,27]]}}}],"schema":"https://github.com/citation-style-language/schema/raw/master/csl-citation.json"} </w:instrText>
      </w:r>
      <w:r>
        <w:rPr>
          <w:rFonts w:cstheme="majorHAnsi"/>
          <w:lang w:val="en-US"/>
        </w:rPr>
        <w:fldChar w:fldCharType="separate"/>
      </w:r>
      <w:r>
        <w:rPr>
          <w:rFonts w:cstheme="majorHAnsi"/>
          <w:noProof/>
          <w:lang w:val="en-US"/>
        </w:rPr>
        <w:t>(Poulin, 2007b; Shvydka et al., 2018)</w:t>
      </w:r>
      <w:r>
        <w:rPr>
          <w:rFonts w:cstheme="majorHAnsi"/>
          <w:lang w:val="en-US"/>
        </w:rPr>
        <w:fldChar w:fldCharType="end"/>
      </w:r>
      <w:r>
        <w:rPr>
          <w:rFonts w:cstheme="majorHAnsi"/>
          <w:lang w:val="en-US"/>
        </w:rPr>
        <w:t xml:space="preserve">, host species target and abundance, sampling design </w:t>
      </w:r>
      <w:r w:rsidRPr="0039663C">
        <w:rPr>
          <w:rFonts w:cstheme="majorHAnsi"/>
          <w:lang w:val="en-US"/>
        </w:rPr>
        <w:t>(e.g., timing)</w:t>
      </w:r>
      <w:r>
        <w:rPr>
          <w:rFonts w:cstheme="majorHAnsi"/>
          <w:lang w:val="en-US"/>
        </w:rPr>
        <w:t xml:space="preserve"> and as we have shown, sampling method. However, our results should be used as an empirical tool to guide future determination of sampling effort to assess infection prevalence in natural systems.</w:t>
      </w:r>
    </w:p>
    <w:p w14:paraId="4025A5CE" w14:textId="77777777" w:rsidR="005C08E1" w:rsidRDefault="005C08E1" w:rsidP="005C08E1">
      <w:pPr>
        <w:spacing w:line="360" w:lineRule="auto"/>
        <w:jc w:val="both"/>
        <w:rPr>
          <w:rFonts w:cstheme="majorHAnsi"/>
          <w:b/>
          <w:bCs/>
          <w:lang w:val="en-US"/>
        </w:rPr>
      </w:pPr>
    </w:p>
    <w:p w14:paraId="7F56B13D" w14:textId="3E924E9E" w:rsidR="005C08E1" w:rsidRPr="00D75C31" w:rsidRDefault="005C08E1" w:rsidP="005C08E1">
      <w:pPr>
        <w:spacing w:line="360" w:lineRule="auto"/>
        <w:ind w:firstLine="708"/>
        <w:jc w:val="both"/>
        <w:rPr>
          <w:rFonts w:cstheme="majorHAnsi"/>
          <w:lang w:val="en-US"/>
        </w:rPr>
      </w:pPr>
      <w:r w:rsidRPr="00361131">
        <w:rPr>
          <w:rFonts w:cstheme="majorHAnsi"/>
          <w:lang w:val="en-US"/>
        </w:rPr>
        <w:t>Our</w:t>
      </w:r>
      <w:r>
        <w:rPr>
          <w:rFonts w:cstheme="majorHAnsi"/>
          <w:lang w:val="en-US"/>
        </w:rPr>
        <w:t xml:space="preserve"> results show that prevalence of infection is spatially heterogenous in our system (</w:t>
      </w:r>
      <w:r w:rsidRPr="005C08E1">
        <w:rPr>
          <w:rFonts w:cstheme="majorHAnsi"/>
          <w:color w:val="000000" w:themeColor="text1"/>
          <w:lang w:val="en-US"/>
        </w:rPr>
        <w:t>Figure 3 and 4).</w:t>
      </w:r>
      <w:r>
        <w:rPr>
          <w:rFonts w:cstheme="majorHAnsi"/>
          <w:lang w:val="en-US"/>
        </w:rPr>
        <w:t xml:space="preserve"> Prevalence estimates varied </w:t>
      </w:r>
      <w:r w:rsidR="000C0DA6">
        <w:rPr>
          <w:rFonts w:cstheme="majorHAnsi"/>
          <w:lang w:val="en-US"/>
        </w:rPr>
        <w:t xml:space="preserve">both </w:t>
      </w:r>
      <w:r>
        <w:rPr>
          <w:rFonts w:cstheme="majorHAnsi"/>
          <w:lang w:val="en-US"/>
        </w:rPr>
        <w:t xml:space="preserve">among and within lakes. Regardless, we did not find </w:t>
      </w:r>
      <w:r>
        <w:rPr>
          <w:rFonts w:cstheme="majorHAnsi"/>
          <w:lang w:val="en-US"/>
        </w:rPr>
        <w:lastRenderedPageBreak/>
        <w:t>evidence of geographical patterns. Accordingly, none of the spatial attributes that we tested were good predictors of infection at small spatial scale</w:t>
      </w:r>
      <w:r w:rsidR="000C0DA6">
        <w:rPr>
          <w:rFonts w:cstheme="majorHAnsi"/>
          <w:lang w:val="en-US"/>
        </w:rPr>
        <w:t>s</w:t>
      </w:r>
      <w:r>
        <w:rPr>
          <w:rFonts w:cstheme="majorHAnsi"/>
          <w:lang w:val="en-US"/>
        </w:rPr>
        <w:t xml:space="preserve"> (site-scale</w:t>
      </w:r>
      <w:r w:rsidRPr="005C08E1">
        <w:rPr>
          <w:rFonts w:cstheme="majorHAnsi"/>
          <w:color w:val="000000" w:themeColor="text1"/>
          <w:lang w:val="en-US"/>
        </w:rPr>
        <w:t xml:space="preserve">) (Table S18). </w:t>
      </w:r>
      <w:r w:rsidR="000C0DA6">
        <w:rPr>
          <w:rFonts w:cstheme="majorHAnsi"/>
          <w:color w:val="000000" w:themeColor="text1"/>
          <w:lang w:val="en-US"/>
        </w:rPr>
        <w:t xml:space="preserve">Future studies should increase the number of lakes sampled </w:t>
      </w:r>
      <w:r w:rsidRPr="006D2477">
        <w:rPr>
          <w:rFonts w:cstheme="majorHAnsi"/>
          <w:lang w:val="en-US"/>
        </w:rPr>
        <w:t xml:space="preserve">to confirm whether infection is spatially random, or </w:t>
      </w:r>
      <w:r w:rsidR="000C0DA6">
        <w:rPr>
          <w:rFonts w:cstheme="majorHAnsi"/>
          <w:lang w:val="en-US"/>
        </w:rPr>
        <w:t xml:space="preserve">if indeed there are other patterns at play. </w:t>
      </w:r>
    </w:p>
    <w:p w14:paraId="3BDA7675" w14:textId="77777777" w:rsidR="005C08E1" w:rsidRDefault="005C08E1" w:rsidP="005C08E1">
      <w:pPr>
        <w:spacing w:line="360" w:lineRule="auto"/>
        <w:ind w:firstLine="708"/>
        <w:jc w:val="both"/>
        <w:rPr>
          <w:rFonts w:cstheme="majorHAnsi"/>
          <w:lang w:val="en-US"/>
        </w:rPr>
      </w:pPr>
    </w:p>
    <w:p w14:paraId="46FF45BD" w14:textId="750CEBA8" w:rsidR="005C08E1" w:rsidRPr="00D75C31" w:rsidRDefault="005C08E1" w:rsidP="005C08E1">
      <w:pPr>
        <w:spacing w:line="360" w:lineRule="auto"/>
        <w:ind w:firstLine="708"/>
        <w:jc w:val="both"/>
        <w:rPr>
          <w:rFonts w:cstheme="majorHAnsi"/>
          <w:lang w:val="en-US"/>
        </w:rPr>
      </w:pPr>
      <w:r>
        <w:rPr>
          <w:rFonts w:cstheme="majorHAnsi"/>
          <w:lang w:val="en-US"/>
        </w:rPr>
        <w:t xml:space="preserve">Frequency distributions are a </w:t>
      </w:r>
      <w:r w:rsidR="000C0DA6">
        <w:rPr>
          <w:rFonts w:cstheme="majorHAnsi"/>
          <w:lang w:val="en-US"/>
        </w:rPr>
        <w:t xml:space="preserve">useful </w:t>
      </w:r>
      <w:r>
        <w:rPr>
          <w:rFonts w:cstheme="majorHAnsi"/>
          <w:lang w:val="en-US"/>
        </w:rPr>
        <w:t xml:space="preserve">tool to investigate mechanisms behind </w:t>
      </w:r>
      <w:r w:rsidR="000C0DA6">
        <w:rPr>
          <w:rFonts w:cstheme="majorHAnsi"/>
          <w:lang w:val="en-US"/>
        </w:rPr>
        <w:t xml:space="preserve">the </w:t>
      </w:r>
      <w:r>
        <w:rPr>
          <w:rFonts w:cstheme="majorHAnsi"/>
          <w:lang w:val="en-US"/>
        </w:rPr>
        <w:t xml:space="preserve">spatial occurrence of species </w:t>
      </w:r>
      <w:r>
        <w:rPr>
          <w:rFonts w:cstheme="majorHAnsi"/>
          <w:lang w:val="en-US"/>
        </w:rPr>
        <w:fldChar w:fldCharType="begin"/>
      </w:r>
      <w:r>
        <w:rPr>
          <w:rFonts w:cstheme="majorHAnsi"/>
          <w:lang w:val="en-US"/>
        </w:rPr>
        <w:instrText xml:space="preserve"> ADDIN ZOTERO_ITEM CSL_CITATION {"citationID":"Zzr4erGi","properties":{"formattedCitation":"(McGeoch &amp; Gaston, 2002)","plainCitation":"(McGeoch &amp; Gaston, 2002)","noteIndex":0},"citationItems":[{"id":7537,"uris":["http://zotero.org/groups/2585270/items/R48EVS3E"],"itemData":{"id":7537,"type":"article-journal","abstract":"Numerous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lang w:val="en-US"/>
        </w:rPr>
        <w:fldChar w:fldCharType="separate"/>
      </w:r>
      <w:r>
        <w:rPr>
          <w:rFonts w:cstheme="majorHAnsi"/>
          <w:noProof/>
          <w:lang w:val="en-US"/>
        </w:rPr>
        <w:t>(McGeoch &amp; Gaston, 2002)</w:t>
      </w:r>
      <w:r>
        <w:rPr>
          <w:rFonts w:cstheme="majorHAnsi"/>
          <w:lang w:val="en-US"/>
        </w:rPr>
        <w:fldChar w:fldCharType="end"/>
      </w:r>
      <w:r>
        <w:rPr>
          <w:rFonts w:cstheme="majorHAnsi"/>
          <w:lang w:val="en-US"/>
        </w:rPr>
        <w:t xml:space="preserve">. For parasites, frequency occupation distributions </w:t>
      </w:r>
      <w:r w:rsidR="000C0DA6">
        <w:rPr>
          <w:rFonts w:cstheme="majorHAnsi"/>
          <w:lang w:val="en-US"/>
        </w:rPr>
        <w:t>are modified such that</w:t>
      </w:r>
      <w:r>
        <w:rPr>
          <w:rFonts w:cstheme="majorHAnsi"/>
          <w:lang w:val="en-US"/>
        </w:rPr>
        <w:t xml:space="preserve"> that host</w:t>
      </w:r>
      <w:r w:rsidR="000C0DA6">
        <w:rPr>
          <w:rFonts w:cstheme="majorHAnsi"/>
          <w:lang w:val="en-US"/>
        </w:rPr>
        <w:t>s</w:t>
      </w:r>
      <w:r>
        <w:rPr>
          <w:rFonts w:cstheme="majorHAnsi"/>
          <w:lang w:val="en-US"/>
        </w:rPr>
        <w:t xml:space="preserve"> represent suitable patches (i.e. habitat)</w:t>
      </w:r>
      <w:r>
        <w:rPr>
          <w:rFonts w:cstheme="majorHAnsi"/>
          <w:lang w:val="en-US"/>
        </w:rPr>
        <w:fldChar w:fldCharType="begin"/>
      </w:r>
      <w:r>
        <w:rPr>
          <w:rFonts w:cstheme="majorHAnsi"/>
          <w:lang w:val="en-US"/>
        </w:rPr>
        <w:instrText xml:space="preserve"> ADDIN ZOTERO_ITEM CSL_CITATION {"citationID":"D2BryNvi","properties":{"formattedCitation":"(Hess et al., 2002)","plainCitation":"(Hess et al.,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schema":"https://github.com/citation-style-language/schema/raw/master/csl-citation.json"} </w:instrText>
      </w:r>
      <w:r>
        <w:rPr>
          <w:rFonts w:cstheme="majorHAnsi"/>
          <w:lang w:val="en-US"/>
        </w:rPr>
        <w:fldChar w:fldCharType="separate"/>
      </w:r>
      <w:r>
        <w:rPr>
          <w:rFonts w:cstheme="majorHAnsi"/>
          <w:noProof/>
          <w:lang w:val="en-US"/>
        </w:rPr>
        <w:t>(Hess et al., 2002)</w:t>
      </w:r>
      <w:r>
        <w:rPr>
          <w:rFonts w:cstheme="majorHAnsi"/>
          <w:lang w:val="en-US"/>
        </w:rPr>
        <w:fldChar w:fldCharType="end"/>
      </w:r>
      <w:r>
        <w:rPr>
          <w:rFonts w:cstheme="majorHAnsi"/>
          <w:lang w:val="en-US"/>
        </w:rPr>
        <w:t>. In our case, frequency distributions were made to investigate the distribution of prevalence of black spot disease infection in lake fish communities.</w:t>
      </w:r>
      <w:r w:rsidR="000C0DA6">
        <w:rPr>
          <w:rFonts w:cstheme="majorHAnsi"/>
          <w:lang w:val="en-US"/>
        </w:rPr>
        <w:t xml:space="preserve"> We found</w:t>
      </w:r>
      <w:r>
        <w:rPr>
          <w:rFonts w:cstheme="majorHAnsi"/>
          <w:lang w:val="en-US"/>
        </w:rPr>
        <w:t xml:space="preserve"> that frequency distributions differed between sampling methods</w:t>
      </w:r>
      <w:r w:rsidR="000C0DA6">
        <w:rPr>
          <w:rFonts w:cstheme="majorHAnsi"/>
          <w:lang w:val="en-US"/>
        </w:rPr>
        <w:t>;</w:t>
      </w:r>
      <w:r>
        <w:rPr>
          <w:rFonts w:cstheme="majorHAnsi"/>
          <w:lang w:val="en-US"/>
        </w:rPr>
        <w:t xml:space="preserve"> </w:t>
      </w:r>
      <w:commentRangeStart w:id="87"/>
      <w:r>
        <w:rPr>
          <w:rFonts w:cstheme="majorHAnsi"/>
          <w:lang w:val="en-US"/>
        </w:rPr>
        <w:t xml:space="preserve">some </w:t>
      </w:r>
      <w:commentRangeEnd w:id="87"/>
      <w:r w:rsidR="000C0DA6">
        <w:rPr>
          <w:rStyle w:val="Marquedecommentaire"/>
        </w:rPr>
        <w:commentReference w:id="87"/>
      </w:r>
      <w:r>
        <w:rPr>
          <w:rFonts w:cstheme="majorHAnsi"/>
          <w:lang w:val="en-US"/>
        </w:rPr>
        <w:t>suggesting a bimodal distribution tendency (</w:t>
      </w:r>
      <w:r w:rsidRPr="00262198">
        <w:rPr>
          <w:rFonts w:cstheme="majorHAnsi"/>
          <w:color w:val="000000" w:themeColor="text1"/>
          <w:lang w:val="en-US"/>
        </w:rPr>
        <w:t xml:space="preserve">Figure </w:t>
      </w:r>
      <w:r w:rsidR="00262198" w:rsidRPr="00262198">
        <w:rPr>
          <w:rFonts w:cstheme="majorHAnsi"/>
          <w:color w:val="000000" w:themeColor="text1"/>
          <w:lang w:val="en-US"/>
        </w:rPr>
        <w:t>3</w:t>
      </w:r>
      <w:r w:rsidRPr="00262198">
        <w:rPr>
          <w:rFonts w:cstheme="majorHAnsi"/>
          <w:color w:val="000000" w:themeColor="text1"/>
          <w:lang w:val="en-US"/>
        </w:rPr>
        <w:t xml:space="preserve">.A, B) and others with no obvious pattern (Figure </w:t>
      </w:r>
      <w:r w:rsidR="00262198" w:rsidRPr="00262198">
        <w:rPr>
          <w:rFonts w:cstheme="majorHAnsi"/>
          <w:color w:val="000000" w:themeColor="text1"/>
          <w:lang w:val="en-US"/>
        </w:rPr>
        <w:t>3</w:t>
      </w:r>
      <w:r w:rsidRPr="00262198">
        <w:rPr>
          <w:rFonts w:cstheme="majorHAnsi"/>
          <w:color w:val="000000" w:themeColor="text1"/>
          <w:lang w:val="en-US"/>
        </w:rPr>
        <w:t xml:space="preserve">.C, D). </w:t>
      </w:r>
      <w:r>
        <w:rPr>
          <w:rFonts w:cstheme="majorHAnsi"/>
          <w:lang w:val="en-US"/>
        </w:rPr>
        <w:t xml:space="preserve">While binomial </w:t>
      </w:r>
      <w:r w:rsidR="000C0DA6">
        <w:rPr>
          <w:rFonts w:cstheme="majorHAnsi"/>
          <w:lang w:val="en-US"/>
        </w:rPr>
        <w:t xml:space="preserve">distributions </w:t>
      </w:r>
      <w:r>
        <w:rPr>
          <w:rFonts w:cstheme="majorHAnsi"/>
          <w:lang w:val="en-US"/>
        </w:rPr>
        <w:t xml:space="preserve">are </w:t>
      </w:r>
      <w:r w:rsidR="000C0DA6">
        <w:rPr>
          <w:rFonts w:cstheme="majorHAnsi"/>
          <w:lang w:val="en-US"/>
        </w:rPr>
        <w:t xml:space="preserve">commonly </w:t>
      </w:r>
      <w:r>
        <w:rPr>
          <w:rFonts w:cstheme="majorHAnsi"/>
          <w:lang w:val="en-US"/>
        </w:rPr>
        <w:t xml:space="preserve">observed in frequency occupation distributions, some argue that they are an artifact of small sampling </w:t>
      </w:r>
      <w:commentRangeStart w:id="88"/>
      <w:r>
        <w:rPr>
          <w:rFonts w:cstheme="majorHAnsi"/>
          <w:lang w:val="en-US"/>
        </w:rPr>
        <w:t xml:space="preserve">scale </w:t>
      </w:r>
      <w:commentRangeEnd w:id="88"/>
      <w:r w:rsidR="000C0DA6">
        <w:rPr>
          <w:rStyle w:val="Marquedecommentaire"/>
        </w:rPr>
        <w:commentReference w:id="88"/>
      </w:r>
      <w:r>
        <w:rPr>
          <w:rFonts w:cstheme="majorHAnsi"/>
          <w:lang w:val="en-US"/>
        </w:rPr>
        <w:fldChar w:fldCharType="begin"/>
      </w:r>
      <w:r>
        <w:rPr>
          <w:rFonts w:cstheme="majorHAnsi"/>
          <w:lang w:val="en-US"/>
        </w:rPr>
        <w:instrText xml:space="preserve"> ADDIN ZOTERO_ITEM CSL_CITATION {"citationID":"cxEVCI24","properties":{"formattedCitation":"(Nee et al., 1991)","plainCitation":"(Nee et al., 1991)","noteIndex":0},"citationItems":[{"id":10610,"uris":["http://zotero.org/groups/2585270/items/TE8NW9T3"],"itemData":{"id":10610,"type":"article-journal","container-title":"Oikos","DOI":"10.2307/3545450","ISSN":"0030-1299","issue":"1","note":"publisher: [Nordic Society Oikos, Wiley]","page":"83-87","source":"JSTOR","title":"Core and Satellite Species: Theory and Artefacts","title-short":"Core and Satellite Species","volume":"62","author":[{"family":"Nee","given":"Sean"},{"family":"Gregory","given":"Richard D."},{"family":"May","given":"Robert M."}],"issued":{"date-parts":[["1991"]]}}}],"schema":"https://github.com/citation-style-language/schema/raw/master/csl-citation.json"} </w:instrText>
      </w:r>
      <w:r>
        <w:rPr>
          <w:rFonts w:cstheme="majorHAnsi"/>
          <w:lang w:val="en-US"/>
        </w:rPr>
        <w:fldChar w:fldCharType="separate"/>
      </w:r>
      <w:r>
        <w:rPr>
          <w:rFonts w:cstheme="majorHAnsi"/>
          <w:noProof/>
          <w:lang w:val="en-US"/>
        </w:rPr>
        <w:t>(Nee et al., 1991)</w:t>
      </w:r>
      <w:r>
        <w:rPr>
          <w:rFonts w:cstheme="majorHAnsi"/>
          <w:lang w:val="en-US"/>
        </w:rPr>
        <w:fldChar w:fldCharType="end"/>
      </w:r>
      <w:r>
        <w:rPr>
          <w:rFonts w:cstheme="majorHAnsi"/>
          <w:lang w:val="en-US"/>
        </w:rPr>
        <w:t xml:space="preserve">. However, </w:t>
      </w:r>
      <w:commentRangeStart w:id="89"/>
      <w:r>
        <w:rPr>
          <w:rFonts w:cstheme="majorHAnsi"/>
          <w:lang w:val="en-US"/>
        </w:rPr>
        <w:t xml:space="preserve">it revealed </w:t>
      </w:r>
      <w:commentRangeEnd w:id="89"/>
      <w:r w:rsidR="000C0DA6">
        <w:rPr>
          <w:rStyle w:val="Marquedecommentaire"/>
        </w:rPr>
        <w:commentReference w:id="89"/>
      </w:r>
      <w:r>
        <w:rPr>
          <w:rFonts w:cstheme="majorHAnsi"/>
          <w:lang w:val="en-US"/>
        </w:rPr>
        <w:t xml:space="preserve">that lake community tend to display a high or low infection prevalence. </w:t>
      </w:r>
      <w:r w:rsidR="000C0DA6">
        <w:rPr>
          <w:rFonts w:cstheme="majorHAnsi"/>
          <w:lang w:val="en-US"/>
        </w:rPr>
        <w:t xml:space="preserve">We assume </w:t>
      </w:r>
      <w:r>
        <w:rPr>
          <w:rFonts w:cstheme="majorHAnsi"/>
          <w:lang w:val="en-US"/>
        </w:rPr>
        <w:t>that</w:t>
      </w:r>
      <w:r w:rsidR="000C0DA6">
        <w:rPr>
          <w:rFonts w:cstheme="majorHAnsi"/>
          <w:lang w:val="en-US"/>
        </w:rPr>
        <w:t xml:space="preserve"> the distribution of</w:t>
      </w:r>
      <w:r>
        <w:rPr>
          <w:rFonts w:cstheme="majorHAnsi"/>
          <w:lang w:val="en-US"/>
        </w:rPr>
        <w:t xml:space="preserve"> trematodes is not limited by the final hosts’ movements (birds) across our study area, these high- and low-prevalence groups </w:t>
      </w:r>
      <w:r w:rsidR="000C0DA6">
        <w:rPr>
          <w:rFonts w:cstheme="majorHAnsi"/>
          <w:lang w:val="en-US"/>
        </w:rPr>
        <w:t xml:space="preserve">likely represent </w:t>
      </w:r>
      <w:r>
        <w:rPr>
          <w:rFonts w:cstheme="majorHAnsi"/>
          <w:lang w:val="en-US"/>
        </w:rPr>
        <w:t xml:space="preserve">environmental characteristics that favor (or restrict) parasite abundance and transmission </w:t>
      </w:r>
      <w:commentRangeStart w:id="90"/>
      <w:r>
        <w:rPr>
          <w:rFonts w:cstheme="majorHAnsi"/>
          <w:lang w:val="en-US"/>
        </w:rPr>
        <w:t>to fish hosts</w:t>
      </w:r>
      <w:commentRangeEnd w:id="90"/>
      <w:r w:rsidR="000C0DA6">
        <w:rPr>
          <w:rStyle w:val="Marquedecommentaire"/>
        </w:rPr>
        <w:commentReference w:id="90"/>
      </w:r>
      <w:r>
        <w:rPr>
          <w:rFonts w:cstheme="majorHAnsi"/>
          <w:lang w:val="en-US"/>
        </w:rPr>
        <w:t xml:space="preserve">. Alternatively, this could mean that when the parasite is present, there are regulating environmental pressures that limit the parasite abundance and transmission. Yet, if the parasites overcome the selective pressure, they become highly prevalent in the fish community. </w:t>
      </w:r>
      <w:r>
        <w:rPr>
          <w:rFonts w:cstheme="majorHAnsi"/>
          <w:color w:val="000000" w:themeColor="text1"/>
          <w:lang w:val="en-US"/>
        </w:rPr>
        <w:t xml:space="preserve">A larger lake sample size might clarify these patterns of infection dynamics. </w:t>
      </w:r>
    </w:p>
    <w:p w14:paraId="4A233854" w14:textId="77777777" w:rsidR="005C08E1" w:rsidRPr="009235E2" w:rsidRDefault="005C08E1" w:rsidP="005C08E1">
      <w:pPr>
        <w:spacing w:line="360" w:lineRule="auto"/>
        <w:jc w:val="both"/>
        <w:rPr>
          <w:rFonts w:cstheme="majorHAnsi"/>
          <w:lang w:val="en-US"/>
        </w:rPr>
      </w:pPr>
    </w:p>
    <w:p w14:paraId="4434D218" w14:textId="45E5FF5F" w:rsidR="005C08E1" w:rsidRDefault="005C08E1" w:rsidP="005C08E1">
      <w:pPr>
        <w:spacing w:line="360" w:lineRule="auto"/>
        <w:ind w:firstLine="708"/>
        <w:jc w:val="both"/>
        <w:rPr>
          <w:rFonts w:cstheme="majorHAnsi"/>
          <w:color w:val="000000" w:themeColor="text1"/>
          <w:lang w:val="en-US"/>
        </w:rPr>
      </w:pPr>
      <w:r>
        <w:rPr>
          <w:rFonts w:cstheme="majorHAnsi"/>
          <w:lang w:val="en-US"/>
        </w:rPr>
        <w:t xml:space="preserve">Differences in frequency distributions imply that method-biases are also perceptible at </w:t>
      </w:r>
      <w:r w:rsidR="000C0DA6">
        <w:rPr>
          <w:rFonts w:cstheme="majorHAnsi"/>
          <w:lang w:val="en-US"/>
        </w:rPr>
        <w:t xml:space="preserve">the </w:t>
      </w:r>
      <w:r>
        <w:rPr>
          <w:rFonts w:cstheme="majorHAnsi"/>
          <w:lang w:val="en-US"/>
        </w:rPr>
        <w:t>lake-scale and that they influence observed prevalence distribution patterns. Accordingly, map comparison</w:t>
      </w:r>
      <w:r w:rsidR="000C0DA6">
        <w:rPr>
          <w:rFonts w:cstheme="majorHAnsi"/>
          <w:lang w:val="en-US"/>
        </w:rPr>
        <w:t>s</w:t>
      </w:r>
      <w:r>
        <w:rPr>
          <w:rFonts w:cstheme="majorHAnsi"/>
          <w:lang w:val="en-US"/>
        </w:rPr>
        <w:t xml:space="preserve"> </w:t>
      </w:r>
      <w:r w:rsidRPr="00262198">
        <w:rPr>
          <w:rFonts w:cstheme="majorHAnsi"/>
          <w:color w:val="000000" w:themeColor="text1"/>
          <w:lang w:val="en-US"/>
        </w:rPr>
        <w:t xml:space="preserve">(Figure </w:t>
      </w:r>
      <w:r w:rsidR="00262198" w:rsidRPr="00262198">
        <w:rPr>
          <w:rFonts w:cstheme="majorHAnsi"/>
          <w:color w:val="000000" w:themeColor="text1"/>
          <w:lang w:val="en-US"/>
        </w:rPr>
        <w:t>3</w:t>
      </w:r>
      <w:r w:rsidRPr="00262198">
        <w:rPr>
          <w:rFonts w:cstheme="majorHAnsi"/>
          <w:color w:val="000000" w:themeColor="text1"/>
          <w:lang w:val="en-US"/>
        </w:rPr>
        <w:t>) c</w:t>
      </w:r>
      <w:r>
        <w:rPr>
          <w:rFonts w:cstheme="majorHAnsi"/>
          <w:color w:val="000000" w:themeColor="text1"/>
          <w:lang w:val="en-US"/>
        </w:rPr>
        <w:t xml:space="preserve">learly show that lake prevalence can be over or underestimated according to the </w:t>
      </w:r>
      <w:r w:rsidR="000C0DA6">
        <w:rPr>
          <w:rFonts w:cstheme="majorHAnsi"/>
          <w:color w:val="000000" w:themeColor="text1"/>
          <w:lang w:val="en-US"/>
        </w:rPr>
        <w:t xml:space="preserve">sampling </w:t>
      </w:r>
      <w:r>
        <w:rPr>
          <w:rFonts w:cstheme="majorHAnsi"/>
          <w:color w:val="000000" w:themeColor="text1"/>
          <w:lang w:val="en-US"/>
        </w:rPr>
        <w:t>method</w:t>
      </w:r>
      <w:r w:rsidR="000C0DA6">
        <w:rPr>
          <w:rFonts w:cstheme="majorHAnsi"/>
          <w:color w:val="000000" w:themeColor="text1"/>
          <w:lang w:val="en-US"/>
        </w:rPr>
        <w:t xml:space="preserve"> </w:t>
      </w:r>
      <w:r w:rsidR="000D6CD9">
        <w:rPr>
          <w:rFonts w:cstheme="majorHAnsi"/>
          <w:color w:val="000000" w:themeColor="text1"/>
          <w:lang w:val="en-US"/>
        </w:rPr>
        <w:t>u</w:t>
      </w:r>
      <w:r w:rsidR="000C0DA6">
        <w:rPr>
          <w:rFonts w:cstheme="majorHAnsi"/>
          <w:color w:val="000000" w:themeColor="text1"/>
          <w:lang w:val="en-US"/>
        </w:rPr>
        <w:t>sed</w:t>
      </w:r>
      <w:r>
        <w:rPr>
          <w:rFonts w:cstheme="majorHAnsi"/>
          <w:color w:val="000000" w:themeColor="text1"/>
          <w:lang w:val="en-US"/>
        </w:rPr>
        <w:t xml:space="preserve">. For example, in </w:t>
      </w:r>
      <w:r w:rsidR="000C0DA6">
        <w:rPr>
          <w:rFonts w:cstheme="majorHAnsi"/>
          <w:color w:val="000000" w:themeColor="text1"/>
          <w:lang w:val="en-US"/>
        </w:rPr>
        <w:t>L</w:t>
      </w:r>
      <w:r>
        <w:rPr>
          <w:rFonts w:cstheme="majorHAnsi"/>
          <w:color w:val="000000" w:themeColor="text1"/>
          <w:lang w:val="en-US"/>
        </w:rPr>
        <w:t xml:space="preserve">ake Pin rouge, the transect method underestimated the community prevalence while in </w:t>
      </w:r>
      <w:r w:rsidR="000C0DA6">
        <w:rPr>
          <w:rFonts w:cstheme="majorHAnsi"/>
          <w:color w:val="000000" w:themeColor="text1"/>
          <w:lang w:val="en-US"/>
        </w:rPr>
        <w:t>L</w:t>
      </w:r>
      <w:r>
        <w:rPr>
          <w:rFonts w:cstheme="majorHAnsi"/>
          <w:color w:val="000000" w:themeColor="text1"/>
          <w:lang w:val="en-US"/>
        </w:rPr>
        <w:t xml:space="preserve">ake </w:t>
      </w:r>
      <w:proofErr w:type="spellStart"/>
      <w:r>
        <w:rPr>
          <w:rFonts w:cstheme="majorHAnsi"/>
          <w:color w:val="000000" w:themeColor="text1"/>
          <w:lang w:val="en-US"/>
        </w:rPr>
        <w:t>Croche</w:t>
      </w:r>
      <w:proofErr w:type="spellEnd"/>
      <w:r>
        <w:rPr>
          <w:rFonts w:cstheme="majorHAnsi"/>
          <w:color w:val="000000" w:themeColor="text1"/>
          <w:lang w:val="en-US"/>
        </w:rPr>
        <w:t>, seine net</w:t>
      </w:r>
      <w:r w:rsidR="000C0DA6">
        <w:rPr>
          <w:rFonts w:cstheme="majorHAnsi"/>
          <w:color w:val="000000" w:themeColor="text1"/>
          <w:lang w:val="en-US"/>
        </w:rPr>
        <w:t xml:space="preserve"> sampling</w:t>
      </w:r>
      <w:r>
        <w:rPr>
          <w:rFonts w:cstheme="majorHAnsi"/>
          <w:color w:val="000000" w:themeColor="text1"/>
          <w:lang w:val="en-US"/>
        </w:rPr>
        <w:t xml:space="preserve"> overestimated the community prevalence (see </w:t>
      </w:r>
      <w:r w:rsidRPr="00262198">
        <w:rPr>
          <w:rFonts w:cstheme="majorHAnsi"/>
          <w:color w:val="000000" w:themeColor="text1"/>
          <w:lang w:val="en-US"/>
        </w:rPr>
        <w:t xml:space="preserve">Table S13). </w:t>
      </w:r>
      <w:commentRangeStart w:id="91"/>
      <w:r w:rsidRPr="00262198">
        <w:rPr>
          <w:rFonts w:cstheme="majorHAnsi"/>
          <w:color w:val="000000" w:themeColor="text1"/>
          <w:lang w:val="en-US"/>
        </w:rPr>
        <w:t>This evidence method-biases in field sampling of fish communities</w:t>
      </w:r>
      <w:commentRangeEnd w:id="91"/>
      <w:r w:rsidR="000C0DA6">
        <w:rPr>
          <w:rStyle w:val="Marquedecommentaire"/>
        </w:rPr>
        <w:commentReference w:id="91"/>
      </w:r>
      <w:r w:rsidRPr="00262198">
        <w:rPr>
          <w:rFonts w:cstheme="majorHAnsi"/>
          <w:color w:val="000000" w:themeColor="text1"/>
          <w:lang w:val="en-US"/>
        </w:rPr>
        <w:t xml:space="preserve">. If </w:t>
      </w:r>
      <w:commentRangeStart w:id="92"/>
      <w:r w:rsidRPr="00262198">
        <w:rPr>
          <w:rFonts w:cstheme="majorHAnsi"/>
          <w:color w:val="000000" w:themeColor="text1"/>
          <w:lang w:val="en-US"/>
        </w:rPr>
        <w:t>we tak</w:t>
      </w:r>
      <w:r>
        <w:rPr>
          <w:rFonts w:cstheme="majorHAnsi"/>
          <w:color w:val="000000" w:themeColor="text1"/>
          <w:lang w:val="en-US"/>
        </w:rPr>
        <w:t>e back the previous example</w:t>
      </w:r>
      <w:commentRangeEnd w:id="92"/>
      <w:r w:rsidR="000E17D9">
        <w:rPr>
          <w:rStyle w:val="Marquedecommentaire"/>
        </w:rPr>
        <w:commentReference w:id="92"/>
      </w:r>
      <w:r>
        <w:rPr>
          <w:rFonts w:cstheme="majorHAnsi"/>
          <w:color w:val="000000" w:themeColor="text1"/>
          <w:lang w:val="en-US"/>
        </w:rPr>
        <w:t xml:space="preserve">, </w:t>
      </w:r>
      <w:commentRangeStart w:id="93"/>
      <w:r>
        <w:rPr>
          <w:rFonts w:cstheme="majorHAnsi"/>
          <w:color w:val="000000" w:themeColor="text1"/>
          <w:lang w:val="en-US"/>
        </w:rPr>
        <w:t xml:space="preserve">this means that the proportion of infected fishes sampled by </w:t>
      </w:r>
      <w:r>
        <w:rPr>
          <w:rFonts w:cstheme="majorHAnsi"/>
          <w:color w:val="000000" w:themeColor="text1"/>
          <w:lang w:val="en-US"/>
        </w:rPr>
        <w:lastRenderedPageBreak/>
        <w:t xml:space="preserve">seine nets in </w:t>
      </w:r>
      <w:r w:rsidR="000E17D9">
        <w:rPr>
          <w:rFonts w:cstheme="majorHAnsi"/>
          <w:color w:val="000000" w:themeColor="text1"/>
          <w:lang w:val="en-US"/>
        </w:rPr>
        <w:t>L</w:t>
      </w:r>
      <w:r>
        <w:rPr>
          <w:rFonts w:cstheme="majorHAnsi"/>
          <w:color w:val="000000" w:themeColor="text1"/>
          <w:lang w:val="en-US"/>
        </w:rPr>
        <w:t xml:space="preserve">ake </w:t>
      </w:r>
      <w:proofErr w:type="spellStart"/>
      <w:r>
        <w:rPr>
          <w:rFonts w:cstheme="majorHAnsi"/>
          <w:color w:val="000000" w:themeColor="text1"/>
          <w:lang w:val="en-US"/>
        </w:rPr>
        <w:t>Croche</w:t>
      </w:r>
      <w:proofErr w:type="spellEnd"/>
      <w:r>
        <w:rPr>
          <w:rFonts w:cstheme="majorHAnsi"/>
          <w:color w:val="000000" w:themeColor="text1"/>
          <w:lang w:val="en-US"/>
        </w:rPr>
        <w:t xml:space="preserve"> was higher than the proportion sampled by the other methods. The </w:t>
      </w:r>
      <w:commentRangeEnd w:id="93"/>
      <w:r w:rsidR="000E17D9">
        <w:rPr>
          <w:rStyle w:val="Marquedecommentaire"/>
        </w:rPr>
        <w:commentReference w:id="93"/>
      </w:r>
      <w:r>
        <w:rPr>
          <w:rFonts w:cstheme="majorHAnsi"/>
          <w:color w:val="000000" w:themeColor="text1"/>
          <w:lang w:val="en-US"/>
        </w:rPr>
        <w:t xml:space="preserve">method might have selected </w:t>
      </w:r>
      <w:commentRangeStart w:id="94"/>
      <w:r>
        <w:rPr>
          <w:rFonts w:cstheme="majorHAnsi"/>
          <w:color w:val="000000" w:themeColor="text1"/>
          <w:lang w:val="en-US"/>
        </w:rPr>
        <w:t>fish species with high host specificity</w:t>
      </w:r>
      <w:commentRangeEnd w:id="94"/>
      <w:r w:rsidR="000E17D9">
        <w:rPr>
          <w:rStyle w:val="Marquedecommentaire"/>
        </w:rPr>
        <w:commentReference w:id="94"/>
      </w:r>
      <w:r>
        <w:rPr>
          <w:rFonts w:cstheme="majorHAnsi"/>
          <w:color w:val="000000" w:themeColor="text1"/>
          <w:lang w:val="en-US"/>
        </w:rPr>
        <w:t xml:space="preserve">, sampled infection hotspots, </w:t>
      </w:r>
      <w:commentRangeStart w:id="95"/>
      <w:r>
        <w:rPr>
          <w:rFonts w:cstheme="majorHAnsi"/>
          <w:color w:val="000000" w:themeColor="text1"/>
          <w:lang w:val="en-US"/>
        </w:rPr>
        <w:t xml:space="preserve">sampled older individuals with higher infection exposure </w:t>
      </w:r>
      <w:commentRangeEnd w:id="95"/>
      <w:r w:rsidR="000E17D9">
        <w:rPr>
          <w:rStyle w:val="Marquedecommentaire"/>
        </w:rPr>
        <w:commentReference w:id="95"/>
      </w:r>
      <w:r>
        <w:rPr>
          <w:rFonts w:cstheme="majorHAnsi"/>
          <w:color w:val="000000" w:themeColor="text1"/>
          <w:lang w:val="en-US"/>
        </w:rPr>
        <w:t>or sampled active and bold individuals that have a higher infection risk. Although, our approach revealed method-biases in prevalence estimates, but it did not allow us to establish the mechanism behind this relationship. Moreover, method-biases seem to be lake-dependent.</w:t>
      </w:r>
    </w:p>
    <w:p w14:paraId="164A192E" w14:textId="77777777" w:rsidR="00361131" w:rsidRDefault="00361131" w:rsidP="005C08E1">
      <w:pPr>
        <w:spacing w:line="360" w:lineRule="auto"/>
        <w:jc w:val="both"/>
        <w:rPr>
          <w:ins w:id="96" w:author="Juliane Vigneault" w:date="2024-03-27T20:03:00Z"/>
          <w:rFonts w:cstheme="majorHAnsi"/>
          <w:b/>
          <w:bCs/>
          <w:lang w:val="en-US"/>
        </w:rPr>
      </w:pPr>
    </w:p>
    <w:p w14:paraId="1DD7D11D" w14:textId="03BD1005" w:rsidR="005C08E1" w:rsidRDefault="005C08E1" w:rsidP="005C08E1">
      <w:pPr>
        <w:spacing w:line="360" w:lineRule="auto"/>
        <w:ind w:firstLine="708"/>
        <w:jc w:val="both"/>
        <w:rPr>
          <w:rFonts w:cstheme="majorHAnsi"/>
          <w:lang w:val="en-US"/>
        </w:rPr>
      </w:pPr>
      <w:r>
        <w:rPr>
          <w:rFonts w:cstheme="majorHAnsi"/>
          <w:lang w:val="en-US"/>
        </w:rPr>
        <w:t xml:space="preserve">At the site-scale, we used GAMMs to inspect relationships between the prevalence estimate and environmental </w:t>
      </w:r>
      <w:r w:rsidRPr="00262198">
        <w:rPr>
          <w:rFonts w:cstheme="majorHAnsi"/>
          <w:color w:val="000000" w:themeColor="text1"/>
          <w:lang w:val="en-US"/>
        </w:rPr>
        <w:t xml:space="preserve">predictors (Figure </w:t>
      </w:r>
      <w:r w:rsidR="00262198" w:rsidRPr="00262198">
        <w:rPr>
          <w:rFonts w:cstheme="majorHAnsi"/>
          <w:color w:val="000000" w:themeColor="text1"/>
          <w:lang w:val="en-US"/>
        </w:rPr>
        <w:t>5</w:t>
      </w:r>
      <w:r w:rsidRPr="00262198">
        <w:rPr>
          <w:rFonts w:cstheme="majorHAnsi"/>
          <w:color w:val="000000" w:themeColor="text1"/>
          <w:lang w:val="en-US"/>
        </w:rPr>
        <w:t xml:space="preserve">, Table S18). </w:t>
      </w:r>
      <w:r>
        <w:rPr>
          <w:rFonts w:cstheme="majorHAnsi"/>
          <w:lang w:val="en-US"/>
        </w:rPr>
        <w:t xml:space="preserve">Here, </w:t>
      </w:r>
      <w:commentRangeStart w:id="97"/>
      <w:r>
        <w:rPr>
          <w:rFonts w:cstheme="majorHAnsi"/>
          <w:lang w:val="en-US"/>
        </w:rPr>
        <w:t xml:space="preserve">the use a </w:t>
      </w:r>
      <w:commentRangeEnd w:id="97"/>
      <w:r w:rsidR="000E17D9">
        <w:rPr>
          <w:rStyle w:val="Marquedecommentaire"/>
        </w:rPr>
        <w:commentReference w:id="97"/>
      </w:r>
      <w:r>
        <w:rPr>
          <w:rFonts w:cstheme="majorHAnsi"/>
          <w:lang w:val="en-US"/>
        </w:rPr>
        <w:t xml:space="preserve">flexible approach to model empirical (data-driven) infection dynamics was supported by evidence of many non-linear patterns. </w:t>
      </w:r>
      <w:commentRangeStart w:id="98"/>
      <w:r>
        <w:rPr>
          <w:rFonts w:cstheme="majorHAnsi"/>
          <w:lang w:val="en-US"/>
        </w:rPr>
        <w:t xml:space="preserve">Predictors are important to assess characteristics of infection hotspots and predict extinction risk with growing anthropogenic pressures. </w:t>
      </w:r>
      <w:commentRangeEnd w:id="98"/>
      <w:r w:rsidR="000E17D9">
        <w:rPr>
          <w:rStyle w:val="Marquedecommentaire"/>
        </w:rPr>
        <w:commentReference w:id="98"/>
      </w:r>
      <w:commentRangeStart w:id="99"/>
      <w:r>
        <w:rPr>
          <w:rFonts w:cstheme="majorHAnsi"/>
          <w:lang w:val="en-US"/>
        </w:rPr>
        <w:t xml:space="preserve">Furthermore, our results showed that small-scall parameters </w:t>
      </w:r>
      <w:r w:rsidR="000E17D9">
        <w:rPr>
          <w:rFonts w:cstheme="majorHAnsi"/>
          <w:lang w:val="en-US"/>
        </w:rPr>
        <w:t xml:space="preserve">such as… </w:t>
      </w:r>
      <w:r>
        <w:rPr>
          <w:rFonts w:cstheme="majorHAnsi"/>
          <w:lang w:val="en-US"/>
        </w:rPr>
        <w:t>are better predictors of prevalence estimates than larger scale metrics (</w:t>
      </w:r>
      <w:proofErr w:type="spellStart"/>
      <w:r>
        <w:rPr>
          <w:rFonts w:cstheme="majorHAnsi"/>
          <w:lang w:val="en-US"/>
        </w:rPr>
        <w:t>e.g</w:t>
      </w:r>
      <w:proofErr w:type="spellEnd"/>
      <w:r>
        <w:rPr>
          <w:rFonts w:cstheme="majorHAnsi"/>
          <w:lang w:val="en-US"/>
        </w:rPr>
        <w:t>, lake- or landscape-scale parameters) suggesting</w:t>
      </w:r>
      <w:r w:rsidR="000E17D9">
        <w:rPr>
          <w:rFonts w:cstheme="majorHAnsi"/>
          <w:lang w:val="en-US"/>
        </w:rPr>
        <w:t xml:space="preserve"> the</w:t>
      </w:r>
      <w:r>
        <w:rPr>
          <w:rFonts w:cstheme="majorHAnsi"/>
          <w:lang w:val="en-US"/>
        </w:rPr>
        <w:t xml:space="preserve"> local scale </w:t>
      </w:r>
      <w:r w:rsidR="000E17D9">
        <w:rPr>
          <w:rFonts w:cstheme="majorHAnsi"/>
          <w:lang w:val="en-US"/>
        </w:rPr>
        <w:t>is more</w:t>
      </w:r>
      <w:r>
        <w:rPr>
          <w:rFonts w:cstheme="majorHAnsi"/>
          <w:lang w:val="en-US"/>
        </w:rPr>
        <w:t xml:space="preserve"> appropriate for management and conservation strategies.</w:t>
      </w:r>
      <w:commentRangeEnd w:id="99"/>
      <w:r w:rsidR="000E17D9">
        <w:rPr>
          <w:rStyle w:val="Marquedecommentaire"/>
        </w:rPr>
        <w:commentReference w:id="99"/>
      </w:r>
      <w:r>
        <w:rPr>
          <w:rFonts w:cstheme="majorHAnsi"/>
          <w:lang w:val="en-US"/>
        </w:rPr>
        <w:t xml:space="preserve"> All </w:t>
      </w:r>
      <w:proofErr w:type="spellStart"/>
      <w:r>
        <w:rPr>
          <w:rFonts w:cstheme="majorHAnsi"/>
          <w:lang w:val="en-US"/>
        </w:rPr>
        <w:t>physico</w:t>
      </w:r>
      <w:proofErr w:type="spellEnd"/>
      <w:r>
        <w:rPr>
          <w:rFonts w:cstheme="majorHAnsi"/>
          <w:lang w:val="en-US"/>
        </w:rPr>
        <w:t>-chemistry parameters</w:t>
      </w:r>
      <w:r w:rsidR="00FE37BB">
        <w:rPr>
          <w:rFonts w:cstheme="majorHAnsi"/>
          <w:lang w:val="en-US"/>
        </w:rPr>
        <w:t xml:space="preserve"> </w:t>
      </w:r>
      <w:r w:rsidR="00F30164">
        <w:rPr>
          <w:rFonts w:cstheme="majorHAnsi"/>
          <w:lang w:val="en-US"/>
        </w:rPr>
        <w:t>models</w:t>
      </w:r>
      <w:r w:rsidR="00F30164">
        <w:rPr>
          <w:rFonts w:cstheme="majorHAnsi"/>
          <w:lang w:val="en-US"/>
        </w:rPr>
        <w:t xml:space="preserve"> </w:t>
      </w:r>
      <w:r>
        <w:rPr>
          <w:rFonts w:cstheme="majorHAnsi"/>
          <w:lang w:val="en-US"/>
        </w:rPr>
        <w:t xml:space="preserve">(turbidity, temperature, dissolved oxygen, conductivity, and pH) were </w:t>
      </w:r>
      <w:commentRangeStart w:id="100"/>
      <w:r>
        <w:rPr>
          <w:rFonts w:cstheme="majorHAnsi"/>
          <w:lang w:val="en-US"/>
        </w:rPr>
        <w:t xml:space="preserve">good predictors </w:t>
      </w:r>
      <w:commentRangeEnd w:id="100"/>
      <w:r w:rsidR="00304157">
        <w:rPr>
          <w:rStyle w:val="Marquedecommentaire"/>
        </w:rPr>
        <w:commentReference w:id="100"/>
      </w:r>
      <w:r>
        <w:rPr>
          <w:rFonts w:cstheme="majorHAnsi"/>
          <w:lang w:val="en-US"/>
        </w:rPr>
        <w:t xml:space="preserve">of infection prevalence at </w:t>
      </w:r>
      <w:r w:rsidR="00FE37BB">
        <w:rPr>
          <w:rFonts w:cstheme="majorHAnsi"/>
          <w:lang w:val="en-US"/>
        </w:rPr>
        <w:t xml:space="preserve">the </w:t>
      </w:r>
      <w:r>
        <w:rPr>
          <w:rFonts w:cstheme="majorHAnsi"/>
          <w:lang w:val="en-US"/>
        </w:rPr>
        <w:t>site-scale (</w:t>
      </w:r>
      <w:r w:rsidRPr="00262198">
        <w:rPr>
          <w:rFonts w:cstheme="majorHAnsi"/>
          <w:color w:val="000000" w:themeColor="text1"/>
          <w:lang w:val="en-US"/>
        </w:rPr>
        <w:t xml:space="preserve">Figure </w:t>
      </w:r>
      <w:r w:rsidR="00262198" w:rsidRPr="00262198">
        <w:rPr>
          <w:rFonts w:cstheme="majorHAnsi"/>
          <w:color w:val="000000" w:themeColor="text1"/>
          <w:lang w:val="en-US"/>
        </w:rPr>
        <w:t>5</w:t>
      </w:r>
      <w:r w:rsidRPr="00262198">
        <w:rPr>
          <w:rFonts w:cstheme="majorHAnsi"/>
          <w:color w:val="000000" w:themeColor="text1"/>
          <w:lang w:val="en-US"/>
        </w:rPr>
        <w:t>.A</w:t>
      </w:r>
      <w:r w:rsidR="00FE37BB">
        <w:rPr>
          <w:rFonts w:cstheme="majorHAnsi"/>
          <w:color w:val="000000" w:themeColor="text1"/>
          <w:lang w:val="en-US"/>
        </w:rPr>
        <w:t>-</w:t>
      </w:r>
      <w:r w:rsidRPr="00262198">
        <w:rPr>
          <w:rFonts w:cstheme="majorHAnsi"/>
          <w:color w:val="000000" w:themeColor="text1"/>
          <w:lang w:val="en-US"/>
        </w:rPr>
        <w:t xml:space="preserve">E). </w:t>
      </w:r>
      <w:r w:rsidR="00FE37BB">
        <w:rPr>
          <w:rFonts w:cstheme="majorHAnsi"/>
          <w:color w:val="000000" w:themeColor="text1"/>
          <w:lang w:val="en-US"/>
        </w:rPr>
        <w:t>W</w:t>
      </w:r>
      <w:r>
        <w:rPr>
          <w:rFonts w:cstheme="majorHAnsi"/>
          <w:lang w:val="en-US"/>
        </w:rPr>
        <w:t xml:space="preserve">ater </w:t>
      </w:r>
      <w:proofErr w:type="spellStart"/>
      <w:r>
        <w:rPr>
          <w:rFonts w:cstheme="majorHAnsi"/>
          <w:lang w:val="en-US"/>
        </w:rPr>
        <w:t>physico</w:t>
      </w:r>
      <w:proofErr w:type="spellEnd"/>
      <w:r>
        <w:rPr>
          <w:rFonts w:cstheme="majorHAnsi"/>
          <w:lang w:val="en-US"/>
        </w:rPr>
        <w:t xml:space="preserve">-chemistry measurements </w:t>
      </w:r>
      <w:r w:rsidR="00304157">
        <w:rPr>
          <w:rFonts w:cstheme="majorHAnsi"/>
          <w:lang w:val="en-US"/>
        </w:rPr>
        <w:t xml:space="preserve">are relatively easy to measure, </w:t>
      </w:r>
      <w:r>
        <w:rPr>
          <w:rFonts w:cstheme="majorHAnsi"/>
          <w:lang w:val="en-US"/>
        </w:rPr>
        <w:t>do not require a lot of equipment</w:t>
      </w:r>
      <w:r w:rsidR="00304157">
        <w:rPr>
          <w:rFonts w:cstheme="majorHAnsi"/>
          <w:lang w:val="en-US"/>
        </w:rPr>
        <w:t xml:space="preserve"> or </w:t>
      </w:r>
      <w:r>
        <w:rPr>
          <w:rFonts w:cstheme="majorHAnsi"/>
          <w:lang w:val="en-US"/>
        </w:rPr>
        <w:t xml:space="preserve">time and are non-invasive to organisms. Thus, water </w:t>
      </w:r>
      <w:proofErr w:type="spellStart"/>
      <w:r>
        <w:rPr>
          <w:rFonts w:cstheme="majorHAnsi"/>
          <w:lang w:val="en-US"/>
        </w:rPr>
        <w:t>physico</w:t>
      </w:r>
      <w:proofErr w:type="spellEnd"/>
      <w:r>
        <w:rPr>
          <w:rFonts w:cstheme="majorHAnsi"/>
          <w:lang w:val="en-US"/>
        </w:rPr>
        <w:t>-chemistry might be use</w:t>
      </w:r>
      <w:r w:rsidR="00304157">
        <w:rPr>
          <w:rFonts w:cstheme="majorHAnsi"/>
          <w:lang w:val="en-US"/>
        </w:rPr>
        <w:t>ful</w:t>
      </w:r>
      <w:r>
        <w:rPr>
          <w:rFonts w:cstheme="majorHAnsi"/>
          <w:lang w:val="en-US"/>
        </w:rPr>
        <w:t xml:space="preserve"> proxies of parasite infection for future monitoring and managing strategies. Consequently, we encourage researchers to investigate these relationships in other parasite species, geographical localities, and types of habitats as our data </w:t>
      </w:r>
      <w:r w:rsidR="00F54584">
        <w:rPr>
          <w:rFonts w:cstheme="majorHAnsi"/>
          <w:lang w:val="en-US"/>
        </w:rPr>
        <w:t xml:space="preserve">provide </w:t>
      </w:r>
      <w:r>
        <w:rPr>
          <w:rFonts w:cstheme="majorHAnsi"/>
          <w:lang w:val="en-US"/>
        </w:rPr>
        <w:t>only</w:t>
      </w:r>
      <w:r w:rsidR="00F54584">
        <w:rPr>
          <w:rFonts w:cstheme="majorHAnsi"/>
          <w:lang w:val="en-US"/>
        </w:rPr>
        <w:t xml:space="preserve"> a</w:t>
      </w:r>
      <w:r>
        <w:rPr>
          <w:rFonts w:cstheme="majorHAnsi"/>
          <w:lang w:val="en-US"/>
        </w:rPr>
        <w:t xml:space="preserve"> snapshot the complexity of fish-parasite associations in natural systems. </w:t>
      </w:r>
    </w:p>
    <w:p w14:paraId="7B7DF7BC" w14:textId="77777777" w:rsidR="005C08E1" w:rsidRDefault="005C08E1" w:rsidP="005C08E1">
      <w:pPr>
        <w:spacing w:line="360" w:lineRule="auto"/>
        <w:ind w:firstLine="708"/>
        <w:jc w:val="both"/>
        <w:rPr>
          <w:rFonts w:cstheme="majorHAnsi"/>
          <w:lang w:val="en-US"/>
        </w:rPr>
      </w:pPr>
    </w:p>
    <w:p w14:paraId="2A95DBF6" w14:textId="69A37FCF" w:rsidR="005C08E1" w:rsidRDefault="005C08E1" w:rsidP="005C08E1">
      <w:pPr>
        <w:spacing w:line="360" w:lineRule="auto"/>
        <w:ind w:firstLine="708"/>
        <w:jc w:val="both"/>
        <w:rPr>
          <w:rFonts w:cstheme="majorHAnsi"/>
          <w:lang w:val="en-US"/>
        </w:rPr>
      </w:pPr>
      <w:r>
        <w:rPr>
          <w:rFonts w:cstheme="majorHAnsi"/>
          <w:lang w:val="en-US"/>
        </w:rPr>
        <w:t>Surprisingly, habitat structure features were not good predictors of prevalence of infection in site-scale fish communities from the littoral zone. However, we found a strong (D</w:t>
      </w:r>
      <w:r>
        <w:rPr>
          <w:rFonts w:cstheme="majorHAnsi"/>
          <w:vertAlign w:val="superscript"/>
          <w:lang w:val="en-US"/>
        </w:rPr>
        <w:t>2</w:t>
      </w:r>
      <w:r>
        <w:rPr>
          <w:rFonts w:cstheme="majorHAnsi"/>
          <w:lang w:val="en-US"/>
        </w:rPr>
        <w:t xml:space="preserve"> = 84.17%) negative relationship between the macrophyte cover and the prevalence of infection in transect </w:t>
      </w:r>
      <w:r w:rsidRPr="00262198">
        <w:rPr>
          <w:rFonts w:cstheme="majorHAnsi"/>
          <w:color w:val="000000" w:themeColor="text1"/>
          <w:lang w:val="en-US"/>
        </w:rPr>
        <w:t xml:space="preserve">sites (Figure </w:t>
      </w:r>
      <w:r w:rsidR="00262198" w:rsidRPr="00262198">
        <w:rPr>
          <w:rFonts w:cstheme="majorHAnsi"/>
          <w:color w:val="000000" w:themeColor="text1"/>
          <w:lang w:val="en-US"/>
        </w:rPr>
        <w:t>5</w:t>
      </w:r>
      <w:r w:rsidRPr="00262198">
        <w:rPr>
          <w:rFonts w:cstheme="majorHAnsi"/>
          <w:color w:val="000000" w:themeColor="text1"/>
          <w:lang w:val="en-US"/>
        </w:rPr>
        <w:t xml:space="preserve">.G). </w:t>
      </w:r>
      <w:r w:rsidR="00F54584">
        <w:rPr>
          <w:rFonts w:cstheme="majorHAnsi"/>
          <w:lang w:val="en-US"/>
        </w:rPr>
        <w:t>This was somewhat surprising as</w:t>
      </w:r>
      <w:r>
        <w:rPr>
          <w:rFonts w:cstheme="majorHAnsi"/>
          <w:lang w:val="en-US"/>
        </w:rPr>
        <w:t xml:space="preserve"> heavier infection has been measured in fishes associated with </w:t>
      </w:r>
      <w:r w:rsidR="00F54584">
        <w:rPr>
          <w:rFonts w:cstheme="majorHAnsi"/>
          <w:lang w:val="en-US"/>
        </w:rPr>
        <w:t xml:space="preserve">more </w:t>
      </w:r>
      <w:r>
        <w:rPr>
          <w:rFonts w:cstheme="majorHAnsi"/>
          <w:lang w:val="en-US"/>
        </w:rPr>
        <w:t xml:space="preserve">vegetated zones in previous studies </w:t>
      </w:r>
      <w:r>
        <w:rPr>
          <w:rFonts w:cstheme="majorHAnsi"/>
          <w:lang w:val="en-US"/>
        </w:rPr>
        <w:fldChar w:fldCharType="begin"/>
      </w:r>
      <w:r>
        <w:rPr>
          <w:rFonts w:cstheme="majorHAnsi"/>
          <w:lang w:val="en-US"/>
        </w:rPr>
        <w:instrText xml:space="preserve"> ADDIN ZOTERO_ITEM CSL_CITATION {"citationID":"eUFf5pr7","properties":{"formattedCitation":"(Hartmann &amp; N\\uc0\\u252{}mann, 1977; Marcogliese et al., 2001; Ondrackova et al., 2004)","plainCitation":"(Hartmann &amp; Nümann, 1977; Marcogliese et al., 2001; Ondrackova et al., 2004)","noteIndex":0},"citationItems":[{"id":2760,"uris":["http://zotero.org/groups/2585270/items/3T2MH9RB"],"itemData":{"id":2760,"type":"article-journal","container-title":"Journal of the Fisheries Research Board of Canada","DOI":"10.1139/f77-231","ISSN":"0015-296X","issue":"10","journalAbbreviation":"J. Fish. Res. Bd. Can.","note":"publisher: NRC Research Press","page":"1670-1677","source":"cdnsciencepub.com (Atypon)","title":"Percids of Lake Constance, a Lake Undergoing Eutrophication","volume":"34","author":[{"family":"Hartmann","given":"J."},{"family":"Nümann","given":"W."}],"issued":{"date-parts":[["1977",10]]}}},{"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sidRPr="00E84DBA">
        <w:rPr>
          <w:rFonts w:ascii="Calibri Light" w:cs="Calibri Light"/>
          <w:kern w:val="0"/>
          <w:lang w:val="en-US"/>
        </w:rPr>
        <w:t>(Hartmann &amp; Nümann, 1977; Marcogliese et al., 2001; Ondrackova et al., 2004)</w:t>
      </w:r>
      <w:r>
        <w:rPr>
          <w:rFonts w:cstheme="majorHAnsi"/>
          <w:lang w:val="en-US"/>
        </w:rPr>
        <w:fldChar w:fldCharType="end"/>
      </w:r>
      <w:r>
        <w:rPr>
          <w:rFonts w:cstheme="majorHAnsi"/>
          <w:lang w:val="en-US"/>
        </w:rPr>
        <w:t xml:space="preserve">. </w:t>
      </w:r>
      <w:r w:rsidR="00F54584">
        <w:rPr>
          <w:rFonts w:cstheme="majorHAnsi"/>
          <w:lang w:val="en-US"/>
        </w:rPr>
        <w:t>However,</w:t>
      </w:r>
      <w:r w:rsidR="00F54584">
        <w:rPr>
          <w:rFonts w:cstheme="majorHAnsi"/>
          <w:lang w:val="en-US"/>
        </w:rPr>
        <w:t xml:space="preserve"> </w:t>
      </w:r>
      <w:r w:rsidR="00227373">
        <w:rPr>
          <w:rFonts w:cstheme="majorHAnsi"/>
          <w:lang w:val="en-US"/>
        </w:rPr>
        <w:t xml:space="preserve">trematode cercariae have a short </w:t>
      </w:r>
      <w:r w:rsidR="00227373">
        <w:rPr>
          <w:rFonts w:cstheme="majorHAnsi"/>
          <w:lang w:val="en-US"/>
        </w:rPr>
        <w:lastRenderedPageBreak/>
        <w:t>free-living life-stage (</w:t>
      </w:r>
      <w:commentRangeStart w:id="101"/>
      <w:r w:rsidR="00227373">
        <w:rPr>
          <w:rFonts w:cstheme="majorHAnsi"/>
          <w:lang w:val="en-US"/>
        </w:rPr>
        <w:t>24-48 h</w:t>
      </w:r>
      <w:commentRangeEnd w:id="101"/>
      <w:r w:rsidR="00227373">
        <w:rPr>
          <w:rStyle w:val="Marquedecommentaire"/>
        </w:rPr>
        <w:commentReference w:id="101"/>
      </w:r>
      <w:r w:rsidR="00227373">
        <w:rPr>
          <w:rFonts w:cstheme="majorHAnsi"/>
          <w:lang w:val="en-US"/>
        </w:rPr>
        <w:t xml:space="preserve">) </w:t>
      </w:r>
      <w:r w:rsidR="00227373">
        <w:rPr>
          <w:rFonts w:cstheme="majorHAnsi"/>
          <w:lang w:val="en-US"/>
        </w:rPr>
        <w:fldChar w:fldCharType="begin"/>
      </w:r>
      <w:r w:rsidR="00227373">
        <w:rPr>
          <w:rFonts w:cstheme="majorHAnsi"/>
          <w:lang w:val="en-US"/>
        </w:rPr>
        <w:instrText xml:space="preserve"> ADDIN ZOTERO_ITEM CSL_CITATION {"citationID":"0LjsFuPN","properties":{"formattedCitation":"(Combes et al., 1994; Pietrock &amp; Marcogliese, 2003)","plainCitation":"(Combes et al., 1994; Pietrock &amp; Marcogliese, 2003)","noteIndex":0},"citationItems":[{"id":3465,"uris":["http://zotero.org/groups/2585270/items/759SSP86"],"itemData":{"id":3465,"type":"article-journal","abstract":"Cercariae, like miracidia, are non-parasitic larval stages implicated in the life cycle of all trematodes for the host-to-host parasite transmission. Almost all cercariae are free-living in the external environment. With a few exceptions (cercariae of Halipegus occidualis (Halipegidae) can live several months, Shostak &amp; Esch, 1990a), cercariae have a short active life during which they do not feed, living on accumulated reserves. Most cercariae encyst as metacercariae in second intermediate hosts which are prey of the definitive host; in certain species, the interruption of the active life is achieved by an encystment in the external environment (or a simple immobile waiting strategy in a few species). In some two-host life cycles, the cercariae develop into adults after penetration (this is the case for various species causing human schistosomiasis). Some cercariae do not leave the mollusc which must then be ingested by the definitive host.","container-title":"Parasitology","DOI":"10.1017/S0031182000085048","ISSN":"0031-1820, 1469-8161","issue":"S1","language":"en","note":"publisher: Cambridge University Press","page":"S3-S13","source":"Cambridge University Press","title":"Behaviours in trematode cercariae that enhance parasite transmission: patterns and processes","title-short":"Behaviours in trematode cercariae that enhance parasite transmission","volume":"109","author":[{"family":"Combes","given":"C."},{"family":"Fournier","given":"A."},{"family":"Moné","given":"H."},{"family":"Théron","given":"A."}],"issued":{"date-parts":[["1994"]]}}},{"id":2304,"uris":["http://zotero.org/groups/2585270/items/98CJGSFP"],"itemData":{"id":2304,"type":"article-journal","abstract":"During their free-living phases, endohelminths are directly exposed to environmental conditions in their respective macrohabitats. Both natural environmental factors and pollutants released into the environment through anthropogenic activities can influence the success of the free-living stages. This overview examines the effects of natural variables and pollutants on two specific properties (survival and infectivity) of free-living stages of endohelminths, mainly trematodes, while fully recognizing that other parasitic life history stages in addition to the hosts can also be affected. As most parasite pollution studies have been carried out in aquatic habitats, this paper focuses on parasites of aquatic or amphibious hosts.","container-title":"Trends in Parasitology","DOI":"10.1016/s1471-4922(03)00117-x","ISSN":"1471-4922","issue":"7","journalAbbreviation":"Trends Parasitol","language":"eng","note":"PMID: 12855379","page":"293-299","source":"PubMed","title":"Free-living endohelminth stages: at the mercy of environmental conditions","title-short":"Free-living endohelminth stages","volume":"19","author":[{"family":"Pietrock","given":"Michael"},{"family":"Marcogliese","given":"David J."}],"issued":{"date-parts":[["2003",7]]}}}],"schema":"https://github.com/citation-style-language/schema/raw/master/csl-citation.json"} </w:instrText>
      </w:r>
      <w:r w:rsidR="00227373">
        <w:rPr>
          <w:rFonts w:cstheme="majorHAnsi"/>
          <w:lang w:val="en-US"/>
        </w:rPr>
        <w:fldChar w:fldCharType="separate"/>
      </w:r>
      <w:r w:rsidR="00227373">
        <w:rPr>
          <w:rFonts w:cstheme="majorHAnsi"/>
          <w:noProof/>
          <w:lang w:val="en-US"/>
        </w:rPr>
        <w:t>(Combes et al., 1994; Pietrock &amp; Marcogliese, 2003)</w:t>
      </w:r>
      <w:r w:rsidR="00227373">
        <w:rPr>
          <w:rFonts w:cstheme="majorHAnsi"/>
          <w:lang w:val="en-US"/>
        </w:rPr>
        <w:fldChar w:fldCharType="end"/>
      </w:r>
      <w:r w:rsidR="00227373">
        <w:rPr>
          <w:rFonts w:cstheme="majorHAnsi"/>
          <w:lang w:val="en-US"/>
        </w:rPr>
        <w:t xml:space="preserve"> and thus physical barriers created by aquatic vegetation or other debris might prevent the cercaria from encountering a suitable host.</w:t>
      </w:r>
      <w:r>
        <w:rPr>
          <w:rFonts w:cstheme="majorHAnsi"/>
          <w:lang w:val="en-US"/>
        </w:rPr>
        <w:t xml:space="preserve"> For instance, macroalgae have been shown to reduce the number of trematode cercariae </w:t>
      </w:r>
      <w:r w:rsidR="00F54584">
        <w:rPr>
          <w:rFonts w:cstheme="majorHAnsi"/>
          <w:lang w:val="en-US"/>
        </w:rPr>
        <w:t xml:space="preserve">in </w:t>
      </w:r>
      <w:commentRangeStart w:id="102"/>
      <w:r w:rsidR="00F54584">
        <w:rPr>
          <w:rFonts w:cstheme="majorHAnsi"/>
          <w:lang w:val="en-US"/>
        </w:rPr>
        <w:t>….</w:t>
      </w:r>
      <w:commentRangeEnd w:id="102"/>
      <w:r w:rsidR="00F54584">
        <w:rPr>
          <w:rStyle w:val="Marquedecommentaire"/>
        </w:rPr>
        <w:commentReference w:id="102"/>
      </w:r>
      <w:r w:rsidR="00F54584">
        <w:rPr>
          <w:rFonts w:cstheme="majorHAnsi"/>
          <w:lang w:val="en-US"/>
        </w:rPr>
        <w:t>.</w:t>
      </w:r>
      <w:r>
        <w:rPr>
          <w:rFonts w:cstheme="majorHAnsi"/>
          <w:lang w:val="en-US"/>
        </w:rPr>
        <w:fldChar w:fldCharType="begin"/>
      </w:r>
      <w:r>
        <w:rPr>
          <w:rFonts w:cstheme="majorHAnsi"/>
          <w:lang w:val="en-US"/>
        </w:rPr>
        <w:instrText xml:space="preserve"> ADDIN ZOTERO_ITEM CSL_CITATION {"citationID":"feYwj11q","properties":{"formattedCitation":"(Bartoli &amp; Boudouresque, 1997; Welsh et al., 2014)","plainCitation":"(Bartoli &amp; Boudouresque, 1997; Welsh et al., 2014)","noteIndex":0},"citationItems":[{"id":10287,"uris":["http://zotero.org/groups/2585270/items/2YHTYFZ6"],"itemData":{"id":10287,"type":"article-journal","abstract":"The recently introduced invasive tropical seaweed Caulerpa taxifolia has by now invaded large areas of the western Mediterranean coast between Nice (France) and Imperia (Italy). The labrid fish Symphodus ocellatus, which usually inhabits Posidonia oceanica meadows or lives among photophilic algae growing on rocky substrates, is also present in areas which are thickly covered with C. taxifolia. This fish is territorial and sedentary, and its life span is never more than 3 yr. Since C. taxifolia has been present since 1987 in the areas studied, the S. ocellatus individuals living there can be assumed to have probably spent their whole post-larval lives in the vicinity of the seaweed. At the colonized sites, the invertebrate benthic prey of S. ocellatus have undergone both quantitative and qualitative changes. The effects of these changes on the transmission of parasites were studied using the digeneans of the digestive tract of S. ocellatus as a model. At the control sites, 6 digenean species were identified: Helicometra fasciata, Macvicaria alacris, Proctoeces maculatus, Holorchis pycnoporus, Lecithaster stellatus and Genitocotyle mediterranea (cumulative prevalence of all species = 46.3 %; cumulative abundance of all species = 0.95). At the sites colonized by C. taxifolia, only 2 digenean species were present: H. fasciata and L. stellatus (cumulative prevalence = 1.5%; cumulative abundance = 0.02). Among the possible reasons explaining the nearly complete absence of digeneans parasitizing S. ocellatus, the rarefaction of intermediate hosts in the invaded areas can probably be ruled out, at least in the case of 2 digenean species. Secondary metabolites (caulerpenyne and other terpenes) synthesized by C. taxifolia, and then released into the environment or transmmitted along the food web, might be responsible for the near-complete disappearance of the digeneans of S. ocellatus.","container-title":"Marine Ecology Progress Series","ISSN":"0171-8630","note":"publisher: Inter-Research Science Center","page":"253-260","source":"JSTOR","title":"Transmission failure of parasites (Digenea) in sites colonized by the recently introduced invasive alga Caulerpa taxifolia","volume":"154","author":[{"family":"Bartoli","given":"Pierre"},{"family":"Boudouresque","given":"Charles-François"}],"issued":{"date-parts":[["1997"]]}}},{"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cstheme="majorHAnsi"/>
          <w:lang w:val="en-US"/>
        </w:rPr>
        <w:fldChar w:fldCharType="separate"/>
      </w:r>
      <w:r>
        <w:rPr>
          <w:rFonts w:cstheme="majorHAnsi"/>
          <w:noProof/>
          <w:lang w:val="en-US"/>
        </w:rPr>
        <w:t>(Bartoli &amp; Boudouresque, 1997; Welsh et al., 2014)</w:t>
      </w:r>
      <w:r>
        <w:rPr>
          <w:rFonts w:cstheme="majorHAnsi"/>
          <w:lang w:val="en-US"/>
        </w:rPr>
        <w:fldChar w:fldCharType="end"/>
      </w:r>
      <w:r>
        <w:rPr>
          <w:rFonts w:cstheme="majorHAnsi"/>
          <w:lang w:val="en-US"/>
        </w:rPr>
        <w:t xml:space="preserve"> thus interfering with the parasite transmission to </w:t>
      </w:r>
      <w:commentRangeStart w:id="103"/>
      <w:r>
        <w:rPr>
          <w:rFonts w:cstheme="majorHAnsi"/>
          <w:lang w:val="en-US"/>
        </w:rPr>
        <w:t>the next host</w:t>
      </w:r>
      <w:commentRangeEnd w:id="103"/>
      <w:r w:rsidR="00F54584">
        <w:rPr>
          <w:rStyle w:val="Marquedecommentaire"/>
        </w:rPr>
        <w:commentReference w:id="103"/>
      </w:r>
      <w:r>
        <w:rPr>
          <w:rFonts w:cstheme="majorHAnsi"/>
          <w:lang w:val="en-US"/>
        </w:rPr>
        <w:t xml:space="preserve">. </w:t>
      </w:r>
      <w:r w:rsidR="00F44251">
        <w:rPr>
          <w:rFonts w:cstheme="majorHAnsi"/>
          <w:lang w:val="en-US"/>
        </w:rPr>
        <w:t>Similarly</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{"citationID":"7wnnsN39","properties":{"formattedCitation":"(Prinz et al., 2009)","plainCitation":"(Prinz et al., 2009)","dontUpdate":true,"noteIndex":0},"citationItems":[{"id":10257,"uris":["http://zotero.org/groups/2585270/items/ZCH39YCV"],"itemData":{"id":10257,"type":"article-journal","abstract":"The transmission of free-living trematode stages is mediated by various environmental factors, of which the presence of ambient organisms within the host space is a potential major determinant. In two laboratory mesocosm experiments, we investigated the influence of four intertidal rocky shore species on transmission success of cercariae of the digenean trematodes Echinostephillapatellae (encysting in the tissue of blue mussels Mytilus edulis) and Parorchisacanthus (encysting on mussel shells). Encystment success of both parasite species was significantly lower in the presence of test organisms when compared to controls. Observations revealed that barnacles Austrominiusmodestus actively filtered cercariae, whereas the larvae were obstructed by the seaweeds Corallinaofficinalis and Fucusserratus. Anemones Actiniaequina both physically disturbed and consumed cercariae. In a further laboratory experiment, grazing gastropods (Littorinalittorea, Patellavulgata, and Gibbulaumbilicalis) were found to significantly reduce the numbers of P. acanthus metacercariae in artificially prepared dishes by ingestion of cysts. Our results suggest that non-host organisms may play a key role in regulating the transmission of free-living trematode stages in rocky shore ecosystems, which is especially important with regard to the relative diversity and density of species in these habitats. The findings also emphasize the need to include parasites into marine food webs, since cercariae seem to be consumed by certain organisms to a considerable extent and could possibly represent an important energy source.","container-title":"Marine Biology","DOI":"10.1007/s00227-009-1258-2","ISSN":"1432-1793","issue":"11","journalAbbreviation":"Mar Biol","language":"en","page":"2303-2311","source":"Springer Link","title":"Non-host organisms affect transmission processes in two common trematode parasites of rocky shores","volume":"156","author":[{"family":"Prinz","given":"Katrin"},{"family":"Kelly","given":"Thomas C."},{"family":"O’Riordan","given":"Ruth M."},{"family":"Culloty","given":"Sarah C."}],"issued":{"date-parts":[["2009",10,1]]}}}],"schema":"https://github.com/citation-style-language/schema/raw/master/csl-citation.json"} </w:instrText>
      </w:r>
      <w:r>
        <w:rPr>
          <w:rFonts w:cstheme="majorHAnsi"/>
          <w:lang w:val="en-US"/>
        </w:rPr>
        <w:fldChar w:fldCharType="separate"/>
      </w:r>
      <w:r w:rsidRPr="00AF20D8">
        <w:rPr>
          <w:rFonts w:cstheme="majorHAnsi"/>
          <w:noProof/>
          <w:lang w:val="en-US"/>
        </w:rPr>
        <w:t xml:space="preserve">Prinz et al., </w:t>
      </w:r>
      <w:r>
        <w:rPr>
          <w:rFonts w:cstheme="majorHAnsi"/>
          <w:noProof/>
          <w:lang w:val="en-US"/>
        </w:rPr>
        <w:t>(</w:t>
      </w:r>
      <w:r w:rsidRPr="00AF20D8">
        <w:rPr>
          <w:rFonts w:cstheme="majorHAnsi"/>
          <w:noProof/>
          <w:lang w:val="en-US"/>
        </w:rPr>
        <w:t>2009)</w:t>
      </w:r>
      <w:r>
        <w:rPr>
          <w:rFonts w:cstheme="majorHAnsi"/>
          <w:lang w:val="en-US"/>
        </w:rPr>
        <w:fldChar w:fldCharType="end"/>
      </w:r>
      <w:r>
        <w:rPr>
          <w:rFonts w:cstheme="majorHAnsi"/>
          <w:lang w:val="en-US"/>
        </w:rPr>
        <w:t xml:space="preserve"> demonstrated that </w:t>
      </w:r>
      <w:commentRangeStart w:id="104"/>
      <w:r>
        <w:rPr>
          <w:rFonts w:cstheme="majorHAnsi"/>
          <w:lang w:val="en-US"/>
        </w:rPr>
        <w:t xml:space="preserve">inert </w:t>
      </w:r>
      <w:commentRangeEnd w:id="104"/>
      <w:r w:rsidR="00F54584">
        <w:rPr>
          <w:rStyle w:val="Marquedecommentaire"/>
        </w:rPr>
        <w:commentReference w:id="104"/>
      </w:r>
      <w:r>
        <w:rPr>
          <w:rFonts w:cstheme="majorHAnsi"/>
          <w:lang w:val="en-US"/>
        </w:rPr>
        <w:t>seaweed can obstruct transmission of trematodes cercariae to their mussel host</w:t>
      </w:r>
      <w:r w:rsidR="00F54584">
        <w:rPr>
          <w:rFonts w:cstheme="majorHAnsi"/>
          <w:lang w:val="en-US"/>
        </w:rPr>
        <w:t>s</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{"citationID":"w5rsK6Dr","properties":{"formattedCitation":"(Buss et al., 2022)","plainCitation":"(Buss et al., 2022)","dontUpdate":true,"noteIndex":0},"citationItems":[{"id":9980,"uris":["http://zotero.org/groups/2585270/items/U5ITWHSJ"],"itemData":{"id":9980,"type":"article-journal","abstract":"Microplastic contamination poses a global threat to aquatic organisms, yet we know little as to how microplastics may indirectly affect organismal health via their influence on species–species interactions (e.g., host–parasite interactions). This is problematic because microplastic-mediated alterations to host–parasite dynamics could negatively impact individual- population-level health of hosts. Using a larval amphibian (host) and free-living trematode (parasite) model, we asked whether 1) polyester microplastic fibers influence parasite survival; 2) whether polyester microplastic fiber ingestion by amphibians alters amphibian susceptibility to infection; and 3) whether simultaneous exposure of amphibians and trematodes to polyester microplastic fibers influences infection outcomes. Polyester microplastic fibers did not alter trematode survival, nor did their ingestion by amphibians increase amphibian susceptibility to infection. However, when amphibians and trematodes were exposed simultaneously to the fibers, the infection success of the parasite was reduced. Lastly, we conducted a field survey for microfiber contamination across multiple ponds and found microfibers across each of the sampled ponds. Overall, our results contribute to the limited knowledge surrounding the ecological consequences of microplastic contamination. Environ Toxicol Chem 2022;41:869–879. © 2021 SETAC","container-title":"Environmental Toxicology and Chemistry","DOI":"10.1002/etc.5035","ISSN":"1552-8618","issue":"4","language":"en","license":"© 2021 SETAC","note":"_eprint: https://onlinelibrary.wiley.com/doi/pdf/10.1002/etc.5035","page":"869-879","source":"Wiley Online Library","title":"Effects of Polyester Microplastic Fiber Contamination on Amphibian–Trematode Interactions","volume":"41","author":[{"family":"Buss","given":"Nicholas"},{"family":"Sander","given":"Brianna"},{"family":"Hua","given":"Jessica"}],"issued":{"date-parts":[["2022"]]}}}],"schema":"https://github.com/citation-style-language/schema/raw/master/csl-citation.json"} </w:instrText>
      </w:r>
      <w:r>
        <w:rPr>
          <w:rFonts w:cstheme="majorHAnsi"/>
          <w:lang w:val="en-US"/>
        </w:rPr>
        <w:fldChar w:fldCharType="separate"/>
      </w:r>
      <w:r w:rsidRPr="00694F43">
        <w:rPr>
          <w:rFonts w:cstheme="majorHAnsi"/>
          <w:noProof/>
          <w:lang w:val="en-US"/>
        </w:rPr>
        <w:t>Buss et al., (2022)</w:t>
      </w:r>
      <w:r>
        <w:rPr>
          <w:rFonts w:cstheme="majorHAnsi"/>
          <w:lang w:val="en-US"/>
        </w:rPr>
        <w:fldChar w:fldCharType="end"/>
      </w:r>
      <w:r>
        <w:rPr>
          <w:rFonts w:cstheme="majorHAnsi"/>
          <w:lang w:val="en-US"/>
        </w:rPr>
        <w:t xml:space="preserve"> </w:t>
      </w:r>
      <w:r w:rsidR="00F54584">
        <w:rPr>
          <w:rFonts w:cstheme="majorHAnsi"/>
          <w:lang w:val="en-US"/>
        </w:rPr>
        <w:t xml:space="preserve">also </w:t>
      </w:r>
      <w:r>
        <w:rPr>
          <w:rFonts w:cstheme="majorHAnsi"/>
          <w:lang w:val="en-US"/>
        </w:rPr>
        <w:t xml:space="preserve">suggested that microplastic fibers might reduce </w:t>
      </w:r>
      <w:r w:rsidR="00F54584">
        <w:rPr>
          <w:rFonts w:cstheme="majorHAnsi"/>
          <w:lang w:val="en-US"/>
        </w:rPr>
        <w:t xml:space="preserve">infection </w:t>
      </w:r>
      <w:r>
        <w:rPr>
          <w:rFonts w:cstheme="majorHAnsi"/>
          <w:lang w:val="en-US"/>
        </w:rPr>
        <w:t>success</w:t>
      </w:r>
      <w:r w:rsidR="00F54584">
        <w:rPr>
          <w:rFonts w:cstheme="majorHAnsi"/>
          <w:lang w:val="en-US"/>
        </w:rPr>
        <w:t xml:space="preserve"> in frog </w:t>
      </w:r>
      <w:r>
        <w:rPr>
          <w:rFonts w:cstheme="majorHAnsi"/>
          <w:lang w:val="en-US"/>
        </w:rPr>
        <w:t xml:space="preserve">by impeding </w:t>
      </w:r>
      <w:r w:rsidR="00F54584">
        <w:rPr>
          <w:rFonts w:cstheme="majorHAnsi"/>
          <w:lang w:val="en-US"/>
        </w:rPr>
        <w:t>host encounters by cercaria</w:t>
      </w:r>
      <w:r>
        <w:rPr>
          <w:rFonts w:cstheme="majorHAnsi"/>
          <w:lang w:val="en-US"/>
        </w:rPr>
        <w:t xml:space="preserve">. </w:t>
      </w:r>
      <w:commentRangeStart w:id="105"/>
      <w:r>
        <w:rPr>
          <w:rFonts w:cstheme="majorHAnsi"/>
          <w:lang w:val="en-US"/>
        </w:rPr>
        <w:t xml:space="preserve">A treatment of complex shell surface of oysters also lead to reduction of 44% of cercariae in </w:t>
      </w:r>
      <w:proofErr w:type="spellStart"/>
      <w:r>
        <w:rPr>
          <w:rFonts w:cstheme="majorHAnsi"/>
          <w:lang w:val="en-US"/>
        </w:rPr>
        <w:t>a</w:t>
      </w:r>
      <w:proofErr w:type="spellEnd"/>
      <w:r>
        <w:rPr>
          <w:rFonts w:cstheme="majorHAnsi"/>
          <w:lang w:val="en-US"/>
        </w:rPr>
        <w:t xml:space="preserve"> experimental study </w:t>
      </w:r>
      <w:commentRangeEnd w:id="105"/>
      <w:r w:rsidR="00F54584">
        <w:rPr>
          <w:rStyle w:val="Marquedecommentaire"/>
        </w:rPr>
        <w:commentReference w:id="105"/>
      </w:r>
      <w:r>
        <w:rPr>
          <w:rFonts w:cstheme="majorHAnsi"/>
          <w:lang w:val="en-US"/>
        </w:rPr>
        <w:fldChar w:fldCharType="begin"/>
      </w:r>
      <w:r>
        <w:rPr>
          <w:rFonts w:cstheme="majorHAnsi"/>
          <w:lang w:val="en-US"/>
        </w:rPr>
        <w:instrText xml:space="preserve"> ADDIN ZOTERO_ITEM CSL_CITATION {"citationID":"75nFuqFx","properties":{"formattedCitation":"(Welsh et al., 2014)","plainCitation":"(Welsh et al., 2014)","noteIndex":0},"citationItems":[{"id":9978,"uris":["http://zotero.org/groups/2585270/items/CFE5LZ6D"],"itemData":{"id":9978,"type":"article-journal","abstract":"It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w:instrText>
      </w:r>
      <w:r w:rsidRPr="00694F43">
        <w:rPr>
          <w:rFonts w:cstheme="majorHAnsi"/>
          <w:lang w:val="en-US"/>
        </w:rPr>
        <w:instrText xml:space="preserve">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cstheme="majorHAnsi"/>
          <w:lang w:val="en-US"/>
        </w:rPr>
        <w:fldChar w:fldCharType="separate"/>
      </w:r>
      <w:r w:rsidRPr="00694F43">
        <w:rPr>
          <w:rFonts w:cstheme="majorHAnsi"/>
          <w:noProof/>
          <w:lang w:val="en-US"/>
        </w:rPr>
        <w:t>(Welsh et al., 2014)</w:t>
      </w:r>
      <w:r>
        <w:rPr>
          <w:rFonts w:cstheme="majorHAnsi"/>
          <w:lang w:val="en-US"/>
        </w:rPr>
        <w:fldChar w:fldCharType="end"/>
      </w:r>
      <w:r>
        <w:rPr>
          <w:rFonts w:cstheme="majorHAnsi"/>
          <w:lang w:val="en-US"/>
        </w:rPr>
        <w:t xml:space="preserve">. </w:t>
      </w:r>
      <w:r w:rsidR="00227373">
        <w:rPr>
          <w:rFonts w:cstheme="majorHAnsi"/>
          <w:lang w:val="en-US"/>
        </w:rPr>
        <w:t xml:space="preserve">Another explanation is that the snail species releasing cercaria in our system may not be as reliant on macrophytes as some other aquatic gastropods. </w:t>
      </w:r>
      <w:r>
        <w:rPr>
          <w:rFonts w:cstheme="majorHAnsi"/>
          <w:lang w:val="en-US"/>
        </w:rPr>
        <w:t>For example, the mud Amnicola (</w:t>
      </w:r>
      <w:r>
        <w:rPr>
          <w:rFonts w:cstheme="majorHAnsi"/>
          <w:i/>
          <w:iCs/>
          <w:lang w:val="en-US"/>
        </w:rPr>
        <w:t>Amnicola limosus</w:t>
      </w:r>
      <w:r>
        <w:rPr>
          <w:rFonts w:cstheme="majorHAnsi"/>
          <w:lang w:val="en-US"/>
        </w:rPr>
        <w:t>) is the second intermediate host to at least one species of the black spot trematode guild in our lake system (</w:t>
      </w:r>
      <w:proofErr w:type="spellStart"/>
      <w:r>
        <w:rPr>
          <w:rFonts w:cstheme="majorHAnsi"/>
          <w:lang w:val="en-US"/>
        </w:rPr>
        <w:t>Levet</w:t>
      </w:r>
      <w:proofErr w:type="spellEnd"/>
      <w:r>
        <w:rPr>
          <w:rFonts w:cstheme="majorHAnsi"/>
          <w:lang w:val="en-US"/>
        </w:rPr>
        <w:t xml:space="preserve">, unpublished). This freshwater snail species live partially in the lake sediment from the littoral zone </w:t>
      </w:r>
      <w:r>
        <w:rPr>
          <w:rFonts w:cstheme="majorHAnsi"/>
          <w:lang w:val="en-US"/>
        </w:rPr>
        <w:fldChar w:fldCharType="begin"/>
      </w:r>
      <w:r>
        <w:rPr>
          <w:rFonts w:cstheme="majorHAnsi"/>
          <w:lang w:val="en-US"/>
        </w:rPr>
        <w:instrText xml:space="preserve"> ADDIN ZOTERO_ITEM CSL_CITATION {"citationID":"yYl1ziGj","properties":{"formattedCitation":"(Pinel-Alloul &amp; Magnin, 1973)","plainCitation":"(Pinel-Alloul &amp; Magnin, 1973)","noteIndex":0},"citationItems":[{"id":9822,"uris":["http://zotero.org/groups/2585270/items/C79H83QM"],"itemData":{"id":9822,"type":"article-journal","abstract":"Amnicola limosa (3546 specimens) collected from July 1968 to July 1969 in four sampling areas of lake St-Louis have allowed us to describe briefly the life history and growth of this little studied species.","container-title":"Canadian Journal of Zoology","DOI":"10.1139/z73-043","ISSN":"0008-4301","issue":"2","journalAbbreviation":"Can. J. Zool.","note":"publisher: NRC Research Press","page":"311-313","source":"cdnsciencepub.com (Atypon)","title":"Observations sur le cycle vital et la croissance d'Amnicola limosa (Say) (Mollusca, Gastropoda, Prosobranchia) du lac Saint-Louis près de Montréal","volume":"51","author":[{"family":"Pinel-Alloul","given":"Bernadette"},{"family":"Magnin","given":"Etienne"}],"issued":{"date-parts":[["1973",2]]}}}],"schema":"https://github.com/citation-style-language/schema/raw/master/csl-citation.json"} </w:instrText>
      </w:r>
      <w:r>
        <w:rPr>
          <w:rFonts w:cstheme="majorHAnsi"/>
          <w:lang w:val="en-US"/>
        </w:rPr>
        <w:fldChar w:fldCharType="separate"/>
      </w:r>
      <w:r>
        <w:rPr>
          <w:rFonts w:cstheme="majorHAnsi"/>
          <w:noProof/>
          <w:lang w:val="en-US"/>
        </w:rPr>
        <w:t>(Pinel-Alloul &amp; Magnin, 1973)</w:t>
      </w:r>
      <w:r>
        <w:rPr>
          <w:rFonts w:cstheme="majorHAnsi"/>
          <w:lang w:val="en-US"/>
        </w:rPr>
        <w:fldChar w:fldCharType="end"/>
      </w:r>
      <w:r>
        <w:rPr>
          <w:rFonts w:cstheme="majorHAnsi"/>
          <w:lang w:val="en-US"/>
        </w:rPr>
        <w:t xml:space="preserve"> and often graze</w:t>
      </w:r>
      <w:ins w:id="106" w:author="Binning Sandra Ann" w:date="2024-03-21T15:43:00Z">
        <w:r w:rsidR="00227373">
          <w:rPr>
            <w:rFonts w:cstheme="majorHAnsi"/>
            <w:lang w:val="en-US"/>
          </w:rPr>
          <w:t>s</w:t>
        </w:r>
      </w:ins>
      <w:r>
        <w:rPr>
          <w:rFonts w:cstheme="majorHAnsi"/>
          <w:lang w:val="en-US"/>
        </w:rPr>
        <w:t xml:space="preserve"> on periphyton </w:t>
      </w:r>
      <w:r>
        <w:rPr>
          <w:rFonts w:cstheme="majorHAnsi"/>
          <w:lang w:val="en-US"/>
        </w:rPr>
        <w:fldChar w:fldCharType="begin"/>
      </w:r>
      <w:r>
        <w:rPr>
          <w:rFonts w:cstheme="majorHAnsi"/>
          <w:lang w:val="en-US"/>
        </w:rPr>
        <w:instrText xml:space="preserve"> ADDIN ZOTERO_ITEM CSL_CITATION {"citationID":"mDQwtP37","properties":{"formattedCitation":"(Kesler, 1981)","plainCitation":"(Kesler, 1981)","noteIndex":0},"citationItems":[{"id":9825,"uris":["http://zotero.org/groups/2585270/items/2QCWE6XB"],"itemData":{"id":9825,"type":"article-journal","abstract":"An enclosure-exclosure experiment was performed in Nonquit Pond, Rhode Island to test the effect of grazing by Amnicola limosa (Say) (Gastropoda) upon lentic periphyton. Periphyton from enclosures with A. limosa had higher organic content in May and July, and lower standing crops in May, July, August, and September than periphyton from exclosures without A. limosa. Small diatom (&lt; 18 μm long, other than Cocconeis placentula) abundances on glass slides were significantly lower in the enclosures than in the exclosures. Cocconeis abundances were not significantly affected by grazing. Cocconeis relative abundances on glass slides exposed in the littoral zone of Nonquit Pond also increased with increased grazing pressure from A. limosa. Because characteristics of Nonquit Pond do not seem to be unusual, and grazer abundances were not extreme, these data may have general importance to the study of lentic periphyton community structure.","container-title":"Journal of Freshwater Ecology","DOI":"10.1080/02705060.1981.9664016","ISSN":"0270-5060","issue":"1","note":"publisher: Taylor &amp; Francis\n_eprint: https://doi.org/10.1080/02705060.1981.9664016","page":"51-59","source":"Taylor and Francis+NEJM","title":"Periphyton grazing by Amnicolalimosa: An enclosure-exclosure experiment","title-short":"Periphyton grazing by Amnicolalimosa","volume":"1","author":[{"family":"Kesler","given":"David H."}],"issued":{"date-parts":[["1981",3,1]]}}}],"schema":"https://github.com/citation-style-language/schema/raw/master/csl-citation.json"} </w:instrText>
      </w:r>
      <w:r>
        <w:rPr>
          <w:rFonts w:cstheme="majorHAnsi"/>
          <w:lang w:val="en-US"/>
        </w:rPr>
        <w:fldChar w:fldCharType="separate"/>
      </w:r>
      <w:r>
        <w:rPr>
          <w:rFonts w:cstheme="majorHAnsi"/>
          <w:noProof/>
          <w:lang w:val="en-US"/>
        </w:rPr>
        <w:t>(Kesler, 1981)</w:t>
      </w:r>
      <w:r>
        <w:rPr>
          <w:rFonts w:cstheme="majorHAnsi"/>
          <w:lang w:val="en-US"/>
        </w:rPr>
        <w:fldChar w:fldCharType="end"/>
      </w:r>
      <w:r>
        <w:rPr>
          <w:rFonts w:cstheme="majorHAnsi"/>
          <w:lang w:val="en-US"/>
        </w:rPr>
        <w:t>. Consequently, we would not expect a strong relationship with macrophyte cover</w:t>
      </w:r>
      <w:r w:rsidR="00227373">
        <w:rPr>
          <w:rFonts w:cstheme="majorHAnsi"/>
          <w:lang w:val="en-US"/>
        </w:rPr>
        <w:t xml:space="preserve"> and cercaria presence for infections transmitted by this species</w:t>
      </w:r>
      <w:r>
        <w:rPr>
          <w:rFonts w:cstheme="majorHAnsi"/>
          <w:lang w:val="en-US"/>
        </w:rPr>
        <w:t xml:space="preserve">. </w:t>
      </w:r>
    </w:p>
    <w:p w14:paraId="52243F2A" w14:textId="77777777" w:rsidR="005C08E1" w:rsidRDefault="005C08E1" w:rsidP="005C08E1">
      <w:pPr>
        <w:spacing w:line="360" w:lineRule="auto"/>
        <w:ind w:firstLine="708"/>
        <w:jc w:val="both"/>
        <w:rPr>
          <w:rFonts w:cstheme="majorHAnsi"/>
          <w:lang w:val="en-US"/>
        </w:rPr>
      </w:pPr>
    </w:p>
    <w:p w14:paraId="5397FD15" w14:textId="51321A6D" w:rsidR="005C08E1" w:rsidRDefault="005C08E1" w:rsidP="005C08E1">
      <w:pPr>
        <w:spacing w:line="360" w:lineRule="auto"/>
        <w:ind w:firstLine="708"/>
        <w:jc w:val="both"/>
        <w:rPr>
          <w:rFonts w:cstheme="majorHAnsi"/>
        </w:rPr>
      </w:pPr>
      <w:r>
        <w:rPr>
          <w:rFonts w:cstheme="majorHAnsi"/>
          <w:lang w:val="en-US"/>
        </w:rPr>
        <w:t xml:space="preserve">Our results suggest that </w:t>
      </w:r>
      <w:r w:rsidR="00DD1775">
        <w:rPr>
          <w:rFonts w:cstheme="majorHAnsi"/>
          <w:lang w:val="en-US"/>
        </w:rPr>
        <w:t xml:space="preserve">fish </w:t>
      </w:r>
      <w:r>
        <w:rPr>
          <w:rFonts w:cstheme="majorHAnsi"/>
          <w:lang w:val="en-US"/>
        </w:rPr>
        <w:t>community structure is driv</w:t>
      </w:r>
      <w:r w:rsidR="00DD1775">
        <w:rPr>
          <w:rFonts w:cstheme="majorHAnsi"/>
          <w:lang w:val="en-US"/>
        </w:rPr>
        <w:t>er of black spot disease</w:t>
      </w:r>
      <w:r>
        <w:rPr>
          <w:rFonts w:cstheme="majorHAnsi"/>
          <w:lang w:val="en-US"/>
        </w:rPr>
        <w:t xml:space="preserve"> prevalence at small spatial scale</w:t>
      </w:r>
      <w:r w:rsidR="00DD1775">
        <w:rPr>
          <w:rFonts w:cstheme="majorHAnsi"/>
          <w:lang w:val="en-US"/>
        </w:rPr>
        <w:t>s</w:t>
      </w:r>
      <w:r>
        <w:rPr>
          <w:rFonts w:cstheme="majorHAnsi"/>
          <w:lang w:val="en-US"/>
        </w:rPr>
        <w:t>. We found negative relationship</w:t>
      </w:r>
      <w:r w:rsidR="00DD1775">
        <w:rPr>
          <w:rFonts w:cstheme="majorHAnsi"/>
          <w:lang w:val="en-US"/>
        </w:rPr>
        <w:t xml:space="preserve"> between infection prevalence and</w:t>
      </w:r>
      <w:r>
        <w:rPr>
          <w:rFonts w:cstheme="majorHAnsi"/>
          <w:lang w:val="en-US"/>
        </w:rPr>
        <w:t xml:space="preserve"> total fish abundance</w:t>
      </w:r>
      <w:r w:rsidR="00DD1775">
        <w:rPr>
          <w:rFonts w:cstheme="majorHAnsi"/>
          <w:lang w:val="en-US"/>
        </w:rPr>
        <w:t xml:space="preserve"> as well as </w:t>
      </w:r>
      <w:r>
        <w:rPr>
          <w:rFonts w:cstheme="majorHAnsi"/>
          <w:lang w:val="en-US"/>
        </w:rPr>
        <w:t xml:space="preserve">non-host abundance and the Simpson’s diversity index </w:t>
      </w:r>
      <w:r w:rsidRPr="00262198">
        <w:rPr>
          <w:rFonts w:cstheme="majorHAnsi"/>
          <w:color w:val="000000" w:themeColor="text1"/>
          <w:lang w:val="en-US"/>
        </w:rPr>
        <w:t xml:space="preserve">(Figure </w:t>
      </w:r>
      <w:r w:rsidR="00262198" w:rsidRPr="00262198">
        <w:rPr>
          <w:rFonts w:cstheme="majorHAnsi"/>
          <w:color w:val="000000" w:themeColor="text1"/>
          <w:lang w:val="en-US"/>
        </w:rPr>
        <w:t>5</w:t>
      </w:r>
      <w:r w:rsidRPr="00262198">
        <w:rPr>
          <w:rFonts w:cstheme="majorHAnsi"/>
          <w:color w:val="000000" w:themeColor="text1"/>
          <w:lang w:val="en-US"/>
        </w:rPr>
        <w:t xml:space="preserve">.J, K, L). These results support the dilution effect hypothesis. Since total fish abundance and non-host abundance are positively correlated (Figure S1), we assume similar mechanisms explain </w:t>
      </w:r>
      <w:r>
        <w:rPr>
          <w:rFonts w:cstheme="majorHAnsi"/>
          <w:lang w:val="en-US"/>
        </w:rPr>
        <w:t>why lower prevalence was measured in transect</w:t>
      </w:r>
      <w:r w:rsidR="00DD1775">
        <w:rPr>
          <w:rFonts w:cstheme="majorHAnsi"/>
          <w:lang w:val="en-US"/>
        </w:rPr>
        <w:t>s</w:t>
      </w:r>
      <w:r>
        <w:rPr>
          <w:rFonts w:cstheme="majorHAnsi"/>
          <w:lang w:val="en-US"/>
        </w:rPr>
        <w:t xml:space="preserve"> with higher fish abundance. First, a higher non-host fish abundance might reduce prevalence estimate</w:t>
      </w:r>
      <w:r w:rsidR="00DD1775">
        <w:rPr>
          <w:rFonts w:cstheme="majorHAnsi"/>
          <w:lang w:val="en-US"/>
        </w:rPr>
        <w:t>s</w:t>
      </w:r>
      <w:r>
        <w:rPr>
          <w:rFonts w:cstheme="majorHAnsi"/>
          <w:lang w:val="en-US"/>
        </w:rPr>
        <w:t xml:space="preserve"> in fish communities by unsuccessful infection attempt</w:t>
      </w:r>
      <w:r w:rsidR="00DD1775">
        <w:rPr>
          <w:rFonts w:cstheme="majorHAnsi"/>
          <w:lang w:val="en-US"/>
        </w:rPr>
        <w:t>s</w:t>
      </w:r>
      <w:r>
        <w:rPr>
          <w:rFonts w:cstheme="majorHAnsi"/>
          <w:lang w:val="en-US"/>
        </w:rPr>
        <w:t xml:space="preserve"> </w:t>
      </w:r>
      <w:r w:rsidR="00DD1775">
        <w:rPr>
          <w:rFonts w:cstheme="majorHAnsi"/>
          <w:lang w:val="en-US"/>
        </w:rPr>
        <w:t xml:space="preserve">by cercaria </w:t>
      </w:r>
      <w:r>
        <w:rPr>
          <w:rFonts w:cstheme="majorHAnsi"/>
          <w:lang w:val="en-US"/>
        </w:rPr>
        <w:t>on non-host individual</w:t>
      </w:r>
      <w:r w:rsidR="00DD1775">
        <w:rPr>
          <w:rFonts w:cstheme="majorHAnsi"/>
          <w:lang w:val="en-US"/>
        </w:rPr>
        <w:t>s</w:t>
      </w:r>
      <w:r>
        <w:rPr>
          <w:rFonts w:cstheme="majorHAnsi"/>
          <w:lang w:val="en-US"/>
        </w:rPr>
        <w:t xml:space="preserve"> (susceptibility barrier)</w:t>
      </w:r>
      <w:commentRangeStart w:id="107"/>
      <w:r w:rsidR="00DD1775">
        <w:rPr>
          <w:rFonts w:cstheme="majorHAnsi"/>
          <w:lang w:val="en-US"/>
        </w:rPr>
        <w:t>.</w:t>
      </w:r>
      <w:r>
        <w:rPr>
          <w:rFonts w:cstheme="majorHAnsi"/>
          <w:lang w:val="en-US"/>
        </w:rPr>
        <w:t>,</w:t>
      </w:r>
      <w:commentRangeEnd w:id="107"/>
      <w:r w:rsidR="00DD1775">
        <w:rPr>
          <w:rStyle w:val="Marquedecommentaire"/>
        </w:rPr>
        <w:commentReference w:id="107"/>
      </w:r>
      <w:r>
        <w:rPr>
          <w:rFonts w:cstheme="majorHAnsi"/>
          <w:lang w:val="en-US"/>
        </w:rPr>
        <w:t xml:space="preserve"> </w:t>
      </w:r>
      <w:commentRangeStart w:id="108"/>
      <w:r>
        <w:rPr>
          <w:rFonts w:cstheme="majorHAnsi"/>
          <w:lang w:val="en-US"/>
        </w:rPr>
        <w:t xml:space="preserve">encountering individuals playing a structural barrier role </w:t>
      </w:r>
      <w:commentRangeEnd w:id="108"/>
      <w:r w:rsidR="00DD1775">
        <w:rPr>
          <w:rStyle w:val="Marquedecommentaire"/>
        </w:rPr>
        <w:commentReference w:id="108"/>
      </w:r>
      <w:r>
        <w:rPr>
          <w:rFonts w:cstheme="majorHAnsi"/>
          <w:lang w:val="en-US"/>
        </w:rPr>
        <w:t>or by</w:t>
      </w:r>
      <w:ins w:id="109" w:author="Binning Sandra Ann" w:date="2024-03-21T15:48:00Z">
        <w:r w:rsidR="00DD1775">
          <w:rPr>
            <w:rFonts w:cstheme="majorHAnsi"/>
            <w:lang w:val="en-US"/>
          </w:rPr>
          <w:t>.</w:t>
        </w:r>
      </w:ins>
      <w:r>
        <w:rPr>
          <w:rFonts w:cstheme="majorHAnsi"/>
          <w:lang w:val="en-US"/>
        </w:rPr>
        <w:t xml:space="preserve"> </w:t>
      </w:r>
      <w:r w:rsidR="00DD1775">
        <w:rPr>
          <w:rFonts w:cstheme="majorHAnsi"/>
          <w:lang w:val="en-US"/>
        </w:rPr>
        <w:t xml:space="preserve">Next, non-host fish may </w:t>
      </w:r>
      <w:r>
        <w:rPr>
          <w:rFonts w:cstheme="majorHAnsi"/>
          <w:lang w:val="en-US"/>
        </w:rPr>
        <w:t>induc</w:t>
      </w:r>
      <w:r w:rsidR="00DD1775">
        <w:rPr>
          <w:rFonts w:cstheme="majorHAnsi"/>
          <w:lang w:val="en-US"/>
        </w:rPr>
        <w:t>e</w:t>
      </w:r>
      <w:r>
        <w:rPr>
          <w:rFonts w:cstheme="majorHAnsi"/>
          <w:lang w:val="en-US"/>
        </w:rPr>
        <w:t xml:space="preserve"> </w:t>
      </w:r>
      <w:commentRangeStart w:id="110"/>
      <w:r>
        <w:rPr>
          <w:rFonts w:cstheme="majorHAnsi"/>
          <w:lang w:val="en-US"/>
        </w:rPr>
        <w:t xml:space="preserve">a behavior change </w:t>
      </w:r>
      <w:commentRangeEnd w:id="110"/>
      <w:r w:rsidR="00DD1775">
        <w:rPr>
          <w:rStyle w:val="Marquedecommentaire"/>
        </w:rPr>
        <w:commentReference w:id="110"/>
      </w:r>
      <w:r>
        <w:rPr>
          <w:rFonts w:cstheme="majorHAnsi"/>
          <w:lang w:val="en-US"/>
        </w:rPr>
        <w:t xml:space="preserve">that reduces encounter rate with fish hosts. For example, </w:t>
      </w:r>
      <w:r>
        <w:rPr>
          <w:rFonts w:cstheme="majorHAnsi"/>
          <w:lang w:val="en-US"/>
        </w:rPr>
        <w:fldChar w:fldCharType="begin"/>
      </w:r>
      <w:r>
        <w:rPr>
          <w:rFonts w:cstheme="majorHAnsi"/>
          <w:lang w:val="en-US"/>
        </w:rPr>
        <w:instrText xml:space="preserve"> ADDIN ZOTERO_ITEM CSL_CITATION {"citationID":"77phCRbu","properties":{"formattedCitation":"(Ahn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lang w:val="en-US"/>
        </w:rPr>
        <w:fldChar w:fldCharType="separate"/>
      </w:r>
      <w:r>
        <w:rPr>
          <w:rFonts w:cstheme="majorHAnsi"/>
          <w:noProof/>
          <w:lang w:val="en-US"/>
        </w:rPr>
        <w:t>Ahn &amp; Goater (2021)</w:t>
      </w:r>
      <w:r>
        <w:rPr>
          <w:rFonts w:cstheme="majorHAnsi"/>
          <w:lang w:val="en-US"/>
        </w:rPr>
        <w:fldChar w:fldCharType="end"/>
      </w:r>
      <w:r>
        <w:rPr>
          <w:rFonts w:cstheme="majorHAnsi"/>
          <w:lang w:val="en-US"/>
        </w:rPr>
        <w:t xml:space="preserve"> showed that abundance of brain worms decreased in fathead minnows (</w:t>
      </w:r>
      <w:proofErr w:type="spellStart"/>
      <w:r w:rsidRPr="007F2C86">
        <w:rPr>
          <w:rFonts w:cstheme="majorHAnsi"/>
          <w:i/>
          <w:iCs/>
          <w:lang w:val="en-US"/>
        </w:rPr>
        <w:t>Pimephales</w:t>
      </w:r>
      <w:proofErr w:type="spellEnd"/>
      <w:r w:rsidRPr="007F2C86">
        <w:rPr>
          <w:rFonts w:cstheme="majorHAnsi"/>
          <w:i/>
          <w:iCs/>
          <w:lang w:val="en-US"/>
        </w:rPr>
        <w:t xml:space="preserve"> </w:t>
      </w:r>
      <w:proofErr w:type="spellStart"/>
      <w:r w:rsidRPr="007F2C86">
        <w:rPr>
          <w:rFonts w:cstheme="majorHAnsi"/>
          <w:i/>
          <w:iCs/>
          <w:lang w:val="en-US"/>
        </w:rPr>
        <w:t>promelas</w:t>
      </w:r>
      <w:proofErr w:type="spellEnd"/>
      <w:r>
        <w:rPr>
          <w:rFonts w:cstheme="majorHAnsi"/>
          <w:lang w:val="en-US"/>
        </w:rPr>
        <w:t>) when</w:t>
      </w:r>
      <w:r w:rsidR="00DD1775">
        <w:rPr>
          <w:rFonts w:cstheme="majorHAnsi"/>
          <w:lang w:val="en-US"/>
        </w:rPr>
        <w:t xml:space="preserve"> they were</w:t>
      </w:r>
      <w:r>
        <w:rPr>
          <w:rFonts w:cstheme="majorHAnsi"/>
          <w:lang w:val="en-US"/>
        </w:rPr>
        <w:t xml:space="preserve"> mixed with non-host emerald </w:t>
      </w:r>
      <w:proofErr w:type="spellStart"/>
      <w:r>
        <w:rPr>
          <w:rFonts w:cstheme="majorHAnsi"/>
          <w:lang w:val="en-US"/>
        </w:rPr>
        <w:t>shinners</w:t>
      </w:r>
      <w:proofErr w:type="spellEnd"/>
      <w:r>
        <w:rPr>
          <w:rFonts w:cstheme="majorHAnsi"/>
          <w:lang w:val="en-US"/>
        </w:rPr>
        <w:t xml:space="preserve"> (</w:t>
      </w:r>
      <w:proofErr w:type="spellStart"/>
      <w:r w:rsidRPr="007F2C86">
        <w:rPr>
          <w:rFonts w:cstheme="majorHAnsi"/>
          <w:i/>
          <w:iCs/>
          <w:lang w:val="en-US"/>
        </w:rPr>
        <w:t>Notropis</w:t>
      </w:r>
      <w:proofErr w:type="spellEnd"/>
      <w:r w:rsidRPr="007F2C86">
        <w:rPr>
          <w:rFonts w:cstheme="majorHAnsi"/>
          <w:i/>
          <w:iCs/>
          <w:lang w:val="en-US"/>
        </w:rPr>
        <w:t xml:space="preserve"> </w:t>
      </w:r>
      <w:proofErr w:type="spellStart"/>
      <w:r w:rsidRPr="007F2C86">
        <w:rPr>
          <w:rFonts w:cstheme="majorHAnsi"/>
          <w:i/>
          <w:iCs/>
          <w:lang w:val="en-US"/>
        </w:rPr>
        <w:t>atherinoides</w:t>
      </w:r>
      <w:proofErr w:type="spellEnd"/>
      <w:r>
        <w:rPr>
          <w:rFonts w:cstheme="majorHAnsi"/>
          <w:lang w:val="en-US"/>
        </w:rPr>
        <w:t>), but that there was no difference when</w:t>
      </w:r>
      <w:r w:rsidR="00DD1775">
        <w:rPr>
          <w:rFonts w:cstheme="majorHAnsi"/>
          <w:lang w:val="en-US"/>
        </w:rPr>
        <w:t xml:space="preserve"> minnows were</w:t>
      </w:r>
      <w:r>
        <w:rPr>
          <w:rFonts w:cstheme="majorHAnsi"/>
          <w:lang w:val="en-US"/>
        </w:rPr>
        <w:t xml:space="preserve"> </w:t>
      </w:r>
      <w:r>
        <w:rPr>
          <w:rFonts w:cstheme="majorHAnsi"/>
          <w:lang w:val="en-US"/>
        </w:rPr>
        <w:lastRenderedPageBreak/>
        <w:t>mixed with other non-host species</w:t>
      </w:r>
      <w:r w:rsidR="00DD1775">
        <w:rPr>
          <w:rFonts w:cstheme="majorHAnsi"/>
          <w:lang w:val="en-US"/>
        </w:rPr>
        <w:t>. The authors suggested that</w:t>
      </w:r>
      <w:r>
        <w:rPr>
          <w:rFonts w:cstheme="majorHAnsi"/>
          <w:lang w:val="en-US"/>
        </w:rPr>
        <w:t xml:space="preserve"> behavioral change</w:t>
      </w:r>
      <w:r w:rsidR="00DD1775">
        <w:rPr>
          <w:rFonts w:cstheme="majorHAnsi"/>
          <w:lang w:val="en-US"/>
        </w:rPr>
        <w:t>s occur in minnows when they co-occur with shiners that reduces their likelihood of being infected.</w:t>
      </w:r>
      <w:r>
        <w:rPr>
          <w:rFonts w:cstheme="majorHAnsi"/>
          <w:lang w:val="en-US"/>
        </w:rPr>
        <w:t xml:space="preserve"> This emphas</w:t>
      </w:r>
      <w:r w:rsidR="00286BDB">
        <w:rPr>
          <w:rFonts w:cstheme="majorHAnsi"/>
          <w:lang w:val="en-US"/>
        </w:rPr>
        <w:t>izes the role of</w:t>
      </w:r>
      <w:r>
        <w:rPr>
          <w:rFonts w:cstheme="majorHAnsi"/>
          <w:lang w:val="en-US"/>
        </w:rPr>
        <w:t xml:space="preserve"> fish species identity in dilution effect mechanisms. Accordingly, </w:t>
      </w:r>
      <w:r w:rsidR="00AC4F27">
        <w:rPr>
          <w:rFonts w:cstheme="majorHAnsi"/>
          <w:lang w:val="en-US"/>
        </w:rPr>
        <w:t xml:space="preserve">more species </w:t>
      </w:r>
      <w:r>
        <w:rPr>
          <w:rFonts w:cstheme="majorHAnsi"/>
          <w:lang w:val="en-US"/>
        </w:rPr>
        <w:t xml:space="preserve">diverse communities in our system </w:t>
      </w:r>
      <w:r w:rsidR="00AC4F27">
        <w:rPr>
          <w:rFonts w:cstheme="majorHAnsi"/>
          <w:lang w:val="en-US"/>
        </w:rPr>
        <w:t xml:space="preserve">were </w:t>
      </w:r>
      <w:r>
        <w:rPr>
          <w:rFonts w:cstheme="majorHAnsi"/>
          <w:lang w:val="en-US"/>
        </w:rPr>
        <w:t xml:space="preserve">less infected than communities </w:t>
      </w:r>
      <w:r w:rsidR="00AC4F27">
        <w:rPr>
          <w:rFonts w:cstheme="majorHAnsi"/>
          <w:lang w:val="en-US"/>
        </w:rPr>
        <w:t xml:space="preserve">with one </w:t>
      </w:r>
      <w:r>
        <w:rPr>
          <w:rFonts w:cstheme="majorHAnsi"/>
          <w:lang w:val="en-US"/>
        </w:rPr>
        <w:t xml:space="preserve">dominant species. In our lake system, </w:t>
      </w:r>
      <w:r>
        <w:rPr>
          <w:rFonts w:cstheme="majorHAnsi"/>
          <w:i/>
          <w:iCs/>
          <w:lang w:val="en-US"/>
        </w:rPr>
        <w:t>L. gibbosus</w:t>
      </w:r>
      <w:r>
        <w:rPr>
          <w:rFonts w:cstheme="majorHAnsi"/>
          <w:lang w:val="en-US"/>
        </w:rPr>
        <w:t xml:space="preserve"> </w:t>
      </w:r>
      <w:r w:rsidR="00A15653">
        <w:rPr>
          <w:rFonts w:cstheme="majorHAnsi"/>
          <w:lang w:val="en-US"/>
        </w:rPr>
        <w:t>dominates</w:t>
      </w:r>
      <w:r>
        <w:rPr>
          <w:rFonts w:cstheme="majorHAnsi"/>
          <w:lang w:val="en-US"/>
        </w:rPr>
        <w:t xml:space="preserve"> </w:t>
      </w:r>
      <w:r w:rsidR="00AC4F27">
        <w:rPr>
          <w:rFonts w:cstheme="majorHAnsi"/>
          <w:lang w:val="en-US"/>
        </w:rPr>
        <w:t>the</w:t>
      </w:r>
      <w:r>
        <w:rPr>
          <w:rFonts w:cstheme="majorHAnsi"/>
          <w:lang w:val="en-US"/>
        </w:rPr>
        <w:t xml:space="preserve"> littoral communities and </w:t>
      </w:r>
      <w:r w:rsidR="00AC4F27">
        <w:rPr>
          <w:rFonts w:cstheme="majorHAnsi"/>
          <w:lang w:val="en-US"/>
        </w:rPr>
        <w:t xml:space="preserve">is </w:t>
      </w:r>
      <w:r>
        <w:rPr>
          <w:rFonts w:cstheme="majorHAnsi"/>
          <w:lang w:val="en-US"/>
        </w:rPr>
        <w:t>the species with the highe</w:t>
      </w:r>
      <w:r w:rsidR="00AC4F27">
        <w:rPr>
          <w:rFonts w:cstheme="majorHAnsi"/>
          <w:lang w:val="en-US"/>
        </w:rPr>
        <w:t>st</w:t>
      </w:r>
      <w:r>
        <w:rPr>
          <w:rFonts w:cstheme="majorHAnsi"/>
          <w:lang w:val="en-US"/>
        </w:rPr>
        <w:t xml:space="preserve"> infection prevalence across the landscape (</w:t>
      </w:r>
      <w:r w:rsidRPr="00DF4047">
        <w:rPr>
          <w:rFonts w:cstheme="majorHAnsi"/>
          <w:color w:val="FFC000"/>
          <w:lang w:val="en-US"/>
        </w:rPr>
        <w:t>Table S19</w:t>
      </w:r>
      <w:r>
        <w:rPr>
          <w:rFonts w:cstheme="majorHAnsi"/>
          <w:lang w:val="en-US"/>
        </w:rPr>
        <w:t xml:space="preserve">). The presence of competitor species (e.g., </w:t>
      </w:r>
      <w:r w:rsidRPr="00132DBB">
        <w:rPr>
          <w:rFonts w:cstheme="majorHAnsi"/>
          <w:i/>
          <w:iCs/>
          <w:lang w:val="en-US"/>
        </w:rPr>
        <w:t xml:space="preserve">P. </w:t>
      </w:r>
      <w:proofErr w:type="spellStart"/>
      <w:r w:rsidRPr="00132DBB">
        <w:rPr>
          <w:rFonts w:cstheme="majorHAnsi"/>
          <w:i/>
          <w:iCs/>
          <w:lang w:val="en-US"/>
        </w:rPr>
        <w:t>flavescens</w:t>
      </w:r>
      <w:proofErr w:type="spellEnd"/>
      <w:r>
        <w:rPr>
          <w:rFonts w:cstheme="majorHAnsi"/>
          <w:lang w:val="en-US"/>
        </w:rPr>
        <w:t xml:space="preserve">) </w:t>
      </w:r>
      <w:r w:rsidR="00AC4F27">
        <w:rPr>
          <w:rFonts w:cstheme="majorHAnsi"/>
          <w:lang w:val="en-US"/>
        </w:rPr>
        <w:t xml:space="preserve">in a lake </w:t>
      </w:r>
      <w:r>
        <w:rPr>
          <w:rFonts w:cstheme="majorHAnsi"/>
          <w:lang w:val="en-US"/>
        </w:rPr>
        <w:t>might decrease the overall prevalence</w:t>
      </w:r>
      <w:r w:rsidR="00AC4F27">
        <w:rPr>
          <w:rFonts w:cstheme="majorHAnsi"/>
          <w:lang w:val="en-US"/>
        </w:rPr>
        <w:t xml:space="preserve"> of infection</w:t>
      </w:r>
      <w:r>
        <w:rPr>
          <w:rFonts w:cstheme="majorHAnsi"/>
          <w:lang w:val="en-US"/>
        </w:rPr>
        <w:t xml:space="preserve"> in the community by modifying pumpkinseeds sunfish’s </w:t>
      </w:r>
      <w:commentRangeStart w:id="111"/>
      <w:r>
        <w:rPr>
          <w:rFonts w:cstheme="majorHAnsi"/>
          <w:lang w:val="en-US"/>
        </w:rPr>
        <w:t>behavior that increases encounter with cercariae</w:t>
      </w:r>
      <w:commentRangeEnd w:id="111"/>
      <w:r w:rsidR="00AC4F27">
        <w:rPr>
          <w:rStyle w:val="Marquedecommentaire"/>
        </w:rPr>
        <w:commentReference w:id="111"/>
      </w:r>
      <w:r>
        <w:rPr>
          <w:rFonts w:cstheme="majorHAnsi"/>
          <w:lang w:val="en-US"/>
        </w:rPr>
        <w:t xml:space="preserve">. Indeed, </w:t>
      </w:r>
      <w:r>
        <w:rPr>
          <w:rFonts w:cstheme="majorHAnsi"/>
          <w:lang w:val="en-US"/>
        </w:rPr>
        <w:fldChar w:fldCharType="begin"/>
      </w:r>
      <w:r>
        <w:rPr>
          <w:rFonts w:cstheme="majorHAnsi"/>
          <w:lang w:val="en-US"/>
        </w:rPr>
        <w:instrText xml:space="preserve"> ADDIN ZOTERO_ITEM CSL_CITATION {"citationID":"aulml2pS","properties":{"formattedCitation":"(Dargent et al., 2013)","plainCitation":"(Dargent et al., 2013)","dontUpdate":true,"noteIndex":0},"citationItems":[{"id":3197,"uris":["http://zotero.org/groups/2585270/items/ZXRZXD2N"],"itemData":{"id":3197,"type":"article-journal","abstract":"Predation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F."}],"editor":[{"family":"Mappes","given":"Tapio"}],"issued":{"date-parts":[["2013",2,20]]}}}],"schema":"https://github.com/citation-style-language/schema/raw/master/csl-citation.json"} </w:instrText>
      </w:r>
      <w:r>
        <w:rPr>
          <w:rFonts w:cstheme="majorHAnsi"/>
          <w:lang w:val="en-US"/>
        </w:rPr>
        <w:fldChar w:fldCharType="separate"/>
      </w:r>
      <w:r>
        <w:rPr>
          <w:rFonts w:cstheme="majorHAnsi"/>
          <w:noProof/>
          <w:lang w:val="en-US"/>
        </w:rPr>
        <w:t>Dargent et al. (2013)</w:t>
      </w:r>
      <w:r>
        <w:rPr>
          <w:rFonts w:cstheme="majorHAnsi"/>
          <w:lang w:val="en-US"/>
        </w:rPr>
        <w:fldChar w:fldCharType="end"/>
      </w:r>
      <w:r>
        <w:rPr>
          <w:rFonts w:cstheme="majorHAnsi"/>
          <w:lang w:val="en-US"/>
        </w:rPr>
        <w:t xml:space="preserve"> found that</w:t>
      </w:r>
      <w:r w:rsidR="00850897">
        <w:rPr>
          <w:rFonts w:cstheme="majorHAnsi"/>
          <w:lang w:val="en-US"/>
        </w:rPr>
        <w:t xml:space="preserve"> the</w:t>
      </w:r>
      <w:r>
        <w:rPr>
          <w:rFonts w:cstheme="majorHAnsi"/>
          <w:lang w:val="en-US"/>
        </w:rPr>
        <w:t xml:space="preserve"> presence and abundance of </w:t>
      </w:r>
      <w:proofErr w:type="spellStart"/>
      <w:r w:rsidRPr="00344B1B">
        <w:rPr>
          <w:rFonts w:cstheme="majorHAnsi"/>
          <w:i/>
          <w:iCs/>
          <w:lang w:val="en-US"/>
        </w:rPr>
        <w:t>Gyrodactylus</w:t>
      </w:r>
      <w:proofErr w:type="spellEnd"/>
      <w:r>
        <w:rPr>
          <w:rFonts w:cstheme="majorHAnsi"/>
          <w:lang w:val="en-US"/>
        </w:rPr>
        <w:t xml:space="preserve"> spp. (monogenean) were lower in hosts when they occur in mixed-species groups. Even though it was not considered in this study, </w:t>
      </w:r>
      <w:r w:rsidR="00850897">
        <w:rPr>
          <w:rFonts w:cstheme="majorHAnsi"/>
          <w:lang w:val="en-US"/>
        </w:rPr>
        <w:t xml:space="preserve">the </w:t>
      </w:r>
      <w:r>
        <w:rPr>
          <w:rFonts w:cstheme="majorHAnsi"/>
          <w:lang w:val="en-US"/>
        </w:rPr>
        <w:t xml:space="preserve">local diversity of non-fish organisms could influence </w:t>
      </w:r>
      <w:r w:rsidR="00850897">
        <w:rPr>
          <w:rFonts w:cstheme="majorHAnsi"/>
          <w:lang w:val="en-US"/>
        </w:rPr>
        <w:t>host fish</w:t>
      </w:r>
      <w:ins w:id="112" w:author="Sandra Ann Binning" w:date="2024-03-21T15:54:00Z">
        <w:r w:rsidR="00850897">
          <w:rPr>
            <w:rFonts w:cstheme="majorHAnsi"/>
            <w:lang w:val="en-US"/>
          </w:rPr>
          <w:t>.</w:t>
        </w:r>
      </w:ins>
      <w:r>
        <w:rPr>
          <w:rFonts w:cstheme="majorHAnsi"/>
          <w:lang w:val="en-US"/>
        </w:rPr>
        <w:t xml:space="preserve"> For instance, </w:t>
      </w:r>
      <w:r>
        <w:rPr>
          <w:rFonts w:cstheme="majorHAnsi"/>
          <w:lang w:val="en-US"/>
        </w:rPr>
        <w:fldChar w:fldCharType="begin"/>
      </w:r>
      <w:r>
        <w:rPr>
          <w:rFonts w:cstheme="majorHAnsi"/>
          <w:lang w:val="en-US"/>
        </w:rPr>
        <w:instrText xml:space="preserve"> ADDIN ZOTERO_ITEM CSL_CITATION {"citationID":"MuG995EA","properties":{"formattedCitation":"(Lagrue &amp; Poulin, 2015)","plainCitation":"(Lagrue &amp; Poulin, 2015)","dontUpdate":true,"noteIndex":0},"citationItems":[{"id":5105,"uris":["http://zotero.org/groups/2585270/items/NPV7D9T4"],"itemData":{"id":5105,"type":"article-journal","abstract":"In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cstheme="majorHAnsi"/>
          <w:lang w:val="en-US"/>
        </w:rPr>
        <w:fldChar w:fldCharType="separate"/>
      </w:r>
      <w:r>
        <w:rPr>
          <w:rFonts w:cstheme="majorHAnsi"/>
          <w:noProof/>
          <w:lang w:val="en-US"/>
        </w:rPr>
        <w:t>Lagrue &amp; Poulin, (2015)</w:t>
      </w:r>
      <w:r>
        <w:rPr>
          <w:rFonts w:cstheme="majorHAnsi"/>
          <w:lang w:val="en-US"/>
        </w:rPr>
        <w:fldChar w:fldCharType="end"/>
      </w:r>
      <w:r>
        <w:rPr>
          <w:rFonts w:cstheme="majorHAnsi"/>
          <w:lang w:val="en-US"/>
        </w:rPr>
        <w:t xml:space="preserve"> found a negative association of non-host benthic invertebrate diversity with infection prevalence in second intermediate host</w:t>
      </w:r>
      <w:r w:rsidR="00850897">
        <w:rPr>
          <w:rFonts w:cstheme="majorHAnsi"/>
          <w:lang w:val="en-US"/>
        </w:rPr>
        <w:t>s</w:t>
      </w:r>
      <w:r>
        <w:rPr>
          <w:rFonts w:cstheme="majorHAnsi"/>
          <w:lang w:val="en-US"/>
        </w:rPr>
        <w:t xml:space="preserve">. In fact, non-host species can reduce infection success of cercariae by actively or passively feeding on them </w:t>
      </w:r>
      <w:r>
        <w:rPr>
          <w:rFonts w:cstheme="majorHAnsi"/>
          <w:lang w:val="en-US"/>
        </w:rPr>
        <w:fldChar w:fldCharType="begin"/>
      </w:r>
      <w:r>
        <w:rPr>
          <w:rFonts w:cstheme="majorHAnsi"/>
          <w:lang w:val="en-US"/>
        </w:rPr>
        <w:instrText xml:space="preserve"> ADDIN ZOTERO_ITEM CSL_CITATION {"citationID":"IjTCgDqy","properties":{"formattedCitation":"(D. Thieltges et al., 2013)","plainCitation":"(D. Thieltges et al., 2013)","noteIndex":0},"citationItems":[{"id":1983,"uris":["http://zotero.org/groups/2585270/items/HCLNLDVQ"],"itemData":{"id":1983,"type":"article-journal","abstract":"While the recent inclusion of parasites into food‐web studies has highlighted the role of parasites as consumers, there is accumulating evidence that parasites can also serve as prey for predators. Here we investigated empirical patterns of predation on parasites and their relationships with parasite transmission in eight topological food webs representing marine and freshwater ecosystems. Within each food web, we examined links in the typical predator–prey sub web as well as the predator–parasite sub web, i.e. the quadrant of the food web indicating which predators eat parasites. Most predator– parasite links represented ‘concomitant predation’ (consumption and death of a parasite along with the prey/host; 58–72%), followed by ‘trophic transmission’ (predator feeds on infected prey and becomes infected; 8–32%) and predation on free‐living parasite life‐cycle stages (4–30%). Parasite life‐cycle stages had, on average, between 4.2 and 14.2 predators. Among the food webs, as predator richness increased, the number of links exploited by trophically transmitted parasites increased at about the same rate as did the number of links where these stages serve as prey. On the whole, our analyses suggest that predation on parasites has important consequences for both predators and parasites, and food web structure. Because our analysis is solely based on topological webs, determining the strength of these interactions is a promising avenue for future research.","container-title":"Oikos","DOI":"10.1111/j.1600-0706.2013.00243.x","journalAbbreviation":"Oikos","source":"ResearchGate","title":"Parasites as prey in aquatic food webs: Implications for predator infection and parasite transmission","title-short":"Parasites as prey in aquatic food webs","volume":"122","author":[{"family":"Thieltges","given":"David"},{"family":"Amundsen","given":"Per-Arne"},{"family":"Hechinger","given":"Ryan"},{"family":"Johnson","given":"Pieter"},{"family":"Lafferty","given":"Kevin"},{"family":"Mouritsen","given":"Kim"},{"family":"Preston","given":"Daniel"},{"family":"Reise","given":"Karsten"},{"family":"Zander","given":"C."}],"issued":{"date-parts":[["2013",4,1]]}}}],"schema":"https://github.com/citation-style-language/schema/raw/master/csl-citation.json"} </w:instrText>
      </w:r>
      <w:r>
        <w:rPr>
          <w:rFonts w:cstheme="majorHAnsi"/>
          <w:lang w:val="en-US"/>
        </w:rPr>
        <w:fldChar w:fldCharType="separate"/>
      </w:r>
      <w:r>
        <w:rPr>
          <w:rFonts w:cstheme="majorHAnsi"/>
          <w:noProof/>
          <w:lang w:val="en-US"/>
        </w:rPr>
        <w:t>(D. Thieltges et al., 2013)</w:t>
      </w:r>
      <w:r>
        <w:rPr>
          <w:rFonts w:cstheme="majorHAnsi"/>
          <w:lang w:val="en-US"/>
        </w:rPr>
        <w:fldChar w:fldCharType="end"/>
      </w:r>
      <w:r>
        <w:rPr>
          <w:rFonts w:cstheme="majorHAnsi"/>
          <w:lang w:val="en-US"/>
        </w:rPr>
        <w:t xml:space="preserve">. This has been observed in many taxa in aquatic ecosystems including zooplankton, Bivalvia, crustacean macroinvertebrates, cnidarian, and small fish </w:t>
      </w:r>
      <w:r>
        <w:rPr>
          <w:rFonts w:cstheme="majorHAnsi"/>
          <w:lang w:val="en-US"/>
        </w:rPr>
        <w:fldChar w:fldCharType="begin"/>
      </w:r>
      <w:r>
        <w:rPr>
          <w:rFonts w:cstheme="majorHAnsi"/>
          <w:lang w:val="en-US"/>
        </w:rPr>
        <w:instrText xml:space="preserve"> ADDIN ZOTERO_ITEM CSL_CITATION {"citationID":"UfWXNhPp","properties":{"formattedCitation":"(Kaplan et al., 2009; E. Mironova et al., 2019; K. Mironova et al., 2020; Schotthoefer et al., 2007; Vielma et al., 2019)","plainCitation":"(Kaplan et al., 2009; E. Mironova et al., 2019; K. Mironova et al., 2020; Schotthoefer et al., 2007; Vielma et al., 2019)","noteIndex":0},"citationItems":[{"id":1993,"uris":["http://zotero.org/groups/2585270/items/HDHWL7ZX"],"itemData":{"id":1993,"type":"article-journal","abstract":"In aquatic ecosystems, dense populations of snails can shed millions of digenean trematode cercariae every day. These short-lived, free-living larvae are rich in energy and present a potential resource for consumers. We investigated whether estuarine fishes eat cercariae shed by trematodes of the estuarine snail Cerithidea californica. In aquaria we presented cercariae from 10 native trematode species to 6 species of native estuarine fishes. Many of these fishes readily engorged on cercariae. To determine if fishes ate cercariae in the field, we collected the most common fish species, Fundulus parvipinnis (California killifish), from shallow water on rising tides when snails shed cercariae. Of 61 killifish, 3 had recognizable cercariae in their gut. Because cercariae are common in this estuary, they could be frequent sources of energy for small fishes. In turn, predation on cercariae by fishes (and other predators) could also reduce the transmission success of trematodes.","container-title":"The Journal of Parasitology","DOI":"10.1645/GE-1737.1","ISSN":"0022-3395","issue":"2","journalAbbreviation":"J Parasitol","language":"eng","note":"PMID: 18763852","page":"477-480","source":"PubMed","title":"Small estuarine fishes feed on large trematode cercariae: lab and field investigations","title-short":"Small estuarine fishes feed on large trematode cercariae","volume":"95","author":[{"family":"Kaplan","given":"Amber T."},{"family":"Rebhal","given":"S."},{"family":"Lafferty","given":"K. D."},{"family":"Kuris","given":"A. M."}],"issued":{"date-parts":[["2009",4]]}}},{"id":1995,"uris":["http://zotero.org/groups/2585270/items/6NHFKXTZ"],"itemData":{"id":1995,"type":"article-journal","abstract":"Removal of parasite free-living stages by predators has previously been suggested an important factor controlling parasite transmission in aquatic habitats. Experimental studies of zooplankton predation on macroparasite larvae are, however, scarce. We tested whether trematode cercariae, which are often numerous in shallow waters, are suitable prey for syntopic zooplankters. Feeding rates and survival of freshwater cyclopoids (Megacyclops viridis, Macrocyclops distinctus), calanoids (Arctodiaptomus paulseni), cladocerans (Sida crystallina) and rotifers Asplanchna spp., fed with cercariae of Diplostomum pseudospathaceum, a common fish trematode, were studied. In additional long-term experiments, we studied reproduction of cyclopoids fed with cercariae. All tested zooplankton species consumed cercariae. The highest feeding rates were observed for cyclopoids (33 ± 12 cercariae ind-1 h-1), which actively reproduced (up to one egg clutch day-1) when fed ad libitum with cercariae. Their reproductive characteristics did not change significantly with time, indicating that cercariae supported cyclopoids' dietary needs. Mortality of rotifers and cladocerans was high (25-28% individuals) when exposed to cercariae in contrast to cyclopoids and calanoids (&amp;lt;2%). Cercariae clogged the filtration apparatus of cladocerans and caused internal injuries in predatory rotifers, which ingested cercariae. Observed trophic links between common freshwater zooplankters and cercariae may significantly influence food webs and parasite transmission in lentic ecosystems.","container-title":"Parasitology","DOI":"10.1017/S0031182018000963","ISSN":"1469-8161","issue":"1","journalAbbreviation":"Parasitology","language":"eng","note":"PMID: 29898802","page":"105-111","source":"PubMed","title":"Trematode cercariae as prey for zooplankton: effect on fitness traits of predators","title-short":"Trematode cercariae as prey for zooplankton","volume":"146","author":[{"family":"Mironova","given":"Ekaterina"},{"family":"Gopko","given":"Mikhail"},{"family":"Pasternak","given":"Anna"},{"family":"Mikheev","given":"Viktor"},{"family":"Taskinen","given":"Jouni"}],"issued":{"date-parts":[["2019",1]]}}},{"id":1988,"uris":["http://zotero.org/groups/2585270/items/538JDPFH"],"itemData":{"id":1988,"type":"article-journal","abstract":"• Many aquatic organisms can consume parasite larvae, thus hampering parasite transmission; however, information about feeding on them in the presence of an alternative prey remains scarce. When having a food choice, predators may decrease parasite consumption, therefore, it is important to assess the role of parasites in the diet of predators in natural communities with different types of prey available. Our study aims to test whether common freshwater cyclopoids feed on trematode free‐living stages (cercariae) when an alternative food source is present.\n• We experimentally studied ingestion rates of cyclopoids Macrocyclops distinctus fed with cercariae of trematode Diplostomum pseudospathaceum, a common and harmful parasite of freshwater fishes, and ciliates Paramecium caudatum (an alternative prey, known as suitable food for copepods). First, the feeding response of cyclopoids to different densities of each prey was studied. Then, feeding selectivity in the mixtures of cercariae and ciliates was tested.\n• Feeding rates of cyclopoids increased with prey densities (both ciliates and cercariae) but almost stopped growing at high prey densities, which indicated saturation (Holling type II functional response). In most cases, cyclopoids consumed cercariae at higher rates than ciliates. Maximum ingestion rates estimated from the obtained curves were 37 cercariae ind⁻¹ hr⁻¹ and 17 ciliate ind⁻¹ hr⁻¹.\n• When exposed to prey mixtures, cyclopoids fed on cercariae selectively. When cercariae were offered to cyclopoids at concentrations exceeding the saturation level, the ingestion of ciliates remained constantly low at all ciliate densities. In contrast, the ingestion of cercariae increased with rising cercariae densities even when ciliates were presented ad libitum, decreasing only at very high prey densities. Possible reasons of such feeding preferences are discussed.\n• Our study demonstrated that cyclopoids may prefer to feed on cercariae when there is an alternative food choice and can ingest cercariae at high rates. These experimental results could be extended to natural communities, suggesting that cyclopoids can reduce the transmission of parasites and contribute to the incorporation of parasite production in food webs of lentic ecosystems.","container-title":"Freshwater Biology","DOI":"10.1111/fwb.13512","journalAbbreviation":"Freshwater Biology","source":"ResearchGate","title":"Cyclopoids feed selectively on free-living stages of parasites","volume":"65","author":[{"family":"Mironova","given":"Katya"},{"family":"Gopko","given":"Mikhail"},{"family":"Pasternak","given":"Anna"},{"family":"Mikheev","given":"Viktor"},{"family":"Taskinen","given":"Jouni"}],"issued":{"date-parts":[["2020",4,15]]}}},{"id":1998,"uris":["http://zotero.org/groups/2585270/items/NHVQT3D8"],"itemData":{"id":1998,"type":"article-journal","abstract":"Trematodes amplify asexually in their snail intermediate hosts, resulting in the potential release of hundreds to thousands of free-living cercariae per day for the life of the snail. The high number of cercariae released into the environment undoubtedly increases the probability of transmission. Although many individual cercariae successfully infect another host in their life cycle, most fail. Factors that prevent successful transmission of cercariae are poorly understood. Microcrustaceans and fish have been observed to eat cercariae of some species, although the possibility that predation represents a significant source of mortality for cercariae has been largely unexplored. We tested the cercariophagic activity of several freshwater invertebrates on Ribeiroia ondatrae, a trematode that causes limb deformities in amphibians. Individuals of potential predators were placed into wells of multiwell plates with 10–15 cercariae, and numbers of cercariae remaining over time were recorded and compared with numbers in control wells that contained no predators. Of the species tested, Hydra sp., damselfly (Odonata, Coenagrionidae) larvae, dragonfly (Odonata, Libellulidae), larvae, and copepods (Cyclopoida) consumed cercariae. In some cases, 80– 90% of the cercariae offered to damselfly and dragonfly larvae were consumed within 10 min. In most cases, predators continued to consume cercariae at the same average rates when offered cercariae together with individuals of an alternate prey item. Hydra sp. ate fewer cercariae in these trials. Our findings suggest the need for field and laboratory studies to further explore the effects of predators on transmission of R. ondatrae to amphibian larvae. In addition, the results suggest that conservation of the biodiversity and numbers of aquatic predators may limit adverse impacts of trematode infections in vertebrate hosts.","container-title":"Journal of Parasitology","DOI":"10.1645/GE1129R.1","ISSN":"0022-3395","issue":"5","journalAbbreviation":"Journal of Parasitology","page":"1240-1243","source":"Silverchair","title":"Ribeiroia ondatrae Cercariae Are Consumed by Aquatic Invertebrate Predators","volume":"93","author":[{"family":"Schotthoefer","given":"Anna M."},{"family":"Labak","given":"K. Marie"},{"family":"Beasley","given":"Val R."}],"issued":{"date-parts":[["2007",10,1]]}}},{"id":9983,"uris":["http://zotero.org/groups/2585270/items/KZKDQPD5"],"itemData":{"id":9983,"type":"article-journal","abstract":"The potential for local biodiversity to ‘dilute’ infection risk has been shown to be particularly important in aquatic trematodes, where non-host organisms can feed on free-living infective stages (cercariae) and reduce transmission rates to target hosts. Non-host organisms could also impact transmission during other stages of the trematode life cycle. In Philophthalmus spp., cercariae encyst as metacercariae on external surfaces, where they remain exposed to the adverse effects of non-host organisms. I</w:instrText>
      </w:r>
      <w:r w:rsidRPr="00241C63">
        <w:rPr>
          <w:rFonts w:cstheme="majorHAnsi"/>
        </w:rPr>
        <w:instrText xml:space="preserve">n laboratory experiments, we tested the potential for a range of non-host organisms to (i) prey on cercariae, (ii) induce early (i.e., faster) encystment and (iii) prey on or destroy metacercariae. Our results show that intertidal anemones, and to a lesser extent clams, can consume substantial numbers of cercariae. However, we found no strong evidence that the presence of these predators causes cercariae to encyst faster as a way to escape from predation. We also found that grazing snails can reduce numbers of encysted metacercariae, either by eating or crushing them. Our findings add to the growing evidence that trematode transmission success can be strongly affected by the local diversity of non-host organisms. They also reinforce the notion that parasites are potentially important food items for many organisms, thus playing roles other than consumers in many food webs.","container-title":"Parasitology Research","DOI":"10.1007/s00436-018-6121-2","ISSN":"1432-1955","issue":"1","journalAbbreviation":"Parasitol Res","language":"en","page":"111-117","source":"Springer Link","title":"Non-host organisms impact transmission at two different life stages in a marine parasite","volume":"118","author":[{"family":"Vielma","given":"Sofia"},{"family":"Lagrue","given":"Clément"},{"family":"Poulin","given":"Robert"},{"family":"Selbach","given":"Christian"}],"issued":{"date-parts":[["2019",1,1]]}}}],"schema":"https://github.com/citation-style-language/schema/raw/master/csl-citation.json"} </w:instrText>
      </w:r>
      <w:r>
        <w:rPr>
          <w:rFonts w:cstheme="majorHAnsi"/>
          <w:lang w:val="en-US"/>
        </w:rPr>
        <w:fldChar w:fldCharType="separate"/>
      </w:r>
      <w:r w:rsidRPr="00241C63">
        <w:rPr>
          <w:rFonts w:cstheme="majorHAnsi"/>
          <w:noProof/>
        </w:rPr>
        <w:t>(Kaplan et al., 2009; E. Mironova et al., 2019; K. Mironova et al., 2020; Schotthoefer et al., 2007; Vielma et al., 2019)</w:t>
      </w:r>
      <w:r>
        <w:rPr>
          <w:rFonts w:cstheme="majorHAnsi"/>
          <w:lang w:val="en-US"/>
        </w:rPr>
        <w:fldChar w:fldCharType="end"/>
      </w:r>
      <w:r w:rsidRPr="00241C63">
        <w:rPr>
          <w:rFonts w:cstheme="majorHAnsi"/>
        </w:rPr>
        <w:t>.</w:t>
      </w:r>
    </w:p>
    <w:p w14:paraId="08D4EBC5" w14:textId="77777777" w:rsidR="005C08E1" w:rsidRPr="00990B31" w:rsidRDefault="005C08E1" w:rsidP="005C08E1">
      <w:pPr>
        <w:spacing w:line="360" w:lineRule="auto"/>
        <w:jc w:val="both"/>
        <w:rPr>
          <w:rFonts w:cstheme="majorHAnsi"/>
        </w:rPr>
      </w:pPr>
    </w:p>
    <w:p w14:paraId="6B658F93" w14:textId="73DA229E" w:rsidR="005C08E1" w:rsidRDefault="005C08E1" w:rsidP="005C08E1">
      <w:pPr>
        <w:spacing w:line="360" w:lineRule="auto"/>
        <w:ind w:firstLine="708"/>
        <w:jc w:val="both"/>
        <w:rPr>
          <w:rFonts w:cstheme="majorHAnsi"/>
          <w:lang w:val="en-US"/>
        </w:rPr>
      </w:pPr>
      <w:r w:rsidRPr="00B32ED3">
        <w:rPr>
          <w:rFonts w:cstheme="majorHAnsi"/>
          <w:lang w:val="en-US"/>
        </w:rPr>
        <w:t>Understanding the process</w:t>
      </w:r>
      <w:r w:rsidR="00652692">
        <w:rPr>
          <w:rFonts w:cstheme="majorHAnsi"/>
          <w:lang w:val="en-US"/>
        </w:rPr>
        <w:t>es</w:t>
      </w:r>
      <w:r w:rsidRPr="00B32ED3">
        <w:rPr>
          <w:rFonts w:cstheme="majorHAnsi"/>
          <w:lang w:val="en-US"/>
        </w:rPr>
        <w:t xml:space="preserve"> explaining </w:t>
      </w:r>
      <w:r w:rsidR="00652692">
        <w:rPr>
          <w:rFonts w:cstheme="majorHAnsi"/>
          <w:lang w:val="en-US"/>
        </w:rPr>
        <w:t xml:space="preserve">parasitic disease </w:t>
      </w:r>
      <w:r w:rsidRPr="00B32ED3">
        <w:rPr>
          <w:rFonts w:cstheme="majorHAnsi"/>
          <w:lang w:val="en-US"/>
        </w:rPr>
        <w:t xml:space="preserve">dynamics </w:t>
      </w:r>
      <w:r>
        <w:rPr>
          <w:rFonts w:cstheme="majorHAnsi"/>
          <w:lang w:val="en-US"/>
        </w:rPr>
        <w:t>across scale</w:t>
      </w:r>
      <w:r w:rsidR="00652692">
        <w:rPr>
          <w:rFonts w:cstheme="majorHAnsi"/>
          <w:lang w:val="en-US"/>
        </w:rPr>
        <w:t>s</w:t>
      </w:r>
      <w:r>
        <w:rPr>
          <w:rFonts w:cstheme="majorHAnsi"/>
          <w:lang w:val="en-US"/>
        </w:rPr>
        <w:t xml:space="preserve"> is fundamental to </w:t>
      </w:r>
      <w:r w:rsidR="00652692">
        <w:rPr>
          <w:rFonts w:cstheme="majorHAnsi"/>
          <w:lang w:val="en-US"/>
        </w:rPr>
        <w:t xml:space="preserve">predicting </w:t>
      </w:r>
      <w:r>
        <w:rPr>
          <w:rFonts w:cstheme="majorHAnsi"/>
          <w:lang w:val="en-US"/>
        </w:rPr>
        <w:t>future infection and extinction risk in natural systems. Here</w:t>
      </w:r>
      <w:ins w:id="113" w:author="Sandra Ann Binning" w:date="2024-03-21T15:56:00Z">
        <w:r w:rsidR="00652692">
          <w:rPr>
            <w:rFonts w:cstheme="majorHAnsi"/>
            <w:lang w:val="en-US"/>
          </w:rPr>
          <w:t>,</w:t>
        </w:r>
      </w:ins>
      <w:r>
        <w:rPr>
          <w:rFonts w:cstheme="majorHAnsi"/>
          <w:lang w:val="en-US"/>
        </w:rPr>
        <w:t xml:space="preserve"> we investigated context-dependencies of </w:t>
      </w:r>
      <w:r w:rsidR="00652692">
        <w:rPr>
          <w:rFonts w:cstheme="majorHAnsi"/>
          <w:lang w:val="en-US"/>
        </w:rPr>
        <w:t xml:space="preserve">fish community </w:t>
      </w:r>
      <w:r>
        <w:rPr>
          <w:rFonts w:cstheme="majorHAnsi"/>
          <w:lang w:val="en-US"/>
        </w:rPr>
        <w:t xml:space="preserve">prevalence estimates of the black spot disease across multiple scales to </w:t>
      </w:r>
      <w:r w:rsidR="00652692">
        <w:rPr>
          <w:rFonts w:cstheme="majorHAnsi"/>
          <w:lang w:val="en-US"/>
        </w:rPr>
        <w:t>elucidate the roles of</w:t>
      </w:r>
      <w:r>
        <w:rPr>
          <w:rFonts w:cstheme="majorHAnsi"/>
          <w:lang w:val="en-US"/>
        </w:rPr>
        <w:t xml:space="preserve"> sampling effort, sampling method bias, spatial occurrence patterns and environmental predictors</w:t>
      </w:r>
      <w:r w:rsidR="00652692">
        <w:rPr>
          <w:rFonts w:cstheme="majorHAnsi"/>
          <w:lang w:val="en-US"/>
        </w:rPr>
        <w:t xml:space="preserve"> in estimating host infection prevalence</w:t>
      </w:r>
      <w:r>
        <w:rPr>
          <w:rFonts w:cstheme="majorHAnsi"/>
          <w:lang w:val="en-US"/>
        </w:rPr>
        <w:t>. Results suggested that prevalence is distributed in a non-random</w:t>
      </w:r>
      <w:r w:rsidR="00652692">
        <w:rPr>
          <w:rFonts w:cstheme="majorHAnsi"/>
          <w:lang w:val="en-US"/>
        </w:rPr>
        <w:t>,</w:t>
      </w:r>
      <w:r>
        <w:rPr>
          <w:rFonts w:cstheme="majorHAnsi"/>
          <w:lang w:val="en-US"/>
        </w:rPr>
        <w:t xml:space="preserve"> heterogeneous way </w:t>
      </w:r>
      <w:r w:rsidR="00652692">
        <w:rPr>
          <w:rFonts w:cstheme="majorHAnsi"/>
          <w:lang w:val="en-US"/>
        </w:rPr>
        <w:t xml:space="preserve">across </w:t>
      </w:r>
      <w:r>
        <w:rPr>
          <w:rFonts w:cstheme="majorHAnsi"/>
          <w:lang w:val="en-US"/>
        </w:rPr>
        <w:t>the landscape with small samp</w:t>
      </w:r>
      <w:r w:rsidR="00652692">
        <w:rPr>
          <w:rFonts w:cstheme="majorHAnsi"/>
          <w:lang w:val="en-US"/>
        </w:rPr>
        <w:t>ling effort</w:t>
      </w:r>
      <w:r>
        <w:rPr>
          <w:rFonts w:cstheme="majorHAnsi"/>
          <w:lang w:val="en-US"/>
        </w:rPr>
        <w:t xml:space="preserve"> largely overestimating regional prevalence. We</w:t>
      </w:r>
      <w:r w:rsidR="003D1E5A">
        <w:rPr>
          <w:rFonts w:cstheme="majorHAnsi"/>
          <w:lang w:val="en-US"/>
        </w:rPr>
        <w:t xml:space="preserve"> provide evidence for</w:t>
      </w:r>
      <w:r>
        <w:rPr>
          <w:rFonts w:cstheme="majorHAnsi"/>
          <w:lang w:val="en-US"/>
        </w:rPr>
        <w:t xml:space="preserve"> inconsistent method-induced bias in prevalence estimates at both </w:t>
      </w:r>
      <w:r w:rsidR="003D1E5A">
        <w:rPr>
          <w:rFonts w:cstheme="majorHAnsi"/>
          <w:lang w:val="en-US"/>
        </w:rPr>
        <w:t xml:space="preserve">the </w:t>
      </w:r>
      <w:r>
        <w:rPr>
          <w:rFonts w:cstheme="majorHAnsi"/>
          <w:lang w:val="en-US"/>
        </w:rPr>
        <w:t xml:space="preserve">lake and landscape-scale, sometimes leading to high variation in </w:t>
      </w:r>
      <w:r w:rsidR="003D1E5A">
        <w:rPr>
          <w:rFonts w:cstheme="majorHAnsi"/>
          <w:lang w:val="en-US"/>
        </w:rPr>
        <w:t xml:space="preserve">prevalence </w:t>
      </w:r>
      <w:r>
        <w:rPr>
          <w:rFonts w:cstheme="majorHAnsi"/>
          <w:lang w:val="en-US"/>
        </w:rPr>
        <w:t xml:space="preserve">estimates. </w:t>
      </w:r>
      <w:r w:rsidR="001B66AE">
        <w:rPr>
          <w:rFonts w:cstheme="majorHAnsi"/>
          <w:lang w:val="en-US"/>
        </w:rPr>
        <w:t>The fish sampling m</w:t>
      </w:r>
      <w:r>
        <w:rPr>
          <w:rFonts w:cstheme="majorHAnsi"/>
          <w:lang w:val="en-US"/>
        </w:rPr>
        <w:t xml:space="preserve">ethod also influenced </w:t>
      </w:r>
      <w:r w:rsidR="001B66AE">
        <w:rPr>
          <w:rFonts w:cstheme="majorHAnsi"/>
          <w:lang w:val="en-US"/>
        </w:rPr>
        <w:t xml:space="preserve">the </w:t>
      </w:r>
      <w:r>
        <w:rPr>
          <w:rFonts w:cstheme="majorHAnsi"/>
          <w:lang w:val="en-US"/>
        </w:rPr>
        <w:t>sampling effort needed to reach accurate landscape prevalence estimate</w:t>
      </w:r>
      <w:r w:rsidR="001B66AE">
        <w:rPr>
          <w:rFonts w:cstheme="majorHAnsi"/>
          <w:lang w:val="en-US"/>
        </w:rPr>
        <w:t>s</w:t>
      </w:r>
      <w:r>
        <w:rPr>
          <w:rFonts w:cstheme="majorHAnsi"/>
          <w:lang w:val="en-US"/>
        </w:rPr>
        <w:t xml:space="preserve">, </w:t>
      </w:r>
      <w:r w:rsidR="001B66AE">
        <w:rPr>
          <w:rFonts w:cstheme="majorHAnsi"/>
          <w:lang w:val="en-US"/>
        </w:rPr>
        <w:t>with</w:t>
      </w:r>
      <w:r>
        <w:rPr>
          <w:rFonts w:cstheme="majorHAnsi"/>
          <w:lang w:val="en-US"/>
        </w:rPr>
        <w:t xml:space="preserve"> observational snorkeling transects requiring the least</w:t>
      </w:r>
      <w:r w:rsidR="001B66AE">
        <w:rPr>
          <w:rFonts w:cstheme="majorHAnsi"/>
          <w:lang w:val="en-US"/>
        </w:rPr>
        <w:t xml:space="preserve"> </w:t>
      </w:r>
      <w:proofErr w:type="gramStart"/>
      <w:r w:rsidR="001B66AE">
        <w:rPr>
          <w:rFonts w:cstheme="majorHAnsi"/>
          <w:lang w:val="en-US"/>
        </w:rPr>
        <w:t>amount</w:t>
      </w:r>
      <w:proofErr w:type="gramEnd"/>
      <w:r w:rsidR="001B66AE">
        <w:rPr>
          <w:rFonts w:cstheme="majorHAnsi"/>
          <w:lang w:val="en-US"/>
        </w:rPr>
        <w:t xml:space="preserve"> of samples to achieve </w:t>
      </w:r>
      <w:r w:rsidR="001B66AE">
        <w:rPr>
          <w:rFonts w:cstheme="majorHAnsi"/>
          <w:lang w:val="en-US"/>
        </w:rPr>
        <w:lastRenderedPageBreak/>
        <w:t>accurate estimates</w:t>
      </w:r>
      <w:r>
        <w:rPr>
          <w:rFonts w:cstheme="majorHAnsi"/>
          <w:lang w:val="en-US"/>
        </w:rPr>
        <w:t xml:space="preserve">. </w:t>
      </w:r>
      <w:r w:rsidR="001B66AE">
        <w:rPr>
          <w:rFonts w:cstheme="majorHAnsi"/>
          <w:lang w:val="en-US"/>
        </w:rPr>
        <w:t>The be</w:t>
      </w:r>
      <w:r>
        <w:rPr>
          <w:rFonts w:cstheme="majorHAnsi"/>
          <w:lang w:val="en-US"/>
        </w:rPr>
        <w:t xml:space="preserve">st predictors of site-scale prevalence were </w:t>
      </w:r>
      <w:r w:rsidR="001B66AE">
        <w:rPr>
          <w:rFonts w:cstheme="majorHAnsi"/>
          <w:lang w:val="en-US"/>
        </w:rPr>
        <w:t>local</w:t>
      </w:r>
      <w:r>
        <w:rPr>
          <w:rFonts w:cstheme="majorHAnsi"/>
          <w:lang w:val="en-US"/>
        </w:rPr>
        <w:t xml:space="preserve"> metrics such as water </w:t>
      </w:r>
      <w:proofErr w:type="spellStart"/>
      <w:r>
        <w:rPr>
          <w:rFonts w:cstheme="majorHAnsi"/>
          <w:lang w:val="en-US"/>
        </w:rPr>
        <w:t>physico</w:t>
      </w:r>
      <w:proofErr w:type="spellEnd"/>
      <w:r>
        <w:rPr>
          <w:rFonts w:cstheme="majorHAnsi"/>
          <w:lang w:val="en-US"/>
        </w:rPr>
        <w:t xml:space="preserve">-chemistry and community structure, suggesting </w:t>
      </w:r>
      <w:r w:rsidR="001B66AE">
        <w:rPr>
          <w:rFonts w:cstheme="majorHAnsi"/>
          <w:lang w:val="en-US"/>
        </w:rPr>
        <w:t xml:space="preserve">that </w:t>
      </w:r>
      <w:r>
        <w:rPr>
          <w:rFonts w:cstheme="majorHAnsi"/>
          <w:lang w:val="en-US"/>
        </w:rPr>
        <w:t>small-scale monitoring and management might be appropriate for future conservation strategies. Our findings</w:t>
      </w:r>
      <w:r w:rsidR="001B66AE">
        <w:rPr>
          <w:rFonts w:cstheme="majorHAnsi"/>
          <w:lang w:val="en-US"/>
        </w:rPr>
        <w:t xml:space="preserve"> also</w:t>
      </w:r>
      <w:r>
        <w:rPr>
          <w:rFonts w:cstheme="majorHAnsi"/>
          <w:lang w:val="en-US"/>
        </w:rPr>
        <w:t xml:space="preserve"> suggest </w:t>
      </w:r>
      <w:r w:rsidR="001B66AE">
        <w:rPr>
          <w:rFonts w:cstheme="majorHAnsi"/>
          <w:lang w:val="en-US"/>
        </w:rPr>
        <w:t xml:space="preserve">that </w:t>
      </w:r>
      <w:r>
        <w:rPr>
          <w:rFonts w:cstheme="majorHAnsi"/>
          <w:lang w:val="en-US"/>
        </w:rPr>
        <w:t>encounter dilution effects by host decoy or physical obstruction</w:t>
      </w:r>
      <w:r w:rsidR="001B66AE">
        <w:rPr>
          <w:rFonts w:cstheme="majorHAnsi"/>
          <w:lang w:val="en-US"/>
        </w:rPr>
        <w:t xml:space="preserve"> reduce infection prevalence in fish hosts</w:t>
      </w:r>
      <w:r>
        <w:rPr>
          <w:rFonts w:cstheme="majorHAnsi"/>
          <w:lang w:val="en-US"/>
        </w:rPr>
        <w:t>. However, we observed many non-linearities in the</w:t>
      </w:r>
      <w:r w:rsidR="001B66AE">
        <w:rPr>
          <w:rFonts w:cstheme="majorHAnsi"/>
          <w:lang w:val="en-US"/>
        </w:rPr>
        <w:t>se</w:t>
      </w:r>
      <w:r>
        <w:rPr>
          <w:rFonts w:cstheme="majorHAnsi"/>
          <w:lang w:val="en-US"/>
        </w:rPr>
        <w:t xml:space="preserve"> effects suggesting complex interactions that we could not disentangle with our approach. Therefore, we encourage </w:t>
      </w:r>
      <w:r w:rsidR="001B66AE">
        <w:rPr>
          <w:rFonts w:cstheme="majorHAnsi"/>
          <w:lang w:val="en-US"/>
        </w:rPr>
        <w:t xml:space="preserve">more </w:t>
      </w:r>
      <w:r>
        <w:rPr>
          <w:rFonts w:cstheme="majorHAnsi"/>
          <w:lang w:val="en-US"/>
        </w:rPr>
        <w:t>research</w:t>
      </w:r>
      <w:r w:rsidR="001B66AE">
        <w:rPr>
          <w:rFonts w:cstheme="majorHAnsi"/>
          <w:lang w:val="en-US"/>
        </w:rPr>
        <w:t xml:space="preserve"> across larger spati</w:t>
      </w:r>
      <w:r w:rsidR="00A55B61">
        <w:rPr>
          <w:rFonts w:cstheme="majorHAnsi"/>
          <w:lang w:val="en-US"/>
        </w:rPr>
        <w:t>al</w:t>
      </w:r>
      <w:r w:rsidR="001B66AE">
        <w:rPr>
          <w:rFonts w:cstheme="majorHAnsi"/>
          <w:lang w:val="en-US"/>
        </w:rPr>
        <w:t xml:space="preserve"> and temporal scales</w:t>
      </w:r>
      <w:r>
        <w:rPr>
          <w:rFonts w:cstheme="majorHAnsi"/>
          <w:lang w:val="en-US"/>
        </w:rPr>
        <w:t xml:space="preserve"> to deepen </w:t>
      </w:r>
      <w:r w:rsidR="001B66AE">
        <w:rPr>
          <w:rFonts w:cstheme="majorHAnsi"/>
          <w:lang w:val="en-US"/>
        </w:rPr>
        <w:t>our</w:t>
      </w:r>
      <w:r>
        <w:rPr>
          <w:rFonts w:cstheme="majorHAnsi"/>
          <w:lang w:val="en-US"/>
        </w:rPr>
        <w:t xml:space="preserve"> understand</w:t>
      </w:r>
      <w:r w:rsidR="001B66AE">
        <w:rPr>
          <w:rFonts w:cstheme="majorHAnsi"/>
          <w:lang w:val="en-US"/>
        </w:rPr>
        <w:t>ing of the</w:t>
      </w:r>
      <w:r>
        <w:rPr>
          <w:rFonts w:cstheme="majorHAnsi"/>
          <w:lang w:val="en-US"/>
        </w:rPr>
        <w:t xml:space="preserve"> processes linking these predictors to infection parameters. </w:t>
      </w:r>
    </w:p>
    <w:p w14:paraId="3BF97EA0" w14:textId="77777777" w:rsidR="005C08E1" w:rsidRDefault="005C08E1" w:rsidP="005C08E1">
      <w:pPr>
        <w:spacing w:line="360" w:lineRule="auto"/>
        <w:jc w:val="both"/>
        <w:rPr>
          <w:rFonts w:cstheme="majorHAnsi"/>
          <w:lang w:val="en-US"/>
        </w:rPr>
      </w:pPr>
    </w:p>
    <w:p w14:paraId="36587A3D" w14:textId="386E81B0" w:rsidR="005C08E1" w:rsidRPr="00262198" w:rsidRDefault="00262198" w:rsidP="005C08E1">
      <w:pPr>
        <w:jc w:val="both"/>
        <w:rPr>
          <w:rFonts w:cstheme="majorHAnsi"/>
          <w:b/>
          <w:bCs/>
          <w:lang w:val="en-US"/>
        </w:rPr>
      </w:pPr>
      <w:r w:rsidRPr="00262198">
        <w:rPr>
          <w:rFonts w:cstheme="majorHAnsi"/>
          <w:b/>
          <w:bCs/>
          <w:lang w:val="en-US"/>
        </w:rPr>
        <w:t>Author’s c</w:t>
      </w:r>
      <w:r w:rsidR="005C08E1" w:rsidRPr="00262198">
        <w:rPr>
          <w:rFonts w:cstheme="majorHAnsi"/>
          <w:b/>
          <w:bCs/>
          <w:lang w:val="en-US"/>
        </w:rPr>
        <w:t>ontribution</w:t>
      </w:r>
      <w:r w:rsidRPr="00262198">
        <w:rPr>
          <w:rFonts w:cstheme="majorHAnsi"/>
          <w:b/>
          <w:bCs/>
          <w:lang w:val="en-US"/>
        </w:rPr>
        <w:t>s</w:t>
      </w:r>
    </w:p>
    <w:p w14:paraId="7B56535E" w14:textId="77777777" w:rsidR="005C08E1" w:rsidRPr="00262198" w:rsidRDefault="005C08E1" w:rsidP="005C08E1">
      <w:pPr>
        <w:jc w:val="both"/>
        <w:rPr>
          <w:rFonts w:cstheme="majorHAnsi"/>
          <w:b/>
          <w:bCs/>
          <w:lang w:val="en-US"/>
        </w:rPr>
      </w:pPr>
    </w:p>
    <w:p w14:paraId="3F9C169B" w14:textId="32D5E2D2" w:rsidR="00140491" w:rsidRPr="0019100E" w:rsidRDefault="005C08E1" w:rsidP="0019100E">
      <w:pPr>
        <w:jc w:val="both"/>
        <w:rPr>
          <w:rFonts w:cstheme="majorHAnsi"/>
          <w:lang w:val="en-US"/>
        </w:rPr>
      </w:pPr>
      <w:r w:rsidRPr="00262198">
        <w:rPr>
          <w:rFonts w:cstheme="majorHAnsi"/>
          <w:lang w:val="en-US"/>
        </w:rPr>
        <w:t>J</w:t>
      </w:r>
      <w:r w:rsidR="00262198">
        <w:rPr>
          <w:rFonts w:cstheme="majorHAnsi"/>
          <w:lang w:val="en-US"/>
        </w:rPr>
        <w:t>.</w:t>
      </w:r>
      <w:r w:rsidRPr="00262198">
        <w:rPr>
          <w:rFonts w:cstheme="majorHAnsi"/>
          <w:lang w:val="en-US"/>
        </w:rPr>
        <w:t>V</w:t>
      </w:r>
      <w:r w:rsidR="00262198">
        <w:rPr>
          <w:rFonts w:cstheme="majorHAnsi"/>
          <w:lang w:val="en-US"/>
        </w:rPr>
        <w:t xml:space="preserve">., E.H and S.A.B </w:t>
      </w:r>
      <w:r w:rsidR="00CD77FD">
        <w:rPr>
          <w:rFonts w:cstheme="majorHAnsi"/>
          <w:lang w:val="en-US"/>
        </w:rPr>
        <w:t>conceived</w:t>
      </w:r>
      <w:r w:rsidR="00262198">
        <w:rPr>
          <w:rFonts w:cstheme="majorHAnsi"/>
          <w:lang w:val="en-US"/>
        </w:rPr>
        <w:t xml:space="preserve"> the ideas, J.V. did the field work, J.V. led the data analyses with input from E.H. J.V. led the manuscript writing with input and revision from S.A.B and E.H.</w:t>
      </w:r>
    </w:p>
    <w:sectPr w:rsidR="00140491" w:rsidRPr="0019100E" w:rsidSect="00B649C7">
      <w:type w:val="continuous"/>
      <w:pgSz w:w="12240" w:h="15840"/>
      <w:pgMar w:top="1418" w:right="1418" w:bottom="1418" w:left="1418"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inning Sandra Ann" w:date="2024-02-29T14:37:00Z" w:initials="SAB">
    <w:p w14:paraId="44DA7BAD" w14:textId="3A1C56D5" w:rsidR="000C0DA6" w:rsidRPr="00271F77" w:rsidRDefault="000C0DA6">
      <w:pPr>
        <w:pStyle w:val="Commentaire"/>
        <w:rPr>
          <w:lang w:val="en-US"/>
        </w:rPr>
      </w:pPr>
      <w:r>
        <w:rPr>
          <w:rStyle w:val="Marquedecommentaire"/>
        </w:rPr>
        <w:annotationRef/>
      </w:r>
      <w:r w:rsidRPr="00271F77">
        <w:rPr>
          <w:lang w:val="en-US"/>
        </w:rPr>
        <w:t>Eric should probably be last a</w:t>
      </w:r>
      <w:r>
        <w:rPr>
          <w:lang w:val="en-US"/>
        </w:rPr>
        <w:t xml:space="preserve">uthor on this </w:t>
      </w:r>
      <w:r w:rsidRPr="00271F77">
        <w:rPr>
          <w:lang w:val="en-US"/>
        </w:rPr>
        <w:sym w:font="Wingdings" w:char="F04A"/>
      </w:r>
    </w:p>
  </w:comment>
  <w:comment w:id="2" w:author="Binning Sandra Ann" w:date="2024-02-29T15:36:00Z" w:initials="SAB">
    <w:p w14:paraId="035ACB7A" w14:textId="39E2FFDF" w:rsidR="000C0DA6" w:rsidRPr="00EA18E4" w:rsidRDefault="000C0DA6">
      <w:pPr>
        <w:pStyle w:val="Commentaire"/>
        <w:rPr>
          <w:lang w:val="en-US"/>
        </w:rPr>
      </w:pPr>
      <w:r>
        <w:rPr>
          <w:rStyle w:val="Marquedecommentaire"/>
        </w:rPr>
        <w:annotationRef/>
      </w:r>
      <w:r w:rsidRPr="00EA18E4">
        <w:rPr>
          <w:lang w:val="en-US"/>
        </w:rPr>
        <w:t>Needs a wrap-up sentence</w:t>
      </w:r>
    </w:p>
  </w:comment>
  <w:comment w:id="3" w:author="Binning Sandra Ann" w:date="2024-02-29T15:36:00Z" w:initials="SAB">
    <w:p w14:paraId="13C280B0" w14:textId="349418D3" w:rsidR="000C0DA6" w:rsidRPr="00041B3C" w:rsidRDefault="000C0DA6">
      <w:pPr>
        <w:pStyle w:val="Commentaire"/>
        <w:rPr>
          <w:lang w:val="en-US"/>
        </w:rPr>
      </w:pPr>
      <w:r>
        <w:rPr>
          <w:rStyle w:val="Marquedecommentaire"/>
        </w:rPr>
        <w:annotationRef/>
      </w:r>
      <w:r w:rsidRPr="00041B3C">
        <w:rPr>
          <w:lang w:val="en-US"/>
        </w:rPr>
        <w:t>I thnk the best keywords a</w:t>
      </w:r>
      <w:r>
        <w:rPr>
          <w:lang w:val="en-US"/>
        </w:rPr>
        <w:t>re ones that are not in the title or abstract. This increases he likelihood of the paper coming up in a search</w:t>
      </w:r>
    </w:p>
  </w:comment>
  <w:comment w:id="6" w:author="Binning Sandra Ann" w:date="2024-02-29T15:37:00Z" w:initials="SAB">
    <w:p w14:paraId="42F5DA0E" w14:textId="37FA50FA" w:rsidR="000C0DA6" w:rsidRDefault="000C0DA6">
      <w:pPr>
        <w:pStyle w:val="Commentaire"/>
      </w:pPr>
      <w:r>
        <w:rPr>
          <w:rStyle w:val="Marquedecommentaire"/>
        </w:rPr>
        <w:annotationRef/>
      </w:r>
      <w:r>
        <w:t>Chrétien et al. 2023</w:t>
      </w:r>
    </w:p>
  </w:comment>
  <w:comment w:id="7" w:author="Binning Sandra Ann" w:date="2024-02-29T15:53:00Z" w:initials="SAB">
    <w:p w14:paraId="7BC505DB" w14:textId="4C062CFE" w:rsidR="000C0DA6" w:rsidRDefault="000C0DA6">
      <w:pPr>
        <w:pStyle w:val="Commentaire"/>
      </w:pPr>
      <w:r>
        <w:rPr>
          <w:rStyle w:val="Marquedecommentaire"/>
        </w:rPr>
        <w:annotationRef/>
      </w:r>
      <w:r>
        <w:t xml:space="preserve">Is </w:t>
      </w:r>
      <w:r>
        <w:t>used?</w:t>
      </w:r>
    </w:p>
  </w:comment>
  <w:comment w:id="8" w:author="Binning Sandra Ann" w:date="2024-02-29T15:53:00Z" w:initials="SAB">
    <w:p w14:paraId="7906AE90" w14:textId="1B5D24AE" w:rsidR="000C0DA6" w:rsidRPr="007569DF" w:rsidRDefault="000C0DA6">
      <w:pPr>
        <w:pStyle w:val="Commentaire"/>
        <w:rPr>
          <w:lang w:val="en-US"/>
        </w:rPr>
      </w:pPr>
      <w:r>
        <w:rPr>
          <w:rStyle w:val="Marquedecommentaire"/>
        </w:rPr>
        <w:annotationRef/>
      </w:r>
      <w:r w:rsidRPr="007569DF">
        <w:rPr>
          <w:lang w:val="en-US"/>
        </w:rPr>
        <w:t>Be specific here. At the r</w:t>
      </w:r>
      <w:r>
        <w:rPr>
          <w:lang w:val="en-US"/>
        </w:rPr>
        <w:t xml:space="preserve">ivers did not predict at the </w:t>
      </w:r>
      <w:r>
        <w:rPr>
          <w:lang w:val="en-US"/>
        </w:rPr>
        <w:t>micrphabitat or whatever the results say. This specificity makes it easier to read and understand.</w:t>
      </w:r>
    </w:p>
  </w:comment>
  <w:comment w:id="9" w:author="Binning Sandra Ann" w:date="2024-02-29T16:07:00Z" w:initials="SAB">
    <w:p w14:paraId="1A4C893A" w14:textId="77777777" w:rsidR="000C0DA6" w:rsidRPr="00EA18E4" w:rsidRDefault="000C0DA6">
      <w:pPr>
        <w:pStyle w:val="Commentaire"/>
        <w:rPr>
          <w:lang w:val="en-US"/>
        </w:rPr>
      </w:pPr>
      <w:r>
        <w:rPr>
          <w:rStyle w:val="Marquedecommentaire"/>
        </w:rPr>
        <w:annotationRef/>
      </w:r>
      <w:r w:rsidRPr="00EA18E4">
        <w:rPr>
          <w:lang w:val="en-US"/>
        </w:rPr>
        <w:t>Worth including a definition here</w:t>
      </w:r>
    </w:p>
    <w:p w14:paraId="40AB35A9" w14:textId="25FA9C57" w:rsidR="000C0DA6" w:rsidRPr="00EA18E4" w:rsidRDefault="000C0DA6">
      <w:pPr>
        <w:pStyle w:val="Commentaire"/>
        <w:rPr>
          <w:lang w:val="en-US"/>
        </w:rPr>
      </w:pPr>
    </w:p>
  </w:comment>
  <w:comment w:id="10" w:author="Binning Sandra Ann" w:date="2024-02-29T16:08:00Z" w:initials="SAB">
    <w:p w14:paraId="3C6D0E29" w14:textId="3EC51CD4" w:rsidR="000C0DA6" w:rsidRPr="00EA18E4" w:rsidRDefault="000C0DA6">
      <w:pPr>
        <w:pStyle w:val="Commentaire"/>
        <w:rPr>
          <w:lang w:val="en-US"/>
        </w:rPr>
      </w:pPr>
      <w:r>
        <w:rPr>
          <w:rStyle w:val="Marquedecommentaire"/>
        </w:rPr>
        <w:annotationRef/>
      </w:r>
    </w:p>
  </w:comment>
  <w:comment w:id="11" w:author="Binning Sandra Ann" w:date="2024-02-29T16:14:00Z" w:initials="SAB">
    <w:p w14:paraId="439B3C96" w14:textId="73D7CD9D" w:rsidR="000C0DA6" w:rsidRPr="005B59C5" w:rsidRDefault="000C0DA6">
      <w:pPr>
        <w:pStyle w:val="Commentaire"/>
        <w:rPr>
          <w:lang w:val="en-US"/>
        </w:rPr>
      </w:pPr>
      <w:r>
        <w:rPr>
          <w:rStyle w:val="Marquedecommentaire"/>
        </w:rPr>
        <w:annotationRef/>
      </w:r>
      <w:r w:rsidRPr="005B59C5">
        <w:rPr>
          <w:lang w:val="en-US"/>
        </w:rPr>
        <w:t>I think you need a co</w:t>
      </w:r>
      <w:r>
        <w:rPr>
          <w:lang w:val="en-US"/>
        </w:rPr>
        <w:t>nclusion sentence like this to drive home the importance of the approach. It can be changed</w:t>
      </w:r>
    </w:p>
  </w:comment>
  <w:comment w:id="13" w:author="Binning Sandra Ann" w:date="2024-02-29T16:20:00Z" w:initials="SAB">
    <w:p w14:paraId="0458A18E" w14:textId="7661EDD5" w:rsidR="000C0DA6" w:rsidRPr="00221729" w:rsidRDefault="000C0DA6">
      <w:pPr>
        <w:pStyle w:val="Commentaire"/>
        <w:rPr>
          <w:lang w:val="en-US"/>
        </w:rPr>
      </w:pPr>
      <w:r>
        <w:rPr>
          <w:rStyle w:val="Marquedecommentaire"/>
        </w:rPr>
        <w:annotationRef/>
      </w:r>
      <w:r w:rsidRPr="00221729">
        <w:rPr>
          <w:lang w:val="en-US"/>
        </w:rPr>
        <w:t>This is not very convincing.</w:t>
      </w:r>
      <w:r>
        <w:rPr>
          <w:lang w:val="en-US"/>
        </w:rPr>
        <w:t xml:space="preserve"> Need a better argument than this just being coherent!</w:t>
      </w:r>
    </w:p>
  </w:comment>
  <w:comment w:id="14" w:author="Binning Sandra Ann" w:date="2024-02-29T16:25:00Z" w:initials="SAB">
    <w:p w14:paraId="364196A7" w14:textId="41A71713" w:rsidR="000C0DA6" w:rsidRPr="009B2190" w:rsidRDefault="000C0DA6">
      <w:pPr>
        <w:pStyle w:val="Commentaire"/>
        <w:rPr>
          <w:lang w:val="en-US"/>
        </w:rPr>
      </w:pPr>
      <w:r>
        <w:rPr>
          <w:rStyle w:val="Marquedecommentaire"/>
        </w:rPr>
        <w:annotationRef/>
      </w:r>
      <w:r w:rsidRPr="009B2190">
        <w:rPr>
          <w:lang w:val="en-US"/>
        </w:rPr>
        <w:t>Unclear from the way this i</w:t>
      </w:r>
      <w:r>
        <w:rPr>
          <w:lang w:val="en-US"/>
        </w:rPr>
        <w:t xml:space="preserve">s worded if this is an empirical study or a theoretical one. </w:t>
      </w:r>
    </w:p>
  </w:comment>
  <w:comment w:id="15" w:author="Binning Sandra Ann" w:date="2024-02-29T16:31:00Z" w:initials="SAB">
    <w:p w14:paraId="349E37C8" w14:textId="2BE46DE6" w:rsidR="000C0DA6" w:rsidRPr="009B2190" w:rsidRDefault="000C0DA6">
      <w:pPr>
        <w:pStyle w:val="Commentaire"/>
        <w:rPr>
          <w:lang w:val="en-US"/>
        </w:rPr>
      </w:pPr>
      <w:r>
        <w:rPr>
          <w:rStyle w:val="Marquedecommentaire"/>
        </w:rPr>
        <w:annotationRef/>
      </w:r>
      <w:r w:rsidRPr="009B2190">
        <w:rPr>
          <w:lang w:val="en-US"/>
        </w:rPr>
        <w:t>I am not sure I u</w:t>
      </w:r>
      <w:r>
        <w:rPr>
          <w:lang w:val="en-US"/>
        </w:rPr>
        <w:t>nderstand how the macaque example demonstrates this point. Can you clarify things a bit more?</w:t>
      </w:r>
    </w:p>
  </w:comment>
  <w:comment w:id="16" w:author="Binning Sandra Ann" w:date="2024-02-29T16:38:00Z" w:initials="SAB">
    <w:p w14:paraId="4B0423CD" w14:textId="5CFD074E" w:rsidR="000C0DA6" w:rsidRPr="00EA18E4" w:rsidRDefault="000C0DA6">
      <w:pPr>
        <w:pStyle w:val="Commentaire"/>
        <w:rPr>
          <w:lang w:val="en-US"/>
        </w:rPr>
      </w:pPr>
      <w:r>
        <w:rPr>
          <w:rStyle w:val="Marquedecommentaire"/>
        </w:rPr>
        <w:annotationRef/>
      </w:r>
      <w:r w:rsidRPr="00EA18E4">
        <w:rPr>
          <w:lang w:val="en-US"/>
        </w:rPr>
        <w:t>Behavioural traits (personality?)</w:t>
      </w:r>
    </w:p>
  </w:comment>
  <w:comment w:id="18" w:author="Binning Sandra Ann" w:date="2024-02-29T16:40:00Z" w:initials="SAB">
    <w:p w14:paraId="5F95B263" w14:textId="7F0C88FD" w:rsidR="000C0DA6" w:rsidRPr="00E03307" w:rsidRDefault="000C0DA6">
      <w:pPr>
        <w:pStyle w:val="Commentaire"/>
        <w:rPr>
          <w:lang w:val="en-US"/>
        </w:rPr>
      </w:pPr>
      <w:r>
        <w:rPr>
          <w:rStyle w:val="Marquedecommentaire"/>
        </w:rPr>
        <w:annotationRef/>
      </w:r>
      <w:r w:rsidRPr="00E03307">
        <w:rPr>
          <w:lang w:val="en-US"/>
        </w:rPr>
        <w:t>Here do you mean a h</w:t>
      </w:r>
      <w:r>
        <w:rPr>
          <w:lang w:val="en-US"/>
        </w:rPr>
        <w:t xml:space="preserve">ost that is not part of the </w:t>
      </w:r>
      <w:r>
        <w:rPr>
          <w:lang w:val="en-US"/>
        </w:rPr>
        <w:t>paraite’s life cycle? I thnk you should be explicit here</w:t>
      </w:r>
    </w:p>
  </w:comment>
  <w:comment w:id="19" w:author="Binning Sandra Ann" w:date="2024-02-29T16:41:00Z" w:initials="SAB">
    <w:p w14:paraId="4FA4B9B1" w14:textId="3E46FB3E" w:rsidR="000C0DA6" w:rsidRPr="00E03307" w:rsidRDefault="000C0DA6">
      <w:pPr>
        <w:pStyle w:val="Commentaire"/>
        <w:rPr>
          <w:lang w:val="en-US"/>
        </w:rPr>
      </w:pPr>
      <w:r>
        <w:rPr>
          <w:rStyle w:val="Marquedecommentaire"/>
        </w:rPr>
        <w:annotationRef/>
      </w:r>
      <w:r w:rsidRPr="00E03307">
        <w:rPr>
          <w:lang w:val="en-US"/>
        </w:rPr>
        <w:t xml:space="preserve">You mention this above (see </w:t>
      </w:r>
      <w:r>
        <w:rPr>
          <w:lang w:val="en-US"/>
        </w:rPr>
        <w:t>highlighted sentence) and then come back to it here. This breaks the flow of ideas. Can you rephrase the above section to introduce the idea of abiotic components down here instead?</w:t>
      </w:r>
    </w:p>
  </w:comment>
  <w:comment w:id="20" w:author="Binning Sandra Ann" w:date="2024-02-29T16:46:00Z" w:initials="SAB">
    <w:p w14:paraId="0F1B1DE5" w14:textId="38F384C4" w:rsidR="000C0DA6" w:rsidRPr="00E03307" w:rsidRDefault="000C0DA6">
      <w:pPr>
        <w:pStyle w:val="Commentaire"/>
        <w:rPr>
          <w:lang w:val="en-US"/>
        </w:rPr>
      </w:pPr>
      <w:r>
        <w:rPr>
          <w:rStyle w:val="Marquedecommentaire"/>
        </w:rPr>
        <w:annotationRef/>
      </w:r>
      <w:r w:rsidRPr="00E03307">
        <w:rPr>
          <w:lang w:val="en-US"/>
        </w:rPr>
        <w:t xml:space="preserve">This is a valuable point, </w:t>
      </w:r>
      <w:r>
        <w:rPr>
          <w:lang w:val="en-US"/>
        </w:rPr>
        <w:t>but I am not sure if here is the right place for it.</w:t>
      </w:r>
    </w:p>
  </w:comment>
  <w:comment w:id="21" w:author="Binning Sandra Ann" w:date="2024-02-29T16:59:00Z" w:initials="SAB">
    <w:p w14:paraId="3232BF42" w14:textId="7CB305F2" w:rsidR="000C0DA6" w:rsidRPr="00E109E6" w:rsidRDefault="000C0DA6">
      <w:pPr>
        <w:pStyle w:val="Commentaire"/>
        <w:rPr>
          <w:lang w:val="en-US"/>
        </w:rPr>
      </w:pPr>
      <w:r>
        <w:rPr>
          <w:rStyle w:val="Marquedecommentaire"/>
        </w:rPr>
        <w:annotationRef/>
      </w:r>
      <w:r w:rsidRPr="00E109E6">
        <w:rPr>
          <w:lang w:val="en-US"/>
        </w:rPr>
        <w:t>I would think that most s</w:t>
      </w:r>
      <w:r>
        <w:rPr>
          <w:lang w:val="en-US"/>
        </w:rPr>
        <w:t>ampling designs want to maximize accuracy rather than precision (of course both are desirable). I am not sure I follow your argument here.</w:t>
      </w:r>
    </w:p>
  </w:comment>
  <w:comment w:id="22" w:author="Binning Sandra Ann" w:date="2024-02-29T17:11:00Z" w:initials="SAB">
    <w:p w14:paraId="4448ADED" w14:textId="279F6DB1" w:rsidR="000C0DA6" w:rsidRPr="004657E7" w:rsidRDefault="000C0DA6">
      <w:pPr>
        <w:pStyle w:val="Commentaire"/>
        <w:rPr>
          <w:lang w:val="en-US"/>
        </w:rPr>
      </w:pPr>
      <w:r>
        <w:rPr>
          <w:rStyle w:val="Marquedecommentaire"/>
        </w:rPr>
        <w:annotationRef/>
      </w:r>
      <w:r w:rsidRPr="004657E7">
        <w:rPr>
          <w:lang w:val="en-US"/>
        </w:rPr>
        <w:t>This is all very repetitive o</w:t>
      </w:r>
      <w:r>
        <w:rPr>
          <w:lang w:val="en-US"/>
        </w:rPr>
        <w:t>f stud that was mentioned above re. trap vs. seine net. I think you can condense it (the intro is already very long)</w:t>
      </w:r>
    </w:p>
  </w:comment>
  <w:comment w:id="23" w:author="Binning Sandra Ann" w:date="2024-02-29T17:13:00Z" w:initials="SAB">
    <w:p w14:paraId="0E037C76" w14:textId="3447F06B" w:rsidR="000C0DA6" w:rsidRPr="004657E7" w:rsidRDefault="000C0DA6">
      <w:pPr>
        <w:pStyle w:val="Commentaire"/>
        <w:rPr>
          <w:lang w:val="en-US"/>
        </w:rPr>
      </w:pPr>
      <w:r>
        <w:rPr>
          <w:rStyle w:val="Marquedecommentaire"/>
        </w:rPr>
        <w:annotationRef/>
      </w:r>
      <w:r w:rsidRPr="004657E7">
        <w:rPr>
          <w:lang w:val="en-US"/>
        </w:rPr>
        <w:t>It is not clear to m</w:t>
      </w:r>
      <w:r>
        <w:rPr>
          <w:lang w:val="en-US"/>
        </w:rPr>
        <w:t>e how this is different from the paragraph on the fishing method used above. All of that is related to sampling design I think. Or am I missing something?</w:t>
      </w:r>
    </w:p>
  </w:comment>
  <w:comment w:id="24" w:author="Binning Sandra Ann" w:date="2024-03-01T19:57:00Z" w:initials="SAB">
    <w:p w14:paraId="71BBA816" w14:textId="46285A8A" w:rsidR="000C0DA6" w:rsidRPr="00C53B94" w:rsidRDefault="000C0DA6">
      <w:pPr>
        <w:pStyle w:val="Commentaire"/>
        <w:rPr>
          <w:lang w:val="en-US"/>
        </w:rPr>
      </w:pPr>
      <w:r>
        <w:rPr>
          <w:rStyle w:val="Marquedecommentaire"/>
        </w:rPr>
        <w:annotationRef/>
      </w:r>
      <w:r w:rsidRPr="00C53B94">
        <w:rPr>
          <w:lang w:val="en-US"/>
        </w:rPr>
        <w:t xml:space="preserve">This is unclear. I </w:t>
      </w:r>
      <w:r w:rsidRPr="00C53B94">
        <w:rPr>
          <w:lang w:val="en-US"/>
        </w:rPr>
        <w:t>thin yo</w:t>
      </w:r>
      <w:r>
        <w:rPr>
          <w:lang w:val="en-US"/>
        </w:rPr>
        <w:t>u can be more explicit here about what you mean by fine-scale in your study</w:t>
      </w:r>
    </w:p>
  </w:comment>
  <w:comment w:id="27" w:author="Binning Sandra Ann" w:date="2024-03-02T20:40:00Z" w:initials="SAB">
    <w:p w14:paraId="4EE88DCF" w14:textId="4F1C0203" w:rsidR="000C0DA6" w:rsidRPr="00EA18E4" w:rsidRDefault="000C0DA6">
      <w:pPr>
        <w:pStyle w:val="Commentaire"/>
        <w:rPr>
          <w:lang w:val="en-US"/>
        </w:rPr>
      </w:pPr>
      <w:r>
        <w:rPr>
          <w:rStyle w:val="Marquedecommentaire"/>
        </w:rPr>
        <w:annotationRef/>
      </w:r>
      <w:r w:rsidRPr="00EA18E4">
        <w:rPr>
          <w:lang w:val="en-US"/>
        </w:rPr>
        <w:t xml:space="preserve">Height </w:t>
      </w:r>
      <w:r w:rsidRPr="00EA18E4">
        <w:rPr>
          <w:lang w:val="en-US"/>
        </w:rPr>
        <w:t>differneces is not clear</w:t>
      </w:r>
    </w:p>
  </w:comment>
  <w:comment w:id="30" w:author="Binning Sandra Ann" w:date="2024-03-02T20:49:00Z" w:initials="SAB">
    <w:p w14:paraId="09C0B7A6" w14:textId="22A48842" w:rsidR="000C0DA6" w:rsidRPr="00C66ED7" w:rsidRDefault="000C0DA6">
      <w:pPr>
        <w:pStyle w:val="Commentaire"/>
        <w:rPr>
          <w:lang w:val="en-US"/>
        </w:rPr>
      </w:pPr>
      <w:r>
        <w:rPr>
          <w:rStyle w:val="Marquedecommentaire"/>
        </w:rPr>
        <w:annotationRef/>
      </w:r>
      <w:r w:rsidRPr="00C66ED7">
        <w:rPr>
          <w:lang w:val="en-US"/>
        </w:rPr>
        <w:t>Any reason given for this</w:t>
      </w:r>
      <w:r>
        <w:rPr>
          <w:lang w:val="en-US"/>
        </w:rPr>
        <w:t>?</w:t>
      </w:r>
    </w:p>
  </w:comment>
  <w:comment w:id="33" w:author="Binning Sandra Ann" w:date="2024-03-02T20:55:00Z" w:initials="SAB">
    <w:p w14:paraId="7D021AC4" w14:textId="7DCF7BED" w:rsidR="000C0DA6" w:rsidRPr="00802EAA" w:rsidRDefault="000C0DA6">
      <w:pPr>
        <w:pStyle w:val="Commentaire"/>
        <w:rPr>
          <w:lang w:val="en-US"/>
        </w:rPr>
      </w:pPr>
      <w:r>
        <w:rPr>
          <w:rStyle w:val="Marquedecommentaire"/>
        </w:rPr>
        <w:annotationRef/>
      </w:r>
      <w:r w:rsidRPr="00802EAA">
        <w:rPr>
          <w:lang w:val="en-US"/>
        </w:rPr>
        <w:t>A reviewer might want to s</w:t>
      </w:r>
      <w:r>
        <w:rPr>
          <w:lang w:val="en-US"/>
        </w:rPr>
        <w:t>ee whether this somehow biased the results</w:t>
      </w:r>
    </w:p>
  </w:comment>
  <w:comment w:id="34" w:author="Binning Sandra Ann" w:date="2024-03-11T08:22:00Z" w:initials="SAB">
    <w:p w14:paraId="390BDF5F" w14:textId="69BAB2A8" w:rsidR="000C0DA6" w:rsidRPr="00C449BA" w:rsidRDefault="000C0DA6">
      <w:pPr>
        <w:pStyle w:val="Commentaire"/>
        <w:rPr>
          <w:lang w:val="en-US"/>
        </w:rPr>
      </w:pPr>
      <w:r>
        <w:rPr>
          <w:rStyle w:val="Marquedecommentaire"/>
        </w:rPr>
        <w:annotationRef/>
      </w:r>
      <w:r w:rsidRPr="00C449BA">
        <w:rPr>
          <w:lang w:val="en-US"/>
        </w:rPr>
        <w:t>Joelle Lafond would like to s</w:t>
      </w:r>
      <w:r>
        <w:rPr>
          <w:lang w:val="en-US"/>
        </w:rPr>
        <w:t>ample these species this summer and was wondering which lakes she should target. I told her to get in touch with you.</w:t>
      </w:r>
    </w:p>
  </w:comment>
  <w:comment w:id="35" w:author="Binning Sandra Ann" w:date="2024-03-11T08:23:00Z" w:initials="SAB">
    <w:p w14:paraId="68AC3731" w14:textId="49049CBD" w:rsidR="000C0DA6" w:rsidRPr="00C2024E" w:rsidRDefault="000C0DA6">
      <w:pPr>
        <w:pStyle w:val="Commentaire"/>
        <w:rPr>
          <w:lang w:val="en-US"/>
        </w:rPr>
      </w:pPr>
      <w:r>
        <w:rPr>
          <w:rStyle w:val="Marquedecommentaire"/>
        </w:rPr>
        <w:annotationRef/>
      </w:r>
      <w:r w:rsidRPr="00C2024E">
        <w:rPr>
          <w:lang w:val="en-US"/>
        </w:rPr>
        <w:t>Perhaps explain why?</w:t>
      </w:r>
    </w:p>
  </w:comment>
  <w:comment w:id="36" w:author="Binning Sandra Ann" w:date="2024-03-11T08:24:00Z" w:initials="SAB">
    <w:p w14:paraId="36C53E53" w14:textId="666B8B35" w:rsidR="000C0DA6" w:rsidRPr="00C449BA" w:rsidRDefault="000C0DA6">
      <w:pPr>
        <w:pStyle w:val="Commentaire"/>
        <w:rPr>
          <w:lang w:val="en-US"/>
        </w:rPr>
      </w:pPr>
      <w:r>
        <w:rPr>
          <w:rStyle w:val="Marquedecommentaire"/>
        </w:rPr>
        <w:annotationRef/>
      </w:r>
      <w:r w:rsidRPr="00C449BA">
        <w:rPr>
          <w:lang w:val="en-US"/>
        </w:rPr>
        <w:t>I don’t think this is ne</w:t>
      </w:r>
      <w:r>
        <w:rPr>
          <w:lang w:val="en-US"/>
        </w:rPr>
        <w:t xml:space="preserve">cessary. </w:t>
      </w:r>
      <w:r>
        <w:rPr>
          <w:lang w:val="en-US"/>
        </w:rPr>
        <w:t>YOu will only be including data on the lakes that have fish, so no need to mention the lakes that didn’t in the end</w:t>
      </w:r>
    </w:p>
  </w:comment>
  <w:comment w:id="37" w:author="Binning Sandra Ann" w:date="2024-03-11T08:25:00Z" w:initials="SAB">
    <w:p w14:paraId="6188C6F5" w14:textId="4260C7B3" w:rsidR="000C0DA6" w:rsidRPr="00C449BA" w:rsidRDefault="000C0DA6">
      <w:pPr>
        <w:pStyle w:val="Commentaire"/>
        <w:rPr>
          <w:lang w:val="en-US"/>
        </w:rPr>
      </w:pPr>
      <w:r>
        <w:rPr>
          <w:rStyle w:val="Marquedecommentaire"/>
        </w:rPr>
        <w:annotationRef/>
      </w:r>
      <w:r w:rsidRPr="00C449BA">
        <w:rPr>
          <w:lang w:val="en-US"/>
        </w:rPr>
        <w:t>Does this mean that if a</w:t>
      </w:r>
      <w:r>
        <w:rPr>
          <w:lang w:val="en-US"/>
        </w:rPr>
        <w:t xml:space="preserve"> fish swam into the transect from behind, it was excluded? Maybe clarify this a bit. </w:t>
      </w:r>
    </w:p>
  </w:comment>
  <w:comment w:id="38" w:author="Binning Sandra Ann" w:date="2024-03-11T15:56:00Z" w:initials="SAB">
    <w:p w14:paraId="3B38B704" w14:textId="75028624" w:rsidR="000C0DA6" w:rsidRPr="00783288" w:rsidRDefault="000C0DA6">
      <w:pPr>
        <w:pStyle w:val="Commentaire"/>
        <w:rPr>
          <w:lang w:val="en-US"/>
        </w:rPr>
      </w:pPr>
      <w:r>
        <w:rPr>
          <w:rStyle w:val="Marquedecommentaire"/>
        </w:rPr>
        <w:annotationRef/>
      </w:r>
      <w:r w:rsidRPr="00783288">
        <w:rPr>
          <w:lang w:val="en-US"/>
        </w:rPr>
        <w:t>Can you be more precise h</w:t>
      </w:r>
      <w:r>
        <w:rPr>
          <w:lang w:val="en-US"/>
        </w:rPr>
        <w:t>ere?</w:t>
      </w:r>
    </w:p>
  </w:comment>
  <w:comment w:id="40" w:author="Binning Sandra Ann" w:date="2024-03-11T15:57:00Z" w:initials="SAB">
    <w:p w14:paraId="1D00B9B3" w14:textId="680D1384" w:rsidR="000C0DA6" w:rsidRPr="00C2024E" w:rsidRDefault="000C0DA6">
      <w:pPr>
        <w:pStyle w:val="Commentaire"/>
        <w:rPr>
          <w:lang w:val="en-US"/>
        </w:rPr>
      </w:pPr>
      <w:r>
        <w:rPr>
          <w:rStyle w:val="Marquedecommentaire"/>
        </w:rPr>
        <w:annotationRef/>
      </w:r>
      <w:r w:rsidRPr="00C2024E">
        <w:rPr>
          <w:lang w:val="en-US"/>
        </w:rPr>
        <w:t>On ice? Or ambient temperature?</w:t>
      </w:r>
    </w:p>
  </w:comment>
  <w:comment w:id="41" w:author="Binning Sandra Ann" w:date="2024-03-11T15:58:00Z" w:initials="SAB">
    <w:p w14:paraId="76020DBC" w14:textId="582995CE" w:rsidR="000C0DA6" w:rsidRPr="00783288" w:rsidRDefault="000C0DA6">
      <w:pPr>
        <w:pStyle w:val="Commentaire"/>
        <w:rPr>
          <w:lang w:val="en-US"/>
        </w:rPr>
      </w:pPr>
      <w:r>
        <w:rPr>
          <w:rStyle w:val="Marquedecommentaire"/>
        </w:rPr>
        <w:annotationRef/>
      </w:r>
      <w:r w:rsidRPr="00783288">
        <w:rPr>
          <w:lang w:val="en-US"/>
        </w:rPr>
        <w:t xml:space="preserve">How many </w:t>
      </w:r>
      <w:r w:rsidRPr="00783288">
        <w:rPr>
          <w:lang w:val="en-US"/>
        </w:rPr>
        <w:t>viales for each m</w:t>
      </w:r>
      <w:r>
        <w:rPr>
          <w:lang w:val="en-US"/>
        </w:rPr>
        <w:t>easure from each transect?</w:t>
      </w:r>
    </w:p>
  </w:comment>
  <w:comment w:id="42" w:author="Binning Sandra Ann" w:date="2024-03-11T15:59:00Z" w:initials="SAB">
    <w:p w14:paraId="7E374692" w14:textId="3EFBB34F" w:rsidR="000C0DA6" w:rsidRPr="00783288" w:rsidRDefault="000C0DA6">
      <w:pPr>
        <w:pStyle w:val="Commentaire"/>
        <w:rPr>
          <w:lang w:val="en-US"/>
        </w:rPr>
      </w:pPr>
      <w:r>
        <w:rPr>
          <w:rStyle w:val="Marquedecommentaire"/>
        </w:rPr>
        <w:annotationRef/>
      </w:r>
      <w:r w:rsidRPr="00783288">
        <w:rPr>
          <w:lang w:val="en-US"/>
        </w:rPr>
        <w:t>What was done at MIL v</w:t>
      </w:r>
      <w:r>
        <w:rPr>
          <w:lang w:val="en-US"/>
        </w:rPr>
        <w:t>s the SBL? Specify</w:t>
      </w:r>
    </w:p>
  </w:comment>
  <w:comment w:id="45" w:author="Binning Sandra Ann" w:date="2024-03-12T09:09:00Z" w:initials="SAB">
    <w:p w14:paraId="58CDD94F" w14:textId="5E95AC49" w:rsidR="000C0DA6" w:rsidRPr="00C2024E" w:rsidRDefault="000C0DA6">
      <w:pPr>
        <w:pStyle w:val="Commentaire"/>
        <w:rPr>
          <w:lang w:val="en-US"/>
        </w:rPr>
      </w:pPr>
      <w:r>
        <w:rPr>
          <w:rStyle w:val="Marquedecommentaire"/>
        </w:rPr>
        <w:annotationRef/>
      </w:r>
      <w:r w:rsidRPr="00C2024E">
        <w:rPr>
          <w:lang w:val="en-US"/>
        </w:rPr>
        <w:t xml:space="preserve">This last </w:t>
      </w:r>
      <w:r w:rsidRPr="00C2024E">
        <w:rPr>
          <w:lang w:val="en-US"/>
        </w:rPr>
        <w:t>oart is not clea</w:t>
      </w:r>
      <w:r>
        <w:rPr>
          <w:lang w:val="en-US"/>
        </w:rPr>
        <w:t>r. I think you need to explain this choice.</w:t>
      </w:r>
    </w:p>
  </w:comment>
  <w:comment w:id="46" w:author="Binning Sandra Ann" w:date="2024-03-12T09:15:00Z" w:initials="SAB">
    <w:p w14:paraId="16B34A89" w14:textId="22876247" w:rsidR="000C0DA6" w:rsidRPr="004C320D" w:rsidRDefault="000C0DA6">
      <w:pPr>
        <w:pStyle w:val="Commentaire"/>
        <w:rPr>
          <w:lang w:val="en-US"/>
        </w:rPr>
      </w:pPr>
      <w:r>
        <w:rPr>
          <w:rStyle w:val="Marquedecommentaire"/>
        </w:rPr>
        <w:annotationRef/>
      </w:r>
      <w:r w:rsidRPr="004C320D">
        <w:rPr>
          <w:lang w:val="en-US"/>
        </w:rPr>
        <w:t>Tendency to what? This pa</w:t>
      </w:r>
      <w:r>
        <w:rPr>
          <w:lang w:val="en-US"/>
        </w:rPr>
        <w:t>rt of the sentence is unclear</w:t>
      </w:r>
    </w:p>
  </w:comment>
  <w:comment w:id="47" w:author="Binning Sandra Ann" w:date="2024-03-12T09:14:00Z" w:initials="SAB">
    <w:p w14:paraId="35BF9217" w14:textId="77777777" w:rsidR="000C0DA6" w:rsidRDefault="000C0DA6">
      <w:pPr>
        <w:pStyle w:val="Commentaire"/>
        <w:rPr>
          <w:lang w:val="en-US"/>
        </w:rPr>
      </w:pPr>
      <w:r>
        <w:rPr>
          <w:rStyle w:val="Marquedecommentaire"/>
        </w:rPr>
        <w:annotationRef/>
      </w:r>
      <w:r w:rsidRPr="004C320D">
        <w:rPr>
          <w:lang w:val="en-US"/>
        </w:rPr>
        <w:t>I know what you mean,</w:t>
      </w:r>
      <w:r>
        <w:rPr>
          <w:lang w:val="en-US"/>
        </w:rPr>
        <w:t xml:space="preserve"> but steady is a bit imprecise. Was there a more objective way to assess what the sampling effort needed to achieve maximum accuracy and precision is?</w:t>
      </w:r>
    </w:p>
    <w:p w14:paraId="44DEFAEB" w14:textId="755AC189" w:rsidR="000C0DA6" w:rsidRPr="004C320D" w:rsidRDefault="000C0DA6">
      <w:pPr>
        <w:pStyle w:val="Commentaire"/>
        <w:rPr>
          <w:lang w:val="en-US"/>
        </w:rPr>
      </w:pPr>
    </w:p>
  </w:comment>
  <w:comment w:id="49" w:author="Binning Sandra Ann" w:date="2024-03-12T09:16:00Z" w:initials="SAB">
    <w:p w14:paraId="0C6F4250" w14:textId="383ADBC1" w:rsidR="000C0DA6" w:rsidRPr="000C0DA6" w:rsidRDefault="000C0DA6">
      <w:pPr>
        <w:pStyle w:val="Commentaire"/>
        <w:rPr>
          <w:lang w:val="en-US"/>
        </w:rPr>
      </w:pPr>
      <w:r>
        <w:rPr>
          <w:rStyle w:val="Marquedecommentaire"/>
        </w:rPr>
        <w:annotationRef/>
      </w:r>
      <w:r w:rsidRPr="000C0DA6">
        <w:rPr>
          <w:lang w:val="en-US"/>
        </w:rPr>
        <w:t>At what interval?</w:t>
      </w:r>
    </w:p>
  </w:comment>
  <w:comment w:id="50" w:author="Binning Sandra Ann" w:date="2024-03-12T09:18:00Z" w:initials="SAB">
    <w:p w14:paraId="69C8320E" w14:textId="77B8F4E2" w:rsidR="000C0DA6" w:rsidRPr="004C320D" w:rsidRDefault="000C0DA6">
      <w:pPr>
        <w:pStyle w:val="Commentaire"/>
        <w:rPr>
          <w:lang w:val="en-US"/>
        </w:rPr>
      </w:pPr>
      <w:r>
        <w:rPr>
          <w:rStyle w:val="Marquedecommentaire"/>
        </w:rPr>
        <w:annotationRef/>
      </w:r>
      <w:r w:rsidRPr="004C320D">
        <w:rPr>
          <w:lang w:val="en-US"/>
        </w:rPr>
        <w:t xml:space="preserve">For the figure caption, add species names in </w:t>
      </w:r>
      <w:r w:rsidRPr="004C320D">
        <w:rPr>
          <w:lang w:val="en-US"/>
        </w:rPr>
        <w:t>la</w:t>
      </w:r>
      <w:r>
        <w:rPr>
          <w:lang w:val="en-US"/>
        </w:rPr>
        <w:t>tin and the genera or family of snails that can be hosts</w:t>
      </w:r>
    </w:p>
  </w:comment>
  <w:comment w:id="53" w:author="Binning Sandra Ann" w:date="2024-03-12T09:19:00Z" w:initials="SAB">
    <w:p w14:paraId="238A8819" w14:textId="1DC4D3F9" w:rsidR="000C0DA6" w:rsidRPr="004C320D" w:rsidRDefault="000C0DA6">
      <w:pPr>
        <w:pStyle w:val="Commentaire"/>
        <w:rPr>
          <w:lang w:val="en-US"/>
        </w:rPr>
      </w:pPr>
      <w:r>
        <w:rPr>
          <w:rStyle w:val="Marquedecommentaire"/>
        </w:rPr>
        <w:annotationRef/>
      </w:r>
      <w:r w:rsidRPr="004C320D">
        <w:rPr>
          <w:lang w:val="en-US"/>
        </w:rPr>
        <w:t>I wouldn’t start this section by</w:t>
      </w:r>
      <w:r>
        <w:rPr>
          <w:lang w:val="en-US"/>
        </w:rPr>
        <w:t xml:space="preserve"> saying that the goal was not to do….or is this a typo? I am confused.</w:t>
      </w:r>
    </w:p>
  </w:comment>
  <w:comment w:id="54" w:author="Binning Sandra Ann" w:date="2024-03-12T09:20:00Z" w:initials="SAB">
    <w:p w14:paraId="3C50D128" w14:textId="2AC395DB" w:rsidR="000C0DA6" w:rsidRPr="000C0DA6" w:rsidRDefault="000C0DA6">
      <w:pPr>
        <w:pStyle w:val="Commentaire"/>
        <w:rPr>
          <w:lang w:val="en-US"/>
        </w:rPr>
      </w:pPr>
      <w:r>
        <w:rPr>
          <w:rStyle w:val="Marquedecommentaire"/>
        </w:rPr>
        <w:annotationRef/>
      </w:r>
      <w:r w:rsidRPr="000C0DA6">
        <w:rPr>
          <w:lang w:val="en-US"/>
        </w:rPr>
        <w:t>An how many families?</w:t>
      </w:r>
    </w:p>
  </w:comment>
  <w:comment w:id="55" w:author="Binning Sandra Ann" w:date="2024-03-12T09:21:00Z" w:initials="SAB">
    <w:p w14:paraId="7E9FDAA9" w14:textId="5B0ED200" w:rsidR="000C0DA6" w:rsidRPr="004C320D" w:rsidRDefault="000C0DA6">
      <w:pPr>
        <w:pStyle w:val="Commentaire"/>
        <w:rPr>
          <w:lang w:val="en-US"/>
        </w:rPr>
      </w:pPr>
      <w:r>
        <w:rPr>
          <w:rStyle w:val="Marquedecommentaire"/>
        </w:rPr>
        <w:annotationRef/>
      </w:r>
      <w:r w:rsidRPr="004C320D">
        <w:rPr>
          <w:lang w:val="en-US"/>
        </w:rPr>
        <w:t>What do you mean by 4 specie</w:t>
      </w:r>
      <w:r>
        <w:rPr>
          <w:lang w:val="en-US"/>
        </w:rPr>
        <w:t>s and 1 family? This suggests that all 4 species were from the same family which I doubt.</w:t>
      </w:r>
    </w:p>
  </w:comment>
  <w:comment w:id="57" w:author="Binning Sandra Ann" w:date="2024-03-12T09:23:00Z" w:initials="SAB">
    <w:p w14:paraId="25D06D2E" w14:textId="131C40D5" w:rsidR="000C0DA6" w:rsidRPr="004C320D" w:rsidRDefault="000C0DA6">
      <w:pPr>
        <w:pStyle w:val="Commentaire"/>
        <w:rPr>
          <w:lang w:val="en-US"/>
        </w:rPr>
      </w:pPr>
      <w:r>
        <w:rPr>
          <w:rStyle w:val="Marquedecommentaire"/>
        </w:rPr>
        <w:annotationRef/>
      </w:r>
      <w:r w:rsidRPr="004C320D">
        <w:rPr>
          <w:lang w:val="en-US"/>
        </w:rPr>
        <w:t>I would avoid interpreting the r</w:t>
      </w:r>
      <w:r>
        <w:rPr>
          <w:lang w:val="en-US"/>
        </w:rPr>
        <w:t xml:space="preserve">esults in this section. Usually the results section simply reports the findings and then you would interpret what this means in the context of your study objectives in the discussion section </w:t>
      </w:r>
    </w:p>
  </w:comment>
  <w:comment w:id="61" w:author="Binning Sandra Ann" w:date="2024-03-12T09:28:00Z" w:initials="SAB">
    <w:p w14:paraId="4A5FCB3B" w14:textId="3CA013D5" w:rsidR="000C0DA6" w:rsidRPr="00B75C0C" w:rsidRDefault="000C0DA6">
      <w:pPr>
        <w:pStyle w:val="Commentaire"/>
        <w:rPr>
          <w:lang w:val="en-US"/>
        </w:rPr>
      </w:pPr>
      <w:r>
        <w:rPr>
          <w:rStyle w:val="Marquedecommentaire"/>
        </w:rPr>
        <w:annotationRef/>
      </w:r>
      <w:r w:rsidRPr="00B75C0C">
        <w:rPr>
          <w:lang w:val="en-US"/>
        </w:rPr>
        <w:t>This also reads like an interpreta</w:t>
      </w:r>
      <w:r>
        <w:rPr>
          <w:lang w:val="en-US"/>
        </w:rPr>
        <w:t>tion that should be in the discussion</w:t>
      </w:r>
    </w:p>
  </w:comment>
  <w:comment w:id="63" w:author="Binning Sandra Ann" w:date="2024-03-13T09:06:00Z" w:initials="SAB">
    <w:p w14:paraId="3434EFD4" w14:textId="39384818" w:rsidR="000C0DA6" w:rsidRPr="001D7212" w:rsidRDefault="000C0DA6">
      <w:pPr>
        <w:pStyle w:val="Commentaire"/>
        <w:rPr>
          <w:lang w:val="en-US"/>
        </w:rPr>
      </w:pPr>
      <w:r>
        <w:rPr>
          <w:rStyle w:val="Marquedecommentaire"/>
        </w:rPr>
        <w:annotationRef/>
      </w:r>
      <w:r w:rsidRPr="001D7212">
        <w:rPr>
          <w:lang w:val="en-US"/>
        </w:rPr>
        <w:t>I don’</w:t>
      </w:r>
      <w:r>
        <w:rPr>
          <w:lang w:val="en-US"/>
        </w:rPr>
        <w:t>t</w:t>
      </w:r>
      <w:r w:rsidRPr="001D7212">
        <w:rPr>
          <w:lang w:val="en-US"/>
        </w:rPr>
        <w:t xml:space="preserve"> understand what you me</w:t>
      </w:r>
      <w:r>
        <w:rPr>
          <w:lang w:val="en-US"/>
        </w:rPr>
        <w:t>an here</w:t>
      </w:r>
    </w:p>
  </w:comment>
  <w:comment w:id="64" w:author="Binning Sandra Ann" w:date="2024-03-13T09:07:00Z" w:initials="SAB">
    <w:p w14:paraId="7613F5AE" w14:textId="3812D36D" w:rsidR="000C0DA6" w:rsidRPr="001D7212" w:rsidRDefault="000C0DA6">
      <w:pPr>
        <w:pStyle w:val="Commentaire"/>
        <w:rPr>
          <w:lang w:val="en-US"/>
        </w:rPr>
      </w:pPr>
      <w:r>
        <w:rPr>
          <w:rStyle w:val="Marquedecommentaire"/>
        </w:rPr>
        <w:annotationRef/>
      </w:r>
      <w:r w:rsidRPr="001D7212">
        <w:rPr>
          <w:lang w:val="en-US"/>
        </w:rPr>
        <w:t>This is a point for th</w:t>
      </w:r>
      <w:r>
        <w:rPr>
          <w:lang w:val="en-US"/>
        </w:rPr>
        <w:t>e discussion</w:t>
      </w:r>
    </w:p>
  </w:comment>
  <w:comment w:id="65" w:author="Binning Sandra Ann" w:date="2024-03-13T09:10:00Z" w:initials="SAB">
    <w:p w14:paraId="4F63C063" w14:textId="6DD7C4BD" w:rsidR="000C0DA6" w:rsidRPr="000C0DA6" w:rsidRDefault="000C0DA6">
      <w:pPr>
        <w:pStyle w:val="Commentaire"/>
        <w:rPr>
          <w:lang w:val="en-US"/>
        </w:rPr>
      </w:pPr>
      <w:r>
        <w:rPr>
          <w:rStyle w:val="Marquedecommentaire"/>
        </w:rPr>
        <w:annotationRef/>
      </w:r>
      <w:r w:rsidRPr="000C0DA6">
        <w:rPr>
          <w:lang w:val="en-US"/>
        </w:rPr>
        <w:t>discussion</w:t>
      </w:r>
    </w:p>
  </w:comment>
  <w:comment w:id="66" w:author="Binning Sandra Ann" w:date="2024-03-13T09:10:00Z" w:initials="SAB">
    <w:p w14:paraId="44DCD349" w14:textId="5A5BD6FE" w:rsidR="000C0DA6" w:rsidRPr="000C0DA6" w:rsidRDefault="000C0DA6">
      <w:pPr>
        <w:pStyle w:val="Commentaire"/>
        <w:rPr>
          <w:lang w:val="en-US"/>
        </w:rPr>
      </w:pPr>
      <w:r>
        <w:rPr>
          <w:rStyle w:val="Marquedecommentaire"/>
        </w:rPr>
        <w:annotationRef/>
      </w:r>
      <w:r w:rsidRPr="000C0DA6">
        <w:rPr>
          <w:lang w:val="en-US"/>
        </w:rPr>
        <w:t>unclear</w:t>
      </w:r>
    </w:p>
  </w:comment>
  <w:comment w:id="67" w:author="Binning Sandra Ann" w:date="2024-03-13T09:12:00Z" w:initials="SAB">
    <w:p w14:paraId="790270E9" w14:textId="3E1E7705" w:rsidR="000C0DA6" w:rsidRPr="001D7212" w:rsidRDefault="000C0DA6">
      <w:pPr>
        <w:pStyle w:val="Commentaire"/>
        <w:rPr>
          <w:lang w:val="en-US"/>
        </w:rPr>
      </w:pPr>
      <w:r>
        <w:rPr>
          <w:rStyle w:val="Marquedecommentaire"/>
        </w:rPr>
        <w:annotationRef/>
      </w:r>
      <w:r w:rsidRPr="001D7212">
        <w:rPr>
          <w:lang w:val="en-US"/>
        </w:rPr>
        <w:t>Can you list a few of the more common dominant species here?</w:t>
      </w:r>
      <w:r>
        <w:rPr>
          <w:lang w:val="en-US"/>
        </w:rPr>
        <w:t xml:space="preserve"> I </w:t>
      </w:r>
      <w:r>
        <w:rPr>
          <w:lang w:val="en-US"/>
        </w:rPr>
        <w:t>alos wonder if this information should be moved up in the results where you talk about the tables with information on the fish communities</w:t>
      </w:r>
    </w:p>
  </w:comment>
  <w:comment w:id="71" w:author="Binning Sandra Ann" w:date="2024-03-13T09:19:00Z" w:initials="SAB">
    <w:p w14:paraId="74C25843" w14:textId="43AE6A41" w:rsidR="000C0DA6" w:rsidRPr="007B49BD" w:rsidRDefault="000C0DA6">
      <w:pPr>
        <w:pStyle w:val="Commentaire"/>
        <w:rPr>
          <w:lang w:val="en-US"/>
        </w:rPr>
      </w:pPr>
      <w:r>
        <w:rPr>
          <w:rStyle w:val="Marquedecommentaire"/>
        </w:rPr>
        <w:annotationRef/>
      </w:r>
      <w:r w:rsidRPr="007B49BD">
        <w:rPr>
          <w:lang w:val="en-US"/>
        </w:rPr>
        <w:t>What is adequate? Do you m</w:t>
      </w:r>
      <w:r>
        <w:rPr>
          <w:lang w:val="en-US"/>
        </w:rPr>
        <w:t>ean accurate?</w:t>
      </w:r>
    </w:p>
  </w:comment>
  <w:comment w:id="75" w:author="Binning Sandra Ann" w:date="2024-03-13T09:20:00Z" w:initials="SAB">
    <w:p w14:paraId="256380A5" w14:textId="15C81942" w:rsidR="000C0DA6" w:rsidRPr="007B49BD" w:rsidRDefault="000C0DA6">
      <w:pPr>
        <w:pStyle w:val="Commentaire"/>
        <w:rPr>
          <w:lang w:val="en-US"/>
        </w:rPr>
      </w:pPr>
      <w:r>
        <w:rPr>
          <w:rStyle w:val="Marquedecommentaire"/>
        </w:rPr>
        <w:annotationRef/>
      </w:r>
      <w:r w:rsidRPr="007B49BD">
        <w:rPr>
          <w:lang w:val="en-US"/>
        </w:rPr>
        <w:t>This isn’</w:t>
      </w:r>
      <w:r>
        <w:rPr>
          <w:lang w:val="en-US"/>
        </w:rPr>
        <w:t>t</w:t>
      </w:r>
      <w:r w:rsidRPr="007B49BD">
        <w:rPr>
          <w:lang w:val="en-US"/>
        </w:rPr>
        <w:t xml:space="preserve"> a word that </w:t>
      </w:r>
      <w:r>
        <w:rPr>
          <w:lang w:val="en-US"/>
        </w:rPr>
        <w:t>is commonly used and could lead to confusion. Can you rephrase?</w:t>
      </w:r>
    </w:p>
  </w:comment>
  <w:comment w:id="74" w:author="Binning Sandra Ann" w:date="2024-03-13T09:22:00Z" w:initials="SAB">
    <w:p w14:paraId="387DB31F" w14:textId="70FD641E" w:rsidR="000C0DA6" w:rsidRPr="007B49BD" w:rsidRDefault="000C0DA6">
      <w:pPr>
        <w:pStyle w:val="Commentaire"/>
        <w:rPr>
          <w:lang w:val="en-US"/>
        </w:rPr>
      </w:pPr>
      <w:r>
        <w:rPr>
          <w:rStyle w:val="Marquedecommentaire"/>
        </w:rPr>
        <w:annotationRef/>
      </w:r>
      <w:r w:rsidRPr="007B49BD">
        <w:rPr>
          <w:lang w:val="en-US"/>
        </w:rPr>
        <w:t xml:space="preserve">This sentence is confusing. Are you </w:t>
      </w:r>
      <w:r>
        <w:rPr>
          <w:lang w:val="en-US"/>
        </w:rPr>
        <w:t>trying to say that if your sampling effort is low, then by chance, you may sample sites that have high prevalence and thus your will overestimate the landscape-level values? There is literature on sampling effort and variance due to low sample sizes that could be cited here.</w:t>
      </w:r>
    </w:p>
  </w:comment>
  <w:comment w:id="76" w:author="Binning Sandra Ann" w:date="2024-03-13T09:25:00Z" w:initials="SAB">
    <w:p w14:paraId="1D68F005" w14:textId="7DD6D581" w:rsidR="000C0DA6" w:rsidRPr="007B49BD" w:rsidRDefault="000C0DA6">
      <w:pPr>
        <w:pStyle w:val="Commentaire"/>
        <w:rPr>
          <w:lang w:val="en-US"/>
        </w:rPr>
      </w:pPr>
      <w:r>
        <w:rPr>
          <w:rStyle w:val="Marquedecommentaire"/>
        </w:rPr>
        <w:annotationRef/>
      </w:r>
      <w:r w:rsidRPr="007B49BD">
        <w:rPr>
          <w:lang w:val="en-US"/>
        </w:rPr>
        <w:t xml:space="preserve">Here do you mean that there are </w:t>
      </w:r>
      <w:r>
        <w:rPr>
          <w:lang w:val="en-US"/>
        </w:rPr>
        <w:t xml:space="preserve">not many zero prevalence transects or that even if there are not many, they can have a </w:t>
      </w:r>
      <w:r>
        <w:rPr>
          <w:lang w:val="en-US"/>
        </w:rPr>
        <w:t>big effects on the mean estimate in the sample?</w:t>
      </w:r>
    </w:p>
  </w:comment>
  <w:comment w:id="77" w:author="Binning Sandra Ann" w:date="2024-03-13T09:26:00Z" w:initials="SAB">
    <w:p w14:paraId="35C9B145" w14:textId="0FB26B04" w:rsidR="000C0DA6" w:rsidRPr="00D12A49" w:rsidRDefault="000C0DA6">
      <w:pPr>
        <w:pStyle w:val="Commentaire"/>
        <w:rPr>
          <w:lang w:val="en-US"/>
        </w:rPr>
      </w:pPr>
      <w:r>
        <w:rPr>
          <w:rStyle w:val="Marquedecommentaire"/>
        </w:rPr>
        <w:annotationRef/>
      </w:r>
      <w:r w:rsidRPr="00D12A49">
        <w:rPr>
          <w:lang w:val="en-US"/>
        </w:rPr>
        <w:t>What do you mean here?</w:t>
      </w:r>
    </w:p>
  </w:comment>
  <w:comment w:id="78" w:author="Binning Sandra Ann" w:date="2024-03-13T09:27:00Z" w:initials="SAB">
    <w:p w14:paraId="28B6BEF9" w14:textId="424CB4F9" w:rsidR="000C0DA6" w:rsidRPr="00D12A49" w:rsidRDefault="000C0DA6">
      <w:pPr>
        <w:pStyle w:val="Commentaire"/>
        <w:rPr>
          <w:lang w:val="en-US"/>
        </w:rPr>
      </w:pPr>
      <w:r>
        <w:rPr>
          <w:rStyle w:val="Marquedecommentaire"/>
        </w:rPr>
        <w:annotationRef/>
      </w:r>
      <w:r w:rsidRPr="00D12A49">
        <w:rPr>
          <w:lang w:val="en-US"/>
        </w:rPr>
        <w:t xml:space="preserve">Mark Forbes at Carleton has some </w:t>
      </w:r>
      <w:r>
        <w:rPr>
          <w:lang w:val="en-US"/>
        </w:rPr>
        <w:t>good papers on parasite aggregations</w:t>
      </w:r>
    </w:p>
  </w:comment>
  <w:comment w:id="79" w:author="Binning Sandra Ann" w:date="2024-03-13T09:28:00Z" w:initials="SAB">
    <w:p w14:paraId="2DA76655" w14:textId="56C12B39" w:rsidR="000C0DA6" w:rsidRPr="00D12A49" w:rsidRDefault="000C0DA6">
      <w:pPr>
        <w:pStyle w:val="Commentaire"/>
        <w:rPr>
          <w:lang w:val="en-US"/>
        </w:rPr>
      </w:pPr>
      <w:r>
        <w:rPr>
          <w:rStyle w:val="Marquedecommentaire"/>
        </w:rPr>
        <w:annotationRef/>
      </w:r>
      <w:r w:rsidRPr="00D12A49">
        <w:rPr>
          <w:lang w:val="en-US"/>
        </w:rPr>
        <w:t xml:space="preserve">Really? Or rather that </w:t>
      </w:r>
      <w:r w:rsidRPr="00D12A49">
        <w:rPr>
          <w:lang w:val="en-US"/>
        </w:rPr>
        <w:t xml:space="preserve">succeptibility to infection varies </w:t>
      </w:r>
      <w:r>
        <w:rPr>
          <w:lang w:val="en-US"/>
        </w:rPr>
        <w:t>a lot between individuals? If you make a statement like this, you need to back it up with a reference. Maybe even give an example.</w:t>
      </w:r>
    </w:p>
  </w:comment>
  <w:comment w:id="80" w:author="Binning Sandra Ann" w:date="2024-03-13T09:29:00Z" w:initials="SAB">
    <w:p w14:paraId="4BA420C5" w14:textId="7AB6282D" w:rsidR="000C0DA6" w:rsidRPr="00D12A49" w:rsidRDefault="000C0DA6">
      <w:pPr>
        <w:pStyle w:val="Commentaire"/>
        <w:rPr>
          <w:lang w:val="en-US"/>
        </w:rPr>
      </w:pPr>
      <w:r>
        <w:rPr>
          <w:rStyle w:val="Marquedecommentaire"/>
        </w:rPr>
        <w:annotationRef/>
      </w:r>
      <w:r w:rsidRPr="00D12A49">
        <w:rPr>
          <w:lang w:val="en-US"/>
        </w:rPr>
        <w:t>Prevalence correlates with parasite abundance?</w:t>
      </w:r>
    </w:p>
  </w:comment>
  <w:comment w:id="81" w:author="Binning Sandra Ann" w:date="2024-03-13T10:14:00Z" w:initials="SAB">
    <w:p w14:paraId="4E5F5000" w14:textId="6E3A585C" w:rsidR="000C0DA6" w:rsidRPr="00C57D4D" w:rsidRDefault="000C0DA6">
      <w:pPr>
        <w:pStyle w:val="Commentaire"/>
        <w:rPr>
          <w:lang w:val="en-US"/>
        </w:rPr>
      </w:pPr>
      <w:r>
        <w:rPr>
          <w:rStyle w:val="Marquedecommentaire"/>
        </w:rPr>
        <w:annotationRef/>
      </w:r>
      <w:r w:rsidRPr="00C57D4D">
        <w:rPr>
          <w:lang w:val="en-US"/>
        </w:rPr>
        <w:t>This is really a n</w:t>
      </w:r>
      <w:r>
        <w:rPr>
          <w:lang w:val="en-US"/>
        </w:rPr>
        <w:t>o</w:t>
      </w:r>
      <w:r w:rsidRPr="00C57D4D">
        <w:rPr>
          <w:lang w:val="en-US"/>
        </w:rPr>
        <w:t>velty o</w:t>
      </w:r>
      <w:r>
        <w:rPr>
          <w:lang w:val="en-US"/>
        </w:rPr>
        <w:t>f your study and I think this point should be made earlier.</w:t>
      </w:r>
    </w:p>
  </w:comment>
  <w:comment w:id="82" w:author="Binning Sandra Ann" w:date="2024-03-13T10:17:00Z" w:initials="SAB">
    <w:p w14:paraId="30A91577" w14:textId="051F3E88" w:rsidR="000C0DA6" w:rsidRPr="000C0DA6" w:rsidRDefault="000C0DA6">
      <w:pPr>
        <w:pStyle w:val="Commentaire"/>
        <w:rPr>
          <w:lang w:val="en-US"/>
        </w:rPr>
      </w:pPr>
      <w:r>
        <w:rPr>
          <w:rStyle w:val="Marquedecommentaire"/>
        </w:rPr>
        <w:annotationRef/>
      </w:r>
      <w:r w:rsidRPr="000C0DA6">
        <w:rPr>
          <w:lang w:val="en-US"/>
        </w:rPr>
        <w:t>How was this done?</w:t>
      </w:r>
    </w:p>
  </w:comment>
  <w:comment w:id="83" w:author="Binning Sandra Ann" w:date="2024-03-13T10:17:00Z" w:initials="SAB">
    <w:p w14:paraId="7B6F0F31" w14:textId="560A8EBF" w:rsidR="000C0DA6" w:rsidRPr="000C0DA6" w:rsidRDefault="000C0DA6">
      <w:pPr>
        <w:pStyle w:val="Commentaire"/>
        <w:rPr>
          <w:lang w:val="en-US"/>
        </w:rPr>
      </w:pPr>
      <w:r>
        <w:rPr>
          <w:rStyle w:val="Marquedecommentaire"/>
        </w:rPr>
        <w:annotationRef/>
      </w:r>
      <w:r w:rsidRPr="000C0DA6">
        <w:rPr>
          <w:lang w:val="en-US"/>
        </w:rPr>
        <w:t>Is this right?</w:t>
      </w:r>
    </w:p>
  </w:comment>
  <w:comment w:id="84" w:author="Binning Sandra Ann" w:date="2024-03-13T10:17:00Z" w:initials="SAB">
    <w:p w14:paraId="33FAF740" w14:textId="2415DFC3" w:rsidR="000C0DA6" w:rsidRPr="00F56E6F" w:rsidRDefault="000C0DA6">
      <w:pPr>
        <w:pStyle w:val="Commentaire"/>
        <w:rPr>
          <w:lang w:val="en-US"/>
        </w:rPr>
      </w:pPr>
      <w:r>
        <w:rPr>
          <w:rStyle w:val="Marquedecommentaire"/>
        </w:rPr>
        <w:annotationRef/>
      </w:r>
      <w:r w:rsidRPr="00F56E6F">
        <w:rPr>
          <w:lang w:val="en-US"/>
        </w:rPr>
        <w:t>Why would increasing the sampl</w:t>
      </w:r>
      <w:r>
        <w:rPr>
          <w:lang w:val="en-US"/>
        </w:rPr>
        <w:t>e</w:t>
      </w:r>
      <w:r w:rsidRPr="00F56E6F">
        <w:rPr>
          <w:lang w:val="en-US"/>
        </w:rPr>
        <w:t xml:space="preserve"> size </w:t>
      </w:r>
      <w:r>
        <w:rPr>
          <w:lang w:val="en-US"/>
        </w:rPr>
        <w:t>lead to lost data? The trade-off here is not clear</w:t>
      </w:r>
    </w:p>
  </w:comment>
  <w:comment w:id="85" w:author="Binning Sandra Ann" w:date="2024-03-13T10:18:00Z" w:initials="SAB">
    <w:p w14:paraId="2D01683C" w14:textId="71CB093F" w:rsidR="000C0DA6" w:rsidRPr="00F56E6F" w:rsidRDefault="000C0DA6">
      <w:pPr>
        <w:pStyle w:val="Commentaire"/>
        <w:rPr>
          <w:lang w:val="en-US"/>
        </w:rPr>
      </w:pPr>
      <w:r>
        <w:rPr>
          <w:rStyle w:val="Marquedecommentaire"/>
        </w:rPr>
        <w:annotationRef/>
      </w:r>
      <w:r w:rsidRPr="00F56E6F">
        <w:rPr>
          <w:lang w:val="en-US"/>
        </w:rPr>
        <w:t>Evidence is not a verb.</w:t>
      </w:r>
      <w:r>
        <w:rPr>
          <w:lang w:val="en-US"/>
        </w:rPr>
        <w:t xml:space="preserve"> Be careful with using nouns as verbs. It can be confusing to read</w:t>
      </w:r>
    </w:p>
  </w:comment>
  <w:comment w:id="86" w:author="Binning Sandra Ann" w:date="2024-03-13T10:21:00Z" w:initials="SAB">
    <w:p w14:paraId="1E27F2F4" w14:textId="7DB7FED1" w:rsidR="000C0DA6" w:rsidRPr="00F56E6F" w:rsidRDefault="000C0DA6">
      <w:pPr>
        <w:pStyle w:val="Commentaire"/>
        <w:rPr>
          <w:lang w:val="en-US"/>
        </w:rPr>
      </w:pPr>
      <w:r>
        <w:rPr>
          <w:rStyle w:val="Marquedecommentaire"/>
        </w:rPr>
        <w:annotationRef/>
      </w:r>
      <w:r w:rsidRPr="00F56E6F">
        <w:rPr>
          <w:lang w:val="en-US"/>
        </w:rPr>
        <w:t>How did you determine this?</w:t>
      </w:r>
    </w:p>
  </w:comment>
  <w:comment w:id="87" w:author="Binning Sandra Ann" w:date="2024-03-21T09:14:00Z" w:initials="SAB">
    <w:p w14:paraId="6E30FD22" w14:textId="58D3C230" w:rsidR="000C0DA6" w:rsidRPr="000C0DA6" w:rsidRDefault="000C0DA6">
      <w:pPr>
        <w:pStyle w:val="Commentaire"/>
        <w:rPr>
          <w:lang w:val="en-US"/>
        </w:rPr>
      </w:pPr>
      <w:r>
        <w:rPr>
          <w:rStyle w:val="Marquedecommentaire"/>
        </w:rPr>
        <w:annotationRef/>
      </w:r>
      <w:r w:rsidRPr="000C0DA6">
        <w:rPr>
          <w:lang w:val="en-US"/>
        </w:rPr>
        <w:t>Say specifically which ones were found whe</w:t>
      </w:r>
      <w:r>
        <w:rPr>
          <w:lang w:val="en-US"/>
        </w:rPr>
        <w:t>n.</w:t>
      </w:r>
    </w:p>
  </w:comment>
  <w:comment w:id="88" w:author="Binning Sandra Ann" w:date="2024-03-21T09:15:00Z" w:initials="SAB">
    <w:p w14:paraId="002BCF61" w14:textId="3B41F986" w:rsidR="000C0DA6" w:rsidRPr="000C0DA6" w:rsidRDefault="000C0DA6">
      <w:pPr>
        <w:pStyle w:val="Commentaire"/>
        <w:rPr>
          <w:lang w:val="en-US"/>
        </w:rPr>
      </w:pPr>
      <w:r>
        <w:rPr>
          <w:rStyle w:val="Marquedecommentaire"/>
        </w:rPr>
        <w:annotationRef/>
      </w:r>
      <w:r w:rsidRPr="000C0DA6">
        <w:rPr>
          <w:lang w:val="en-US"/>
        </w:rPr>
        <w:t>Small sampling scale or small sample size?</w:t>
      </w:r>
    </w:p>
  </w:comment>
  <w:comment w:id="89" w:author="Binning Sandra Ann" w:date="2024-03-21T09:15:00Z" w:initials="SAB">
    <w:p w14:paraId="6D0E4DF0" w14:textId="72BE2933" w:rsidR="000C0DA6" w:rsidRPr="000C0DA6" w:rsidRDefault="000C0DA6">
      <w:pPr>
        <w:pStyle w:val="Commentaire"/>
        <w:rPr>
          <w:lang w:val="en-US"/>
        </w:rPr>
      </w:pPr>
      <w:r>
        <w:rPr>
          <w:rStyle w:val="Marquedecommentaire"/>
        </w:rPr>
        <w:annotationRef/>
      </w:r>
      <w:r w:rsidRPr="000C0DA6">
        <w:rPr>
          <w:lang w:val="en-US"/>
        </w:rPr>
        <w:t>What is it referring to here</w:t>
      </w:r>
      <w:r>
        <w:rPr>
          <w:lang w:val="en-US"/>
        </w:rPr>
        <w:t>?</w:t>
      </w:r>
    </w:p>
  </w:comment>
  <w:comment w:id="90" w:author="Binning Sandra Ann" w:date="2024-03-21T09:17:00Z" w:initials="SAB">
    <w:p w14:paraId="38CC65E0" w14:textId="709AB9B0" w:rsidR="000C0DA6" w:rsidRPr="000C0DA6" w:rsidRDefault="000C0DA6">
      <w:pPr>
        <w:pStyle w:val="Commentaire"/>
        <w:rPr>
          <w:lang w:val="en-US"/>
        </w:rPr>
      </w:pPr>
      <w:r>
        <w:rPr>
          <w:rStyle w:val="Marquedecommentaire"/>
        </w:rPr>
        <w:annotationRef/>
      </w:r>
      <w:r w:rsidRPr="000C0DA6">
        <w:rPr>
          <w:lang w:val="en-US"/>
        </w:rPr>
        <w:t>Or transmission from snails to fish</w:t>
      </w:r>
    </w:p>
  </w:comment>
  <w:comment w:id="91" w:author="Binning Sandra Ann" w:date="2024-03-21T09:19:00Z" w:initials="SAB">
    <w:p w14:paraId="358ECF58" w14:textId="555C7B42" w:rsidR="000C0DA6" w:rsidRPr="000C0DA6" w:rsidRDefault="000C0DA6">
      <w:pPr>
        <w:pStyle w:val="Commentaire"/>
        <w:rPr>
          <w:lang w:val="en-US"/>
        </w:rPr>
      </w:pPr>
      <w:r>
        <w:rPr>
          <w:rStyle w:val="Marquedecommentaire"/>
        </w:rPr>
        <w:annotationRef/>
      </w:r>
      <w:r w:rsidRPr="000C0DA6">
        <w:rPr>
          <w:lang w:val="en-US"/>
        </w:rPr>
        <w:t>There is a verb missing in this sentence. I am not sure that you are trying to say here.</w:t>
      </w:r>
    </w:p>
  </w:comment>
  <w:comment w:id="92" w:author="Binning Sandra Ann" w:date="2024-03-21T09:20:00Z" w:initials="SAB">
    <w:p w14:paraId="277EF0E1" w14:textId="5D2B6DA8" w:rsidR="000E17D9" w:rsidRPr="000E17D9" w:rsidRDefault="000E17D9">
      <w:pPr>
        <w:pStyle w:val="Commentaire"/>
        <w:rPr>
          <w:lang w:val="en-US"/>
        </w:rPr>
      </w:pPr>
      <w:r>
        <w:rPr>
          <w:rStyle w:val="Marquedecommentaire"/>
        </w:rPr>
        <w:annotationRef/>
      </w:r>
      <w:r w:rsidRPr="000E17D9">
        <w:rPr>
          <w:lang w:val="en-US"/>
        </w:rPr>
        <w:t xml:space="preserve">DO you mean if we </w:t>
      </w:r>
      <w:r>
        <w:rPr>
          <w:lang w:val="en-US"/>
        </w:rPr>
        <w:t>consider the previous example? Take back means remove it.</w:t>
      </w:r>
    </w:p>
  </w:comment>
  <w:comment w:id="93" w:author="Binning Sandra Ann" w:date="2024-03-21T09:21:00Z" w:initials="SAB">
    <w:p w14:paraId="29A17B16" w14:textId="689B771F" w:rsidR="000E17D9" w:rsidRPr="000E17D9" w:rsidRDefault="000E17D9">
      <w:pPr>
        <w:pStyle w:val="Commentaire"/>
        <w:rPr>
          <w:lang w:val="en-US"/>
        </w:rPr>
      </w:pPr>
      <w:r>
        <w:rPr>
          <w:rStyle w:val="Marquedecommentaire"/>
        </w:rPr>
        <w:annotationRef/>
      </w:r>
      <w:r w:rsidRPr="000E17D9">
        <w:rPr>
          <w:lang w:val="en-US"/>
        </w:rPr>
        <w:t>I am not sure what this sentence adds</w:t>
      </w:r>
      <w:r>
        <w:rPr>
          <w:lang w:val="en-US"/>
        </w:rPr>
        <w:t xml:space="preserve"> to our understanding. Maybe it can be removed or clarified</w:t>
      </w:r>
    </w:p>
  </w:comment>
  <w:comment w:id="94" w:author="Binning Sandra Ann" w:date="2024-03-21T09:22:00Z" w:initials="SAB">
    <w:p w14:paraId="7E50137A" w14:textId="7D758F1B" w:rsidR="000E17D9" w:rsidRPr="000E17D9" w:rsidRDefault="000E17D9">
      <w:pPr>
        <w:pStyle w:val="Commentaire"/>
        <w:rPr>
          <w:lang w:val="en-US"/>
        </w:rPr>
      </w:pPr>
      <w:r>
        <w:rPr>
          <w:rStyle w:val="Marquedecommentaire"/>
        </w:rPr>
        <w:annotationRef/>
      </w:r>
      <w:r w:rsidRPr="000E17D9">
        <w:rPr>
          <w:lang w:val="en-US"/>
        </w:rPr>
        <w:t>What do you</w:t>
      </w:r>
      <w:r>
        <w:rPr>
          <w:lang w:val="en-US"/>
        </w:rPr>
        <w:t xml:space="preserve"> </w:t>
      </w:r>
      <w:r w:rsidRPr="000E17D9">
        <w:rPr>
          <w:lang w:val="en-US"/>
        </w:rPr>
        <w:t>mean by f</w:t>
      </w:r>
      <w:r>
        <w:rPr>
          <w:lang w:val="en-US"/>
        </w:rPr>
        <w:t>ish species with high host specificity?</w:t>
      </w:r>
    </w:p>
  </w:comment>
  <w:comment w:id="95" w:author="Binning Sandra Ann" w:date="2024-03-21T09:22:00Z" w:initials="SAB">
    <w:p w14:paraId="21FFEBFB" w14:textId="52CCC01E" w:rsidR="000E17D9" w:rsidRPr="000E17D9" w:rsidRDefault="000E17D9">
      <w:pPr>
        <w:pStyle w:val="Commentaire"/>
        <w:rPr>
          <w:lang w:val="en-US"/>
        </w:rPr>
      </w:pPr>
      <w:r>
        <w:rPr>
          <w:rStyle w:val="Marquedecommentaire"/>
        </w:rPr>
        <w:annotationRef/>
      </w:r>
      <w:r w:rsidRPr="000E17D9">
        <w:rPr>
          <w:lang w:val="en-US"/>
        </w:rPr>
        <w:t>I can imagine that someone w</w:t>
      </w:r>
      <w:r>
        <w:rPr>
          <w:lang w:val="en-US"/>
        </w:rPr>
        <w:t xml:space="preserve">ill ask about the length-infection relationship and whether certain methods </w:t>
      </w:r>
      <w:r>
        <w:rPr>
          <w:lang w:val="en-US"/>
        </w:rPr>
        <w:t>smapled larger fish with more chance of being infected. Since you have data on fish length, I think it is worth calculating the average length of fish sampled with different methods (will be a bit harder for the transects…) and then see if length is at all related to the prevalence of infection. This needs to be addressed in some way.</w:t>
      </w:r>
    </w:p>
  </w:comment>
  <w:comment w:id="97" w:author="Binning Sandra Ann" w:date="2024-03-21T09:25:00Z" w:initials="SAB">
    <w:p w14:paraId="13F3294D" w14:textId="5D979E44" w:rsidR="000E17D9" w:rsidRPr="000E17D9" w:rsidRDefault="000E17D9">
      <w:pPr>
        <w:pStyle w:val="Commentaire"/>
        <w:rPr>
          <w:lang w:val="en-US"/>
        </w:rPr>
      </w:pPr>
      <w:r>
        <w:rPr>
          <w:rStyle w:val="Marquedecommentaire"/>
        </w:rPr>
        <w:annotationRef/>
      </w:r>
      <w:r w:rsidRPr="000E17D9">
        <w:rPr>
          <w:lang w:val="en-US"/>
        </w:rPr>
        <w:t>What do you mean here?</w:t>
      </w:r>
    </w:p>
  </w:comment>
  <w:comment w:id="98" w:author="Binning Sandra Ann" w:date="2024-03-21T09:26:00Z" w:initials="SAB">
    <w:p w14:paraId="1C9F841A" w14:textId="51E80613" w:rsidR="000E17D9" w:rsidRPr="000E17D9" w:rsidRDefault="000E17D9">
      <w:pPr>
        <w:pStyle w:val="Commentaire"/>
        <w:rPr>
          <w:lang w:val="en-US"/>
        </w:rPr>
      </w:pPr>
      <w:r>
        <w:rPr>
          <w:rStyle w:val="Marquedecommentaire"/>
        </w:rPr>
        <w:annotationRef/>
      </w:r>
      <w:r w:rsidRPr="000E17D9">
        <w:rPr>
          <w:lang w:val="en-US"/>
        </w:rPr>
        <w:t>This sentence is out of p</w:t>
      </w:r>
      <w:r>
        <w:rPr>
          <w:lang w:val="en-US"/>
        </w:rPr>
        <w:t>lace. Sounds like something for the intro or the conclusion of the discussion, but not the middle of the paragraph.</w:t>
      </w:r>
    </w:p>
  </w:comment>
  <w:comment w:id="99" w:author="Binning Sandra Ann" w:date="2024-03-21T09:27:00Z" w:initials="SAB">
    <w:p w14:paraId="51E0D68B" w14:textId="3DC83606" w:rsidR="000E17D9" w:rsidRPr="000E17D9" w:rsidRDefault="000E17D9">
      <w:pPr>
        <w:pStyle w:val="Commentaire"/>
        <w:rPr>
          <w:lang w:val="en-US"/>
        </w:rPr>
      </w:pPr>
      <w:r>
        <w:rPr>
          <w:rStyle w:val="Marquedecommentaire"/>
        </w:rPr>
        <w:annotationRef/>
      </w:r>
      <w:r w:rsidRPr="000E17D9">
        <w:rPr>
          <w:lang w:val="en-US"/>
        </w:rPr>
        <w:t>I think</w:t>
      </w:r>
      <w:r>
        <w:rPr>
          <w:lang w:val="en-US"/>
        </w:rPr>
        <w:t xml:space="preserve"> </w:t>
      </w:r>
      <w:r w:rsidRPr="000E17D9">
        <w:rPr>
          <w:lang w:val="en-US"/>
        </w:rPr>
        <w:t>you need to he</w:t>
      </w:r>
      <w:r>
        <w:rPr>
          <w:lang w:val="en-US"/>
        </w:rPr>
        <w:t>lp us understand how you came to this conclusion. It is not clear why you are able to say this as you have not referred to any figure or table.</w:t>
      </w:r>
    </w:p>
  </w:comment>
  <w:comment w:id="100" w:author="Binning Sandra Ann" w:date="2024-03-21T09:30:00Z" w:initials="SAB">
    <w:p w14:paraId="49BE2924" w14:textId="6E4BC895" w:rsidR="00304157" w:rsidRPr="00304157" w:rsidRDefault="00304157">
      <w:pPr>
        <w:pStyle w:val="Commentaire"/>
        <w:rPr>
          <w:lang w:val="en-US"/>
        </w:rPr>
      </w:pPr>
      <w:r>
        <w:rPr>
          <w:rStyle w:val="Marquedecommentaire"/>
        </w:rPr>
        <w:annotationRef/>
      </w:r>
      <w:r w:rsidRPr="00304157">
        <w:rPr>
          <w:lang w:val="en-US"/>
        </w:rPr>
        <w:t xml:space="preserve">Tell us specifically what is a good </w:t>
      </w:r>
      <w:r w:rsidRPr="00304157">
        <w:rPr>
          <w:lang w:val="en-US"/>
        </w:rPr>
        <w:t>predoc</w:t>
      </w:r>
      <w:r>
        <w:rPr>
          <w:lang w:val="en-US"/>
        </w:rPr>
        <w:t>tir. High turbidity, etc…</w:t>
      </w:r>
    </w:p>
  </w:comment>
  <w:comment w:id="101" w:author="Binning Sandra Ann" w:date="2024-03-21T15:34:00Z" w:initials="SAB">
    <w:p w14:paraId="39BC45FF" w14:textId="77777777" w:rsidR="00227373" w:rsidRDefault="00227373" w:rsidP="00227373">
      <w:pPr>
        <w:pStyle w:val="Commentaire"/>
      </w:pPr>
      <w:r>
        <w:rPr>
          <w:rStyle w:val="Marquedecommentaire"/>
        </w:rPr>
        <w:annotationRef/>
      </w:r>
      <w:r>
        <w:t>Doubel check</w:t>
      </w:r>
    </w:p>
  </w:comment>
  <w:comment w:id="102" w:author="Binning Sandra Ann" w:date="2024-03-21T15:35:00Z" w:initials="SAB">
    <w:p w14:paraId="2F823B80" w14:textId="2451272A" w:rsidR="00F54584" w:rsidRPr="00F54584" w:rsidRDefault="00F54584">
      <w:pPr>
        <w:pStyle w:val="Commentaire"/>
        <w:rPr>
          <w:lang w:val="en-US"/>
        </w:rPr>
      </w:pPr>
      <w:r>
        <w:rPr>
          <w:rStyle w:val="Marquedecommentaire"/>
        </w:rPr>
        <w:annotationRef/>
      </w:r>
      <w:r w:rsidRPr="00F54584">
        <w:rPr>
          <w:lang w:val="en-US"/>
        </w:rPr>
        <w:t>Provide more details abotu the ho</w:t>
      </w:r>
      <w:r>
        <w:rPr>
          <w:lang w:val="en-US"/>
        </w:rPr>
        <w:t>st and aquatic system this study is found in.</w:t>
      </w:r>
    </w:p>
  </w:comment>
  <w:comment w:id="103" w:author="Binning Sandra Ann" w:date="2024-03-21T15:35:00Z" w:initials="SAB">
    <w:p w14:paraId="58583798" w14:textId="57B726FD" w:rsidR="00F54584" w:rsidRPr="00F54584" w:rsidRDefault="00F54584">
      <w:pPr>
        <w:pStyle w:val="Commentaire"/>
        <w:rPr>
          <w:lang w:val="en-US"/>
        </w:rPr>
      </w:pPr>
      <w:r>
        <w:rPr>
          <w:rStyle w:val="Marquedecommentaire"/>
        </w:rPr>
        <w:annotationRef/>
      </w:r>
      <w:r w:rsidRPr="00F54584">
        <w:rPr>
          <w:lang w:val="en-US"/>
        </w:rPr>
        <w:t>Specify the next host in t</w:t>
      </w:r>
      <w:r>
        <w:rPr>
          <w:lang w:val="en-US"/>
        </w:rPr>
        <w:t>his study</w:t>
      </w:r>
    </w:p>
  </w:comment>
  <w:comment w:id="104" w:author="Binning Sandra Ann" w:date="2024-03-21T15:36:00Z" w:initials="SAB">
    <w:p w14:paraId="6099BCCE" w14:textId="11803F00" w:rsidR="00F54584" w:rsidRPr="00F54584" w:rsidRDefault="00F54584">
      <w:pPr>
        <w:pStyle w:val="Commentaire"/>
        <w:rPr>
          <w:lang w:val="en-US"/>
        </w:rPr>
      </w:pPr>
      <w:r>
        <w:rPr>
          <w:rStyle w:val="Marquedecommentaire"/>
        </w:rPr>
        <w:annotationRef/>
      </w:r>
      <w:r w:rsidRPr="00F54584">
        <w:rPr>
          <w:lang w:val="en-US"/>
        </w:rPr>
        <w:t>What do you mean by i</w:t>
      </w:r>
      <w:r>
        <w:rPr>
          <w:lang w:val="en-US"/>
        </w:rPr>
        <w:t>nert?</w:t>
      </w:r>
    </w:p>
  </w:comment>
  <w:comment w:id="105" w:author="Binning Sandra Ann" w:date="2024-03-21T15:37:00Z" w:initials="SAB">
    <w:p w14:paraId="6C6CA70D" w14:textId="40838486" w:rsidR="00F54584" w:rsidRPr="00F54584" w:rsidRDefault="00F54584">
      <w:pPr>
        <w:pStyle w:val="Commentaire"/>
        <w:rPr>
          <w:lang w:val="en-US"/>
        </w:rPr>
      </w:pPr>
      <w:r>
        <w:rPr>
          <w:rStyle w:val="Marquedecommentaire"/>
        </w:rPr>
        <w:annotationRef/>
      </w:r>
      <w:r w:rsidRPr="00F54584">
        <w:rPr>
          <w:lang w:val="en-US"/>
        </w:rPr>
        <w:t>This example does not have e</w:t>
      </w:r>
      <w:r>
        <w:rPr>
          <w:lang w:val="en-US"/>
        </w:rPr>
        <w:t>nough detail for me to understand what is happening. Provide some more information.</w:t>
      </w:r>
    </w:p>
  </w:comment>
  <w:comment w:id="107" w:author="Binning Sandra Ann" w:date="2024-03-21T15:47:00Z" w:initials="SAB">
    <w:p w14:paraId="5BFBE54F" w14:textId="03211693" w:rsidR="00DD1775" w:rsidRPr="00DD1775" w:rsidRDefault="00DD1775">
      <w:pPr>
        <w:pStyle w:val="Commentaire"/>
        <w:rPr>
          <w:lang w:val="en-US"/>
        </w:rPr>
      </w:pPr>
      <w:r>
        <w:rPr>
          <w:rStyle w:val="Marquedecommentaire"/>
        </w:rPr>
        <w:annotationRef/>
      </w:r>
      <w:r w:rsidRPr="00DD1775">
        <w:rPr>
          <w:lang w:val="en-US"/>
        </w:rPr>
        <w:t>Any literature on how cercaria discriminate between host</w:t>
      </w:r>
      <w:r>
        <w:rPr>
          <w:lang w:val="en-US"/>
        </w:rPr>
        <w:t xml:space="preserve"> species? Do they have any mechanisms to tell hosts apart?</w:t>
      </w:r>
    </w:p>
  </w:comment>
  <w:comment w:id="108" w:author="Binning Sandra Ann" w:date="2024-03-21T15:48:00Z" w:initials="SAB">
    <w:p w14:paraId="04E7356A" w14:textId="3160C734" w:rsidR="00DD1775" w:rsidRDefault="00DD1775">
      <w:pPr>
        <w:pStyle w:val="Commentaire"/>
      </w:pPr>
      <w:r>
        <w:rPr>
          <w:rStyle w:val="Marquedecommentaire"/>
        </w:rPr>
        <w:annotationRef/>
      </w:r>
      <w:r w:rsidRPr="00DD1775">
        <w:rPr>
          <w:lang w:val="en-US"/>
        </w:rPr>
        <w:t xml:space="preserve">How is this different from the previous idea? </w:t>
      </w:r>
      <w:r>
        <w:t>Delete?</w:t>
      </w:r>
    </w:p>
  </w:comment>
  <w:comment w:id="110" w:author="Binning Sandra Ann" w:date="2024-03-21T15:48:00Z" w:initials="SAB">
    <w:p w14:paraId="70F6BBBD" w14:textId="1C631FF4" w:rsidR="00DD1775" w:rsidRPr="00DD1775" w:rsidRDefault="00DD1775">
      <w:pPr>
        <w:pStyle w:val="Commentaire"/>
        <w:rPr>
          <w:lang w:val="en-US"/>
        </w:rPr>
      </w:pPr>
      <w:r>
        <w:rPr>
          <w:rStyle w:val="Marquedecommentaire"/>
        </w:rPr>
        <w:annotationRef/>
      </w:r>
      <w:r w:rsidRPr="00DD1775">
        <w:rPr>
          <w:lang w:val="en-US"/>
        </w:rPr>
        <w:t>In hosts or in the cercaria?</w:t>
      </w:r>
    </w:p>
  </w:comment>
  <w:comment w:id="111" w:author="Binning Sandra Ann" w:date="2024-03-21T15:52:00Z" w:initials="SAB">
    <w:p w14:paraId="063C1C06" w14:textId="4FD3C168" w:rsidR="00AC4F27" w:rsidRPr="00AC4F27" w:rsidRDefault="00AC4F27">
      <w:pPr>
        <w:pStyle w:val="Commentaire"/>
        <w:rPr>
          <w:lang w:val="en-US"/>
        </w:rPr>
      </w:pPr>
      <w:r>
        <w:rPr>
          <w:rStyle w:val="Marquedecommentaire"/>
        </w:rPr>
        <w:annotationRef/>
      </w:r>
      <w:r w:rsidRPr="00AC4F27">
        <w:rPr>
          <w:lang w:val="en-US"/>
        </w:rPr>
        <w:t>Isn’</w:t>
      </w:r>
      <w:r>
        <w:rPr>
          <w:lang w:val="en-US"/>
        </w:rPr>
        <w:t>t</w:t>
      </w:r>
      <w:r w:rsidRPr="00AC4F27">
        <w:rPr>
          <w:lang w:val="en-US"/>
        </w:rPr>
        <w:t xml:space="preserve"> this the oppos</w:t>
      </w:r>
      <w:r>
        <w:rPr>
          <w:lang w:val="en-US"/>
        </w:rPr>
        <w:t>i</w:t>
      </w:r>
      <w:r w:rsidRPr="00AC4F27">
        <w:rPr>
          <w:lang w:val="en-US"/>
        </w:rPr>
        <w:t>te of wha</w:t>
      </w:r>
      <w:r>
        <w:rPr>
          <w:lang w:val="en-US"/>
        </w:rPr>
        <w:t>t you said above? That infection should decrease if diversity is higher?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DA7BAD" w15:done="0"/>
  <w15:commentEx w15:paraId="035ACB7A" w15:done="1"/>
  <w15:commentEx w15:paraId="13C280B0" w15:done="1"/>
  <w15:commentEx w15:paraId="42F5DA0E" w15:done="0"/>
  <w15:commentEx w15:paraId="7BC505DB" w15:done="1"/>
  <w15:commentEx w15:paraId="7906AE90" w15:done="1"/>
  <w15:commentEx w15:paraId="40AB35A9" w15:done="1"/>
  <w15:commentEx w15:paraId="3C6D0E29" w15:paraIdParent="40AB35A9" w15:done="1"/>
  <w15:commentEx w15:paraId="439B3C96" w15:done="1"/>
  <w15:commentEx w15:paraId="0458A18E" w15:done="1"/>
  <w15:commentEx w15:paraId="364196A7" w15:done="1"/>
  <w15:commentEx w15:paraId="349E37C8" w15:done="1"/>
  <w15:commentEx w15:paraId="4B0423CD" w15:done="0"/>
  <w15:commentEx w15:paraId="5F95B263" w15:done="1"/>
  <w15:commentEx w15:paraId="4FA4B9B1" w15:done="1"/>
  <w15:commentEx w15:paraId="0F1B1DE5" w15:done="1"/>
  <w15:commentEx w15:paraId="3232BF42" w15:done="1"/>
  <w15:commentEx w15:paraId="4448ADED" w15:done="1"/>
  <w15:commentEx w15:paraId="0E037C76" w15:done="1"/>
  <w15:commentEx w15:paraId="71BBA816" w15:done="1"/>
  <w15:commentEx w15:paraId="4EE88DCF" w15:done="0"/>
  <w15:commentEx w15:paraId="09C0B7A6" w15:done="1"/>
  <w15:commentEx w15:paraId="7D021AC4" w15:done="0"/>
  <w15:commentEx w15:paraId="390BDF5F" w15:done="1"/>
  <w15:commentEx w15:paraId="68AC3731" w15:done="1"/>
  <w15:commentEx w15:paraId="36C53E53" w15:done="1"/>
  <w15:commentEx w15:paraId="6188C6F5" w15:done="1"/>
  <w15:commentEx w15:paraId="3B38B704" w15:done="1"/>
  <w15:commentEx w15:paraId="1D00B9B3" w15:done="1"/>
  <w15:commentEx w15:paraId="76020DBC" w15:done="1"/>
  <w15:commentEx w15:paraId="7E374692" w15:done="1"/>
  <w15:commentEx w15:paraId="58CDD94F" w15:done="1"/>
  <w15:commentEx w15:paraId="16B34A89" w15:done="1"/>
  <w15:commentEx w15:paraId="44DEFAEB" w15:done="0"/>
  <w15:commentEx w15:paraId="0C6F4250" w15:done="0"/>
  <w15:commentEx w15:paraId="69C8320E" w15:done="0"/>
  <w15:commentEx w15:paraId="238A8819" w15:done="1"/>
  <w15:commentEx w15:paraId="3C50D128" w15:done="1"/>
  <w15:commentEx w15:paraId="7E9FDAA9" w15:done="1"/>
  <w15:commentEx w15:paraId="25D06D2E" w15:done="1"/>
  <w15:commentEx w15:paraId="4A5FCB3B" w15:done="1"/>
  <w15:commentEx w15:paraId="3434EFD4" w15:done="1"/>
  <w15:commentEx w15:paraId="7613F5AE" w15:done="1"/>
  <w15:commentEx w15:paraId="4F63C063" w15:done="1"/>
  <w15:commentEx w15:paraId="44DCD349" w15:done="1"/>
  <w15:commentEx w15:paraId="790270E9" w15:done="1"/>
  <w15:commentEx w15:paraId="74C25843" w15:done="1"/>
  <w15:commentEx w15:paraId="256380A5" w15:done="1"/>
  <w15:commentEx w15:paraId="387DB31F" w15:done="1"/>
  <w15:commentEx w15:paraId="1D68F005" w15:done="1"/>
  <w15:commentEx w15:paraId="35C9B145" w15:done="1"/>
  <w15:commentEx w15:paraId="28B6BEF9" w15:done="1"/>
  <w15:commentEx w15:paraId="2DA76655" w15:done="1"/>
  <w15:commentEx w15:paraId="4BA420C5" w15:done="1"/>
  <w15:commentEx w15:paraId="4E5F5000" w15:done="0"/>
  <w15:commentEx w15:paraId="30A91577" w15:done="1"/>
  <w15:commentEx w15:paraId="7B6F0F31" w15:done="1"/>
  <w15:commentEx w15:paraId="33FAF740" w15:done="1"/>
  <w15:commentEx w15:paraId="2D01683C" w15:done="1"/>
  <w15:commentEx w15:paraId="1E27F2F4" w15:done="0"/>
  <w15:commentEx w15:paraId="6E30FD22" w15:done="1"/>
  <w15:commentEx w15:paraId="002BCF61" w15:done="1"/>
  <w15:commentEx w15:paraId="6D0E4DF0" w15:done="1"/>
  <w15:commentEx w15:paraId="38CC65E0" w15:done="1"/>
  <w15:commentEx w15:paraId="358ECF58" w15:done="1"/>
  <w15:commentEx w15:paraId="277EF0E1" w15:done="1"/>
  <w15:commentEx w15:paraId="29A17B16" w15:done="1"/>
  <w15:commentEx w15:paraId="7E50137A" w15:done="1"/>
  <w15:commentEx w15:paraId="21FFEBFB" w15:done="0"/>
  <w15:commentEx w15:paraId="13F3294D" w15:done="1"/>
  <w15:commentEx w15:paraId="1C9F841A" w15:done="1"/>
  <w15:commentEx w15:paraId="51E0D68B" w15:done="1"/>
  <w15:commentEx w15:paraId="49BE2924" w15:done="0"/>
  <w15:commentEx w15:paraId="39BC45FF" w15:done="1"/>
  <w15:commentEx w15:paraId="2F823B80" w15:done="1"/>
  <w15:commentEx w15:paraId="58583798" w15:done="1"/>
  <w15:commentEx w15:paraId="6099BCCE" w15:done="1"/>
  <w15:commentEx w15:paraId="6C6CA70D" w15:done="1"/>
  <w15:commentEx w15:paraId="5BFBE54F" w15:done="0"/>
  <w15:commentEx w15:paraId="04E7356A" w15:done="1"/>
  <w15:commentEx w15:paraId="70F6BBBD" w15:done="1"/>
  <w15:commentEx w15:paraId="063C1C06"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DA7BAD" w16cid:durableId="298B150E"/>
  <w16cid:commentId w16cid:paraId="035ACB7A" w16cid:durableId="298B22E8"/>
  <w16cid:commentId w16cid:paraId="13C280B0" w16cid:durableId="298B22FB"/>
  <w16cid:commentId w16cid:paraId="42F5DA0E" w16cid:durableId="298B2335"/>
  <w16cid:commentId w16cid:paraId="7BC505DB" w16cid:durableId="298B26E9"/>
  <w16cid:commentId w16cid:paraId="7906AE90" w16cid:durableId="298B2717"/>
  <w16cid:commentId w16cid:paraId="40AB35A9" w16cid:durableId="298B2A5F"/>
  <w16cid:commentId w16cid:paraId="3C6D0E29" w16cid:durableId="298B2A6B"/>
  <w16cid:commentId w16cid:paraId="439B3C96" w16cid:durableId="298B2BD2"/>
  <w16cid:commentId w16cid:paraId="0458A18E" w16cid:durableId="298B2D40"/>
  <w16cid:commentId w16cid:paraId="364196A7" w16cid:durableId="298B2E7D"/>
  <w16cid:commentId w16cid:paraId="349E37C8" w16cid:durableId="298B2FF4"/>
  <w16cid:commentId w16cid:paraId="4B0423CD" w16cid:durableId="298B3171"/>
  <w16cid:commentId w16cid:paraId="5F95B263" w16cid:durableId="298B31F8"/>
  <w16cid:commentId w16cid:paraId="4FA4B9B1" w16cid:durableId="298B3253"/>
  <w16cid:commentId w16cid:paraId="0F1B1DE5" w16cid:durableId="298B3382"/>
  <w16cid:commentId w16cid:paraId="3232BF42" w16cid:durableId="298B366A"/>
  <w16cid:commentId w16cid:paraId="4448ADED" w16cid:durableId="298B3955"/>
  <w16cid:commentId w16cid:paraId="0E037C76" w16cid:durableId="298B39AE"/>
  <w16cid:commentId w16cid:paraId="71BBA816" w16cid:durableId="298CB1B1"/>
  <w16cid:commentId w16cid:paraId="4EE88DCF" w16cid:durableId="0B61B713"/>
  <w16cid:commentId w16cid:paraId="09C0B7A6" w16cid:durableId="298E0F4D"/>
  <w16cid:commentId w16cid:paraId="7D021AC4" w16cid:durableId="298E10BB"/>
  <w16cid:commentId w16cid:paraId="390BDF5F" w16cid:durableId="29993DBC"/>
  <w16cid:commentId w16cid:paraId="68AC3731" w16cid:durableId="29993DFD"/>
  <w16cid:commentId w16cid:paraId="36C53E53" w16cid:durableId="29993E27"/>
  <w16cid:commentId w16cid:paraId="6188C6F5" w16cid:durableId="29993E90"/>
  <w16cid:commentId w16cid:paraId="3B38B704" w16cid:durableId="2999A83B"/>
  <w16cid:commentId w16cid:paraId="1D00B9B3" w16cid:durableId="2999A866"/>
  <w16cid:commentId w16cid:paraId="76020DBC" w16cid:durableId="2999A88E"/>
  <w16cid:commentId w16cid:paraId="7E374692" w16cid:durableId="2999A8C6"/>
  <w16cid:commentId w16cid:paraId="58CDD94F" w16cid:durableId="299A9A53"/>
  <w16cid:commentId w16cid:paraId="16B34A89" w16cid:durableId="299A9BBD"/>
  <w16cid:commentId w16cid:paraId="44DEFAEB" w16cid:durableId="299A9B80"/>
  <w16cid:commentId w16cid:paraId="0C6F4250" w16cid:durableId="299A9BFB"/>
  <w16cid:commentId w16cid:paraId="69C8320E" w16cid:durableId="299A9C63"/>
  <w16cid:commentId w16cid:paraId="238A8819" w16cid:durableId="299A9CAA"/>
  <w16cid:commentId w16cid:paraId="3C50D128" w16cid:durableId="299A9CE1"/>
  <w16cid:commentId w16cid:paraId="7E9FDAA9" w16cid:durableId="299A9D03"/>
  <w16cid:commentId w16cid:paraId="25D06D2E" w16cid:durableId="299A9D94"/>
  <w16cid:commentId w16cid:paraId="4A5FCB3B" w16cid:durableId="299A9EB2"/>
  <w16cid:commentId w16cid:paraId="3434EFD4" w16cid:durableId="299BEB31"/>
  <w16cid:commentId w16cid:paraId="7613F5AE" w16cid:durableId="299BEB53"/>
  <w16cid:commentId w16cid:paraId="4F63C063" w16cid:durableId="299BEBED"/>
  <w16cid:commentId w16cid:paraId="44DCD349" w16cid:durableId="299BEC1D"/>
  <w16cid:commentId w16cid:paraId="790270E9" w16cid:durableId="299BEC66"/>
  <w16cid:commentId w16cid:paraId="74C25843" w16cid:durableId="299BEE30"/>
  <w16cid:commentId w16cid:paraId="256380A5" w16cid:durableId="299BEE73"/>
  <w16cid:commentId w16cid:paraId="387DB31F" w16cid:durableId="299BEEF0"/>
  <w16cid:commentId w16cid:paraId="1D68F005" w16cid:durableId="299BEF74"/>
  <w16cid:commentId w16cid:paraId="35C9B145" w16cid:durableId="299BEFB4"/>
  <w16cid:commentId w16cid:paraId="28B6BEF9" w16cid:durableId="299BF006"/>
  <w16cid:commentId w16cid:paraId="2DA76655" w16cid:durableId="299BF04B"/>
  <w16cid:commentId w16cid:paraId="4BA420C5" w16cid:durableId="299BF088"/>
  <w16cid:commentId w16cid:paraId="4E5F5000" w16cid:durableId="299BFB0E"/>
  <w16cid:commentId w16cid:paraId="30A91577" w16cid:durableId="299BFBA4"/>
  <w16cid:commentId w16cid:paraId="7B6F0F31" w16cid:durableId="299BFBBF"/>
  <w16cid:commentId w16cid:paraId="33FAF740" w16cid:durableId="299BFBD3"/>
  <w16cid:commentId w16cid:paraId="2D01683C" w16cid:durableId="299BFBFE"/>
  <w16cid:commentId w16cid:paraId="1E27F2F4" w16cid:durableId="299BFCC6"/>
  <w16cid:commentId w16cid:paraId="6E30FD22" w16cid:durableId="29A678EE"/>
  <w16cid:commentId w16cid:paraId="002BCF61" w16cid:durableId="29A67914"/>
  <w16cid:commentId w16cid:paraId="6D0E4DF0" w16cid:durableId="29A67931"/>
  <w16cid:commentId w16cid:paraId="38CC65E0" w16cid:durableId="29A67993"/>
  <w16cid:commentId w16cid:paraId="358ECF58" w16cid:durableId="29A67A06"/>
  <w16cid:commentId w16cid:paraId="277EF0E1" w16cid:durableId="29A67A55"/>
  <w16cid:commentId w16cid:paraId="29A17B16" w16cid:durableId="29A67AA7"/>
  <w16cid:commentId w16cid:paraId="7E50137A" w16cid:durableId="29A67ACF"/>
  <w16cid:commentId w16cid:paraId="21FFEBFB" w16cid:durableId="29A67AE9"/>
  <w16cid:commentId w16cid:paraId="13F3294D" w16cid:durableId="29A67B89"/>
  <w16cid:commentId w16cid:paraId="1C9F841A" w16cid:durableId="29A67BB8"/>
  <w16cid:commentId w16cid:paraId="51E0D68B" w16cid:durableId="29A67C0A"/>
  <w16cid:commentId w16cid:paraId="49BE2924" w16cid:durableId="29A67C9F"/>
  <w16cid:commentId w16cid:paraId="39BC45FF" w16cid:durableId="29A6D375"/>
  <w16cid:commentId w16cid:paraId="2F823B80" w16cid:durableId="29A6D22C"/>
  <w16cid:commentId w16cid:paraId="58583798" w16cid:durableId="29A6D243"/>
  <w16cid:commentId w16cid:paraId="6099BCCE" w16cid:durableId="29A6D260"/>
  <w16cid:commentId w16cid:paraId="6C6CA70D" w16cid:durableId="29A6D2CB"/>
  <w16cid:commentId w16cid:paraId="5BFBE54F" w16cid:durableId="29A6D4F4"/>
  <w16cid:commentId w16cid:paraId="04E7356A" w16cid:durableId="29A6D535"/>
  <w16cid:commentId w16cid:paraId="70F6BBBD" w16cid:durableId="29A6D55C"/>
  <w16cid:commentId w16cid:paraId="063C1C06" w16cid:durableId="29A6D65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Garamond">
    <w:panose1 w:val="02020404030301010803"/>
    <w:charset w:val="00"/>
    <w:family w:val="roman"/>
    <w:pitch w:val="variable"/>
    <w:sig w:usb0="00000287" w:usb1="00000002" w:usb2="00000000" w:usb3="00000000" w:csb0="0000009F" w:csb1="00000000"/>
  </w:font>
  <w:font w:name="Calibri (Corps)">
    <w:altName w:val="Calibri"/>
    <w:panose1 w:val="020B0604020202020204"/>
    <w:charset w:val="00"/>
    <w:family w:val="roman"/>
    <w:pitch w:val="default"/>
  </w:font>
  <w:font w:name="Calibri Light (Titres)">
    <w:altName w:val="Calibri Light"/>
    <w:panose1 w:val="020B0604020202020204"/>
    <w:charset w:val="00"/>
    <w:family w:val="roman"/>
    <w:pitch w:val="default"/>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060E8"/>
    <w:multiLevelType w:val="hybridMultilevel"/>
    <w:tmpl w:val="ED28CFE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2E8675E6"/>
    <w:multiLevelType w:val="hybridMultilevel"/>
    <w:tmpl w:val="7326F4D2"/>
    <w:lvl w:ilvl="0" w:tplc="688C39D8">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3C3F0BFF"/>
    <w:multiLevelType w:val="hybridMultilevel"/>
    <w:tmpl w:val="E1CE2736"/>
    <w:lvl w:ilvl="0" w:tplc="0818C194">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22051170">
    <w:abstractNumId w:val="1"/>
  </w:num>
  <w:num w:numId="2" w16cid:durableId="152530805">
    <w:abstractNumId w:val="2"/>
  </w:num>
  <w:num w:numId="3" w16cid:durableId="152536596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nning Sandra Ann">
    <w15:presenceInfo w15:providerId="AD" w15:userId="S-1-5-21-2046442738-783573707-16515117-1009734"/>
  </w15:person>
  <w15:person w15:author="Juliane Vigneault">
    <w15:presenceInfo w15:providerId="AD" w15:userId="S::juliane.vigneault@umontreal.ca::e9c5a2bf-ae4a-401c-a124-f1d6467fb539"/>
  </w15:person>
  <w15:person w15:author="Sandra Ann Binning">
    <w15:presenceInfo w15:providerId="AD" w15:userId="S-1-5-21-2046442738-783573707-16515117-10097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trackRevision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9DC"/>
    <w:rsid w:val="000129DC"/>
    <w:rsid w:val="00041B3C"/>
    <w:rsid w:val="000A6386"/>
    <w:rsid w:val="000C0DA6"/>
    <w:rsid w:val="000D6CD9"/>
    <w:rsid w:val="000E17D9"/>
    <w:rsid w:val="00140491"/>
    <w:rsid w:val="00142D17"/>
    <w:rsid w:val="0019100E"/>
    <w:rsid w:val="001A6130"/>
    <w:rsid w:val="001B66AE"/>
    <w:rsid w:val="001D7212"/>
    <w:rsid w:val="00221729"/>
    <w:rsid w:val="00227373"/>
    <w:rsid w:val="00241A9E"/>
    <w:rsid w:val="00262198"/>
    <w:rsid w:val="00271F77"/>
    <w:rsid w:val="00286BDB"/>
    <w:rsid w:val="0029753D"/>
    <w:rsid w:val="002B56D6"/>
    <w:rsid w:val="002B77EF"/>
    <w:rsid w:val="002E2A5A"/>
    <w:rsid w:val="003007DA"/>
    <w:rsid w:val="00304157"/>
    <w:rsid w:val="00316A03"/>
    <w:rsid w:val="00316AF7"/>
    <w:rsid w:val="00361131"/>
    <w:rsid w:val="0037181A"/>
    <w:rsid w:val="003914CB"/>
    <w:rsid w:val="00393623"/>
    <w:rsid w:val="003B3D93"/>
    <w:rsid w:val="003D1E5A"/>
    <w:rsid w:val="003D2296"/>
    <w:rsid w:val="0041260F"/>
    <w:rsid w:val="0044750E"/>
    <w:rsid w:val="00462901"/>
    <w:rsid w:val="004657E7"/>
    <w:rsid w:val="00470C91"/>
    <w:rsid w:val="004716AC"/>
    <w:rsid w:val="004C320D"/>
    <w:rsid w:val="004E5AA2"/>
    <w:rsid w:val="004F6905"/>
    <w:rsid w:val="00505906"/>
    <w:rsid w:val="00511A36"/>
    <w:rsid w:val="00551FAA"/>
    <w:rsid w:val="00560168"/>
    <w:rsid w:val="0056247A"/>
    <w:rsid w:val="00575C40"/>
    <w:rsid w:val="005869CC"/>
    <w:rsid w:val="005A40D2"/>
    <w:rsid w:val="005A49F2"/>
    <w:rsid w:val="005A67CC"/>
    <w:rsid w:val="005B59C5"/>
    <w:rsid w:val="005C08E1"/>
    <w:rsid w:val="005E7AE1"/>
    <w:rsid w:val="00640D9E"/>
    <w:rsid w:val="00652692"/>
    <w:rsid w:val="00661CEF"/>
    <w:rsid w:val="00673E7D"/>
    <w:rsid w:val="006D189F"/>
    <w:rsid w:val="00733CC2"/>
    <w:rsid w:val="007355E0"/>
    <w:rsid w:val="00747A92"/>
    <w:rsid w:val="007569DF"/>
    <w:rsid w:val="00774A53"/>
    <w:rsid w:val="00783288"/>
    <w:rsid w:val="007968E3"/>
    <w:rsid w:val="007B49BD"/>
    <w:rsid w:val="007D19FB"/>
    <w:rsid w:val="007E24CD"/>
    <w:rsid w:val="007E789F"/>
    <w:rsid w:val="00802EAA"/>
    <w:rsid w:val="00827458"/>
    <w:rsid w:val="00835A08"/>
    <w:rsid w:val="00850897"/>
    <w:rsid w:val="00862ACC"/>
    <w:rsid w:val="00977898"/>
    <w:rsid w:val="00981C16"/>
    <w:rsid w:val="009879D4"/>
    <w:rsid w:val="00990B31"/>
    <w:rsid w:val="009B2190"/>
    <w:rsid w:val="009F52CA"/>
    <w:rsid w:val="00A0573C"/>
    <w:rsid w:val="00A15653"/>
    <w:rsid w:val="00A55B61"/>
    <w:rsid w:val="00AB18E1"/>
    <w:rsid w:val="00AC10CE"/>
    <w:rsid w:val="00AC4F27"/>
    <w:rsid w:val="00AE4CE0"/>
    <w:rsid w:val="00AE6F37"/>
    <w:rsid w:val="00B214E4"/>
    <w:rsid w:val="00B608BE"/>
    <w:rsid w:val="00B649C7"/>
    <w:rsid w:val="00B75C0C"/>
    <w:rsid w:val="00BF3351"/>
    <w:rsid w:val="00C01516"/>
    <w:rsid w:val="00C2024E"/>
    <w:rsid w:val="00C2108E"/>
    <w:rsid w:val="00C22171"/>
    <w:rsid w:val="00C449BA"/>
    <w:rsid w:val="00C53B94"/>
    <w:rsid w:val="00C57D4D"/>
    <w:rsid w:val="00C66ED7"/>
    <w:rsid w:val="00CD6893"/>
    <w:rsid w:val="00CD77FD"/>
    <w:rsid w:val="00CE3142"/>
    <w:rsid w:val="00D12A49"/>
    <w:rsid w:val="00D83872"/>
    <w:rsid w:val="00DD1775"/>
    <w:rsid w:val="00E03307"/>
    <w:rsid w:val="00E109E6"/>
    <w:rsid w:val="00E8062B"/>
    <w:rsid w:val="00E9201E"/>
    <w:rsid w:val="00EA18E4"/>
    <w:rsid w:val="00EE477D"/>
    <w:rsid w:val="00EE47D2"/>
    <w:rsid w:val="00F30164"/>
    <w:rsid w:val="00F44251"/>
    <w:rsid w:val="00F54584"/>
    <w:rsid w:val="00F56E6F"/>
    <w:rsid w:val="00F5754C"/>
    <w:rsid w:val="00F77637"/>
    <w:rsid w:val="00FC6540"/>
    <w:rsid w:val="00FE37B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ED9"/>
  <w15:chartTrackingRefBased/>
  <w15:docId w15:val="{E03D2DDE-0ABA-4671-960F-62DBB4FFB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8E1"/>
    <w:rPr>
      <w:rFonts w:asciiTheme="majorHAnsi" w:hAnsiTheme="majorHAnsi" w:cs="Times New Roman (Corps CS)"/>
    </w:rPr>
  </w:style>
  <w:style w:type="paragraph" w:styleId="Titre1">
    <w:name w:val="heading 1"/>
    <w:basedOn w:val="Normal"/>
    <w:next w:val="Normal"/>
    <w:link w:val="Titre1Car"/>
    <w:uiPriority w:val="9"/>
    <w:qFormat/>
    <w:rsid w:val="00E9201E"/>
    <w:pPr>
      <w:jc w:val="both"/>
      <w:outlineLvl w:val="0"/>
    </w:pPr>
    <w:rPr>
      <w:rFonts w:cstheme="majorHAnsi"/>
      <w:b/>
      <w:bCs/>
      <w:sz w:val="28"/>
      <w:szCs w:val="28"/>
    </w:rPr>
  </w:style>
  <w:style w:type="paragraph" w:styleId="Titre2">
    <w:name w:val="heading 2"/>
    <w:basedOn w:val="Normal"/>
    <w:next w:val="Normal"/>
    <w:link w:val="Titre2Car"/>
    <w:uiPriority w:val="9"/>
    <w:unhideWhenUsed/>
    <w:qFormat/>
    <w:rsid w:val="00E9201E"/>
    <w:pPr>
      <w:spacing w:line="360" w:lineRule="auto"/>
      <w:jc w:val="both"/>
      <w:outlineLvl w:val="1"/>
    </w:pPr>
    <w:rPr>
      <w:rFonts w:cstheme="majorHAnsi"/>
      <w:b/>
      <w:bCs/>
      <w:lang w:val="en-US"/>
    </w:rPr>
  </w:style>
  <w:style w:type="paragraph" w:styleId="Titre3">
    <w:name w:val="heading 3"/>
    <w:basedOn w:val="Titre2"/>
    <w:next w:val="Normal"/>
    <w:link w:val="Titre3Car"/>
    <w:uiPriority w:val="9"/>
    <w:unhideWhenUsed/>
    <w:qFormat/>
    <w:rsid w:val="00E9201E"/>
    <w:pPr>
      <w:outlineLvl w:val="2"/>
    </w:pPr>
    <w:rPr>
      <w:b w:val="0"/>
      <w:bCs w:val="0"/>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Numrodepage">
    <w:name w:val="page number"/>
    <w:basedOn w:val="Policepardfaut"/>
    <w:uiPriority w:val="99"/>
    <w:semiHidden/>
    <w:unhideWhenUsed/>
    <w:rsid w:val="00551FAA"/>
  </w:style>
  <w:style w:type="character" w:styleId="Marquedecommentaire">
    <w:name w:val="annotation reference"/>
    <w:basedOn w:val="Policepardfaut"/>
    <w:uiPriority w:val="99"/>
    <w:semiHidden/>
    <w:unhideWhenUsed/>
    <w:rsid w:val="00551FAA"/>
    <w:rPr>
      <w:sz w:val="16"/>
      <w:szCs w:val="16"/>
    </w:rPr>
  </w:style>
  <w:style w:type="character" w:customStyle="1" w:styleId="Titre1Car">
    <w:name w:val="Titre 1 Car"/>
    <w:basedOn w:val="Policepardfaut"/>
    <w:link w:val="Titre1"/>
    <w:uiPriority w:val="9"/>
    <w:rsid w:val="00E9201E"/>
    <w:rPr>
      <w:rFonts w:asciiTheme="majorHAnsi" w:hAnsiTheme="majorHAnsi" w:cstheme="majorHAnsi"/>
      <w:b/>
      <w:bCs/>
      <w:sz w:val="28"/>
      <w:szCs w:val="28"/>
    </w:rPr>
  </w:style>
  <w:style w:type="character" w:customStyle="1" w:styleId="Titre2Car">
    <w:name w:val="Titre 2 Car"/>
    <w:basedOn w:val="Policepardfaut"/>
    <w:link w:val="Titre2"/>
    <w:uiPriority w:val="9"/>
    <w:rsid w:val="00E9201E"/>
    <w:rPr>
      <w:rFonts w:asciiTheme="majorHAnsi" w:hAnsiTheme="majorHAnsi" w:cstheme="majorHAnsi"/>
      <w:b/>
      <w:bCs/>
      <w:lang w:val="en-US"/>
    </w:rPr>
  </w:style>
  <w:style w:type="paragraph" w:styleId="NormalWeb">
    <w:name w:val="Normal (Web)"/>
    <w:basedOn w:val="Normal"/>
    <w:uiPriority w:val="99"/>
    <w:unhideWhenUsed/>
    <w:rsid w:val="003914CB"/>
    <w:pPr>
      <w:spacing w:before="100" w:beforeAutospacing="1" w:after="100" w:afterAutospacing="1"/>
    </w:pPr>
    <w:rPr>
      <w:rFonts w:ascii="Times New Roman" w:eastAsia="Times New Roman" w:hAnsi="Times New Roman" w:cs="Times New Roman"/>
      <w:kern w:val="0"/>
      <w:lang w:eastAsia="fr-CA"/>
      <w14:ligatures w14:val="none"/>
    </w:rPr>
  </w:style>
  <w:style w:type="character" w:styleId="Numrodeligne">
    <w:name w:val="line number"/>
    <w:basedOn w:val="Policepardfaut"/>
    <w:uiPriority w:val="99"/>
    <w:semiHidden/>
    <w:unhideWhenUsed/>
    <w:rsid w:val="003914CB"/>
  </w:style>
  <w:style w:type="character" w:customStyle="1" w:styleId="ui-provider">
    <w:name w:val="ui-provider"/>
    <w:basedOn w:val="Policepardfaut"/>
    <w:rsid w:val="00990B31"/>
  </w:style>
  <w:style w:type="character" w:customStyle="1" w:styleId="Titre3Car">
    <w:name w:val="Titre 3 Car"/>
    <w:basedOn w:val="Policepardfaut"/>
    <w:link w:val="Titre3"/>
    <w:uiPriority w:val="9"/>
    <w:rsid w:val="00E9201E"/>
    <w:rPr>
      <w:rFonts w:asciiTheme="majorHAnsi" w:hAnsiTheme="majorHAnsi" w:cstheme="majorHAnsi"/>
      <w:i/>
      <w:iCs/>
      <w:lang w:val="en-US"/>
    </w:rPr>
  </w:style>
  <w:style w:type="paragraph" w:styleId="Commentaire">
    <w:name w:val="annotation text"/>
    <w:basedOn w:val="Normal"/>
    <w:link w:val="CommentaireCar"/>
    <w:uiPriority w:val="99"/>
    <w:semiHidden/>
    <w:unhideWhenUsed/>
    <w:rPr>
      <w:sz w:val="20"/>
      <w:szCs w:val="20"/>
    </w:rPr>
  </w:style>
  <w:style w:type="character" w:customStyle="1" w:styleId="CommentaireCar">
    <w:name w:val="Commentaire Car"/>
    <w:basedOn w:val="Policepardfaut"/>
    <w:link w:val="Commentaire"/>
    <w:uiPriority w:val="99"/>
    <w:semiHidden/>
    <w:rPr>
      <w:sz w:val="20"/>
      <w:szCs w:val="20"/>
    </w:rPr>
  </w:style>
  <w:style w:type="paragraph" w:customStyle="1" w:styleId="Default">
    <w:name w:val="Default"/>
    <w:rsid w:val="005C08E1"/>
    <w:pPr>
      <w:autoSpaceDE w:val="0"/>
      <w:autoSpaceDN w:val="0"/>
      <w:adjustRightInd w:val="0"/>
    </w:pPr>
    <w:rPr>
      <w:rFonts w:ascii="Garamond" w:hAnsi="Garamond" w:cs="Garamond"/>
      <w:color w:val="000000"/>
      <w:kern w:val="0"/>
    </w:rPr>
  </w:style>
  <w:style w:type="paragraph" w:styleId="TM1">
    <w:name w:val="toc 1"/>
    <w:basedOn w:val="Normal"/>
    <w:next w:val="Normal"/>
    <w:autoRedefine/>
    <w:uiPriority w:val="39"/>
    <w:unhideWhenUsed/>
    <w:rsid w:val="005C08E1"/>
    <w:pPr>
      <w:tabs>
        <w:tab w:val="right" w:leader="dot" w:pos="9394"/>
      </w:tabs>
      <w:spacing w:before="120" w:after="120"/>
    </w:pPr>
    <w:rPr>
      <w:rFonts w:cs="Calibri (Corps)"/>
      <w:b/>
      <w:bCs/>
      <w:smallCaps/>
      <w:noProof/>
      <w:sz w:val="22"/>
      <w:szCs w:val="22"/>
    </w:rPr>
  </w:style>
  <w:style w:type="paragraph" w:styleId="TM2">
    <w:name w:val="toc 2"/>
    <w:basedOn w:val="Normal"/>
    <w:next w:val="Normal"/>
    <w:autoRedefine/>
    <w:uiPriority w:val="39"/>
    <w:unhideWhenUsed/>
    <w:rsid w:val="005C08E1"/>
    <w:pPr>
      <w:tabs>
        <w:tab w:val="right" w:leader="dot" w:pos="9394"/>
      </w:tabs>
      <w:ind w:left="240"/>
    </w:pPr>
    <w:rPr>
      <w:rFonts w:cs="Calibri (Corps)"/>
      <w:noProof/>
      <w:sz w:val="20"/>
      <w:szCs w:val="20"/>
      <w:lang w:val="en-US"/>
    </w:rPr>
  </w:style>
  <w:style w:type="paragraph" w:styleId="TM3">
    <w:name w:val="toc 3"/>
    <w:basedOn w:val="Normal"/>
    <w:next w:val="Normal"/>
    <w:autoRedefine/>
    <w:uiPriority w:val="39"/>
    <w:unhideWhenUsed/>
    <w:rsid w:val="005C08E1"/>
    <w:pPr>
      <w:ind w:left="480"/>
    </w:pPr>
    <w:rPr>
      <w:rFonts w:cstheme="minorHAnsi"/>
      <w:i/>
      <w:iCs/>
      <w:sz w:val="20"/>
      <w:szCs w:val="20"/>
    </w:rPr>
  </w:style>
  <w:style w:type="paragraph" w:styleId="TM4">
    <w:name w:val="toc 4"/>
    <w:basedOn w:val="Normal"/>
    <w:next w:val="Normal"/>
    <w:autoRedefine/>
    <w:uiPriority w:val="39"/>
    <w:unhideWhenUsed/>
    <w:rsid w:val="005C08E1"/>
    <w:pPr>
      <w:ind w:left="720"/>
    </w:pPr>
    <w:rPr>
      <w:rFonts w:cstheme="minorHAnsi"/>
      <w:sz w:val="18"/>
      <w:szCs w:val="18"/>
    </w:rPr>
  </w:style>
  <w:style w:type="paragraph" w:styleId="TM5">
    <w:name w:val="toc 5"/>
    <w:basedOn w:val="Normal"/>
    <w:next w:val="Normal"/>
    <w:autoRedefine/>
    <w:uiPriority w:val="39"/>
    <w:unhideWhenUsed/>
    <w:rsid w:val="005C08E1"/>
    <w:pPr>
      <w:ind w:left="960"/>
    </w:pPr>
    <w:rPr>
      <w:rFonts w:cstheme="minorHAnsi"/>
      <w:sz w:val="18"/>
      <w:szCs w:val="18"/>
    </w:rPr>
  </w:style>
  <w:style w:type="paragraph" w:styleId="TM6">
    <w:name w:val="toc 6"/>
    <w:basedOn w:val="Normal"/>
    <w:next w:val="Normal"/>
    <w:autoRedefine/>
    <w:uiPriority w:val="39"/>
    <w:unhideWhenUsed/>
    <w:rsid w:val="005C08E1"/>
    <w:pPr>
      <w:ind w:left="1200"/>
    </w:pPr>
    <w:rPr>
      <w:rFonts w:cstheme="minorHAnsi"/>
      <w:sz w:val="18"/>
      <w:szCs w:val="18"/>
    </w:rPr>
  </w:style>
  <w:style w:type="paragraph" w:styleId="TM7">
    <w:name w:val="toc 7"/>
    <w:basedOn w:val="Normal"/>
    <w:next w:val="Normal"/>
    <w:autoRedefine/>
    <w:uiPriority w:val="39"/>
    <w:unhideWhenUsed/>
    <w:rsid w:val="005C08E1"/>
    <w:pPr>
      <w:ind w:left="1440"/>
    </w:pPr>
    <w:rPr>
      <w:rFonts w:cstheme="minorHAnsi"/>
      <w:sz w:val="18"/>
      <w:szCs w:val="18"/>
    </w:rPr>
  </w:style>
  <w:style w:type="paragraph" w:styleId="TM8">
    <w:name w:val="toc 8"/>
    <w:basedOn w:val="Normal"/>
    <w:next w:val="Normal"/>
    <w:autoRedefine/>
    <w:uiPriority w:val="39"/>
    <w:unhideWhenUsed/>
    <w:rsid w:val="005C08E1"/>
    <w:pPr>
      <w:ind w:left="1680"/>
    </w:pPr>
    <w:rPr>
      <w:rFonts w:cstheme="minorHAnsi"/>
      <w:sz w:val="18"/>
      <w:szCs w:val="18"/>
    </w:rPr>
  </w:style>
  <w:style w:type="paragraph" w:styleId="TM9">
    <w:name w:val="toc 9"/>
    <w:basedOn w:val="Normal"/>
    <w:next w:val="Normal"/>
    <w:autoRedefine/>
    <w:uiPriority w:val="39"/>
    <w:unhideWhenUsed/>
    <w:rsid w:val="005C08E1"/>
    <w:pPr>
      <w:ind w:left="1920"/>
    </w:pPr>
    <w:rPr>
      <w:rFonts w:cstheme="minorHAnsi"/>
      <w:sz w:val="18"/>
      <w:szCs w:val="18"/>
    </w:rPr>
  </w:style>
  <w:style w:type="character" w:styleId="Hyperlien">
    <w:name w:val="Hyperlink"/>
    <w:basedOn w:val="Policepardfaut"/>
    <w:uiPriority w:val="99"/>
    <w:unhideWhenUsed/>
    <w:rsid w:val="005C08E1"/>
    <w:rPr>
      <w:color w:val="0563C1" w:themeColor="hyperlink"/>
      <w:u w:val="single"/>
    </w:rPr>
  </w:style>
  <w:style w:type="paragraph" w:styleId="En-ttedetabledesmatires">
    <w:name w:val="TOC Heading"/>
    <w:basedOn w:val="Titre1"/>
    <w:next w:val="Normal"/>
    <w:uiPriority w:val="39"/>
    <w:unhideWhenUsed/>
    <w:qFormat/>
    <w:rsid w:val="005C08E1"/>
    <w:pPr>
      <w:keepNext/>
      <w:keepLines/>
      <w:spacing w:before="480" w:line="276" w:lineRule="auto"/>
      <w:jc w:val="left"/>
      <w:outlineLvl w:val="9"/>
    </w:pPr>
    <w:rPr>
      <w:rFonts w:eastAsiaTheme="majorEastAsia" w:cstheme="majorBidi"/>
      <w:color w:val="2F5496" w:themeColor="accent1" w:themeShade="BF"/>
      <w:kern w:val="0"/>
      <w:lang w:eastAsia="fr-CA"/>
      <w14:ligatures w14:val="none"/>
    </w:rPr>
  </w:style>
  <w:style w:type="paragraph" w:styleId="Paragraphedeliste">
    <w:name w:val="List Paragraph"/>
    <w:basedOn w:val="Normal"/>
    <w:uiPriority w:val="34"/>
    <w:qFormat/>
    <w:rsid w:val="005C08E1"/>
    <w:pPr>
      <w:ind w:left="720"/>
      <w:contextualSpacing/>
    </w:pPr>
  </w:style>
  <w:style w:type="paragraph" w:styleId="Objetducommentaire">
    <w:name w:val="annotation subject"/>
    <w:basedOn w:val="Commentaire"/>
    <w:next w:val="Commentaire"/>
    <w:link w:val="ObjetducommentaireCar"/>
    <w:uiPriority w:val="99"/>
    <w:semiHidden/>
    <w:unhideWhenUsed/>
    <w:rsid w:val="005C08E1"/>
    <w:rPr>
      <w:b/>
      <w:bCs/>
    </w:rPr>
  </w:style>
  <w:style w:type="character" w:customStyle="1" w:styleId="ObjetducommentaireCar">
    <w:name w:val="Objet du commentaire Car"/>
    <w:basedOn w:val="CommentaireCar"/>
    <w:link w:val="Objetducommentaire"/>
    <w:uiPriority w:val="99"/>
    <w:semiHidden/>
    <w:rsid w:val="005C08E1"/>
    <w:rPr>
      <w:rFonts w:asciiTheme="majorHAnsi" w:hAnsiTheme="majorHAnsi" w:cs="Times New Roman (Corps CS)"/>
      <w:b/>
      <w:bCs/>
      <w:sz w:val="20"/>
      <w:szCs w:val="20"/>
    </w:rPr>
  </w:style>
  <w:style w:type="paragraph" w:styleId="Rvision">
    <w:name w:val="Revision"/>
    <w:hidden/>
    <w:uiPriority w:val="99"/>
    <w:semiHidden/>
    <w:rsid w:val="005C08E1"/>
  </w:style>
  <w:style w:type="paragraph" w:customStyle="1" w:styleId="Bibliographie1">
    <w:name w:val="Bibliographie1"/>
    <w:basedOn w:val="Normal"/>
    <w:link w:val="BibliographyCar"/>
    <w:rsid w:val="005C08E1"/>
    <w:pPr>
      <w:suppressLineNumbers/>
      <w:spacing w:before="240" w:after="240"/>
      <w:ind w:left="720" w:hanging="720"/>
      <w:jc w:val="both"/>
    </w:pPr>
    <w:rPr>
      <w:rFonts w:cs="Calibri Light (Titres)"/>
      <w:lang w:val="en-US"/>
    </w:rPr>
  </w:style>
  <w:style w:type="character" w:customStyle="1" w:styleId="BibliographyCar">
    <w:name w:val="Bibliography Car"/>
    <w:basedOn w:val="Policepardfaut"/>
    <w:link w:val="Bibliographie1"/>
    <w:rsid w:val="005C08E1"/>
    <w:rPr>
      <w:rFonts w:asciiTheme="majorHAnsi" w:hAnsiTheme="majorHAnsi" w:cs="Calibri Light (Titres)"/>
      <w:lang w:val="en-US"/>
    </w:rPr>
  </w:style>
  <w:style w:type="paragraph" w:customStyle="1" w:styleId="Style1">
    <w:name w:val="Style1"/>
    <w:basedOn w:val="Bibliographie1"/>
    <w:qFormat/>
    <w:rsid w:val="005C08E1"/>
    <w:pPr>
      <w:spacing w:before="120" w:after="120"/>
    </w:pPr>
    <w:rPr>
      <w:b/>
      <w:bCs/>
      <w:color w:val="000000" w:themeColor="text1"/>
      <w:sz w:val="22"/>
      <w:szCs w:val="22"/>
    </w:rPr>
  </w:style>
  <w:style w:type="paragraph" w:customStyle="1" w:styleId="Style2">
    <w:name w:val="Style2"/>
    <w:basedOn w:val="Bibliographie1"/>
    <w:qFormat/>
    <w:rsid w:val="005C08E1"/>
    <w:pPr>
      <w:spacing w:before="120" w:after="120"/>
    </w:pPr>
    <w:rPr>
      <w:sz w:val="22"/>
    </w:rPr>
  </w:style>
  <w:style w:type="paragraph" w:customStyle="1" w:styleId="Style3">
    <w:name w:val="Style3"/>
    <w:basedOn w:val="Bibliographie1"/>
    <w:qFormat/>
    <w:rsid w:val="005C08E1"/>
  </w:style>
  <w:style w:type="paragraph" w:styleId="Notedebasdepage">
    <w:name w:val="footnote text"/>
    <w:basedOn w:val="Normal"/>
    <w:link w:val="NotedebasdepageCar"/>
    <w:uiPriority w:val="99"/>
    <w:semiHidden/>
    <w:unhideWhenUsed/>
    <w:rsid w:val="005C08E1"/>
    <w:rPr>
      <w:sz w:val="20"/>
      <w:szCs w:val="20"/>
    </w:rPr>
  </w:style>
  <w:style w:type="character" w:customStyle="1" w:styleId="NotedebasdepageCar">
    <w:name w:val="Note de bas de page Car"/>
    <w:basedOn w:val="Policepardfaut"/>
    <w:link w:val="Notedebasdepage"/>
    <w:uiPriority w:val="99"/>
    <w:semiHidden/>
    <w:rsid w:val="005C08E1"/>
    <w:rPr>
      <w:rFonts w:asciiTheme="majorHAnsi" w:hAnsiTheme="majorHAnsi" w:cs="Times New Roman (Corps CS)"/>
      <w:sz w:val="20"/>
      <w:szCs w:val="20"/>
    </w:rPr>
  </w:style>
  <w:style w:type="character" w:styleId="Appelnotedebasdep">
    <w:name w:val="footnote reference"/>
    <w:basedOn w:val="Policepardfaut"/>
    <w:uiPriority w:val="99"/>
    <w:semiHidden/>
    <w:unhideWhenUsed/>
    <w:rsid w:val="005C08E1"/>
    <w:rPr>
      <w:vertAlign w:val="superscript"/>
    </w:rPr>
  </w:style>
  <w:style w:type="table" w:styleId="Grilledutableau">
    <w:name w:val="Table Grid"/>
    <w:basedOn w:val="TableauNormal"/>
    <w:uiPriority w:val="39"/>
    <w:rsid w:val="005C0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Policepardfaut"/>
    <w:rsid w:val="005C08E1"/>
  </w:style>
  <w:style w:type="paragraph" w:customStyle="1" w:styleId="paragraph">
    <w:name w:val="paragraph"/>
    <w:basedOn w:val="Normal"/>
    <w:rsid w:val="005C08E1"/>
    <w:pPr>
      <w:spacing w:before="100" w:beforeAutospacing="1" w:after="100" w:afterAutospacing="1"/>
    </w:pPr>
    <w:rPr>
      <w:rFonts w:ascii="Times New Roman" w:eastAsia="Times New Roman" w:hAnsi="Times New Roman" w:cs="Times New Roman"/>
      <w:kern w:val="0"/>
      <w:lang w:eastAsia="fr-CA"/>
      <w14:ligatures w14:val="none"/>
    </w:rPr>
  </w:style>
  <w:style w:type="character" w:customStyle="1" w:styleId="eop">
    <w:name w:val="eop"/>
    <w:basedOn w:val="Policepardfaut"/>
    <w:rsid w:val="005C08E1"/>
  </w:style>
  <w:style w:type="character" w:styleId="Accentuation">
    <w:name w:val="Emphasis"/>
    <w:basedOn w:val="Policepardfaut"/>
    <w:uiPriority w:val="20"/>
    <w:qFormat/>
    <w:rsid w:val="005C08E1"/>
    <w:rPr>
      <w:i/>
      <w:iCs/>
    </w:rPr>
  </w:style>
  <w:style w:type="paragraph" w:styleId="Tabledesillustrations">
    <w:name w:val="table of figures"/>
    <w:basedOn w:val="Normal"/>
    <w:next w:val="Normal"/>
    <w:uiPriority w:val="99"/>
    <w:unhideWhenUsed/>
    <w:rsid w:val="005C08E1"/>
    <w:pPr>
      <w:ind w:left="480" w:hanging="480"/>
    </w:pPr>
    <w:rPr>
      <w:rFonts w:cs="Calibri (Corps)"/>
      <w:szCs w:val="20"/>
    </w:rPr>
  </w:style>
  <w:style w:type="paragraph" w:customStyle="1" w:styleId="Style4">
    <w:name w:val="Style4"/>
    <w:basedOn w:val="Style2"/>
    <w:qFormat/>
    <w:rsid w:val="005C08E1"/>
    <w:pPr>
      <w:tabs>
        <w:tab w:val="right" w:pos="9394"/>
      </w:tabs>
    </w:pPr>
    <w:rPr>
      <w:noProof/>
    </w:rPr>
  </w:style>
  <w:style w:type="paragraph" w:customStyle="1" w:styleId="Style5">
    <w:name w:val="Style5"/>
    <w:basedOn w:val="Tabledesillustrations"/>
    <w:next w:val="Style2"/>
    <w:qFormat/>
    <w:rsid w:val="005C08E1"/>
    <w:pPr>
      <w:tabs>
        <w:tab w:val="right" w:leader="dot" w:pos="9394"/>
      </w:tabs>
    </w:pPr>
    <w:rPr>
      <w:smallCaps/>
      <w:noProof/>
    </w:rPr>
  </w:style>
  <w:style w:type="paragraph" w:customStyle="1" w:styleId="Style6">
    <w:name w:val="Style6"/>
    <w:basedOn w:val="Normal"/>
    <w:qFormat/>
    <w:rsid w:val="005C08E1"/>
    <w:pPr>
      <w:tabs>
        <w:tab w:val="right" w:leader="dot" w:pos="9394"/>
      </w:tabs>
    </w:pPr>
    <w:rPr>
      <w:noProof/>
    </w:rPr>
  </w:style>
  <w:style w:type="paragraph" w:customStyle="1" w:styleId="Bibliographie2">
    <w:name w:val="Bibliographie2"/>
    <w:basedOn w:val="Normal"/>
    <w:link w:val="BibliographyCar1"/>
    <w:rsid w:val="005C08E1"/>
    <w:pPr>
      <w:spacing w:line="480" w:lineRule="auto"/>
      <w:ind w:left="720" w:hanging="720"/>
    </w:pPr>
    <w:rPr>
      <w:lang w:val="en-US"/>
    </w:rPr>
  </w:style>
  <w:style w:type="character" w:customStyle="1" w:styleId="BibliographyCar1">
    <w:name w:val="Bibliography Car1"/>
    <w:basedOn w:val="Policepardfaut"/>
    <w:link w:val="Bibliographie2"/>
    <w:rsid w:val="005C08E1"/>
    <w:rPr>
      <w:rFonts w:asciiTheme="majorHAnsi" w:hAnsiTheme="majorHAnsi" w:cs="Times New Roman (Corps CS)"/>
      <w:lang w:val="en-US"/>
    </w:rPr>
  </w:style>
  <w:style w:type="paragraph" w:styleId="Textedebulles">
    <w:name w:val="Balloon Text"/>
    <w:basedOn w:val="Normal"/>
    <w:link w:val="TextedebullesCar"/>
    <w:uiPriority w:val="99"/>
    <w:semiHidden/>
    <w:unhideWhenUsed/>
    <w:rsid w:val="00271F77"/>
    <w:rPr>
      <w:rFonts w:ascii="Segoe UI" w:hAnsi="Segoe UI" w:cs="Segoe UI"/>
      <w:sz w:val="18"/>
      <w:szCs w:val="18"/>
    </w:rPr>
  </w:style>
  <w:style w:type="character" w:customStyle="1" w:styleId="TextedebullesCar">
    <w:name w:val="Texte de bulles Car"/>
    <w:basedOn w:val="Policepardfaut"/>
    <w:link w:val="Textedebulles"/>
    <w:uiPriority w:val="99"/>
    <w:semiHidden/>
    <w:rsid w:val="00271F7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0.png"/><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emf"/><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comments" Target="comments.xml"/><Relationship Id="rId14" Type="http://schemas.openxmlformats.org/officeDocument/2006/relationships/image" Target="media/image2.emf"/><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466725DEB80348ABC973061B8F0EC7" ma:contentTypeVersion="18" ma:contentTypeDescription="Crée un document." ma:contentTypeScope="" ma:versionID="c2a0d83e977864835b419e3e21cb32c8">
  <xsd:schema xmlns:xsd="http://www.w3.org/2001/XMLSchema" xmlns:xs="http://www.w3.org/2001/XMLSchema" xmlns:p="http://schemas.microsoft.com/office/2006/metadata/properties" xmlns:ns3="4032a3f5-9640-4126-88e9-19eeb8c66cef" xmlns:ns4="934d65dc-e19b-47ad-aaf7-637204f21f70" targetNamespace="http://schemas.microsoft.com/office/2006/metadata/properties" ma:root="true" ma:fieldsID="70db00422fe0fe968a6747f69d9c820d" ns3:_="" ns4:_="">
    <xsd:import namespace="4032a3f5-9640-4126-88e9-19eeb8c66cef"/>
    <xsd:import namespace="934d65dc-e19b-47ad-aaf7-637204f21f7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Location" minOccurs="0"/>
                <xsd:element ref="ns4:SharedWithUsers" minOccurs="0"/>
                <xsd:element ref="ns4:SharedWithDetails" minOccurs="0"/>
                <xsd:element ref="ns4:SharingHintHash" minOccurs="0"/>
                <xsd:element ref="ns3:MediaLengthInSeconds" minOccurs="0"/>
                <xsd:element ref="ns3:MediaServiceObjectDetectorVersions" minOccurs="0"/>
                <xsd:element ref="ns3:_activity"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32a3f5-9640-4126-88e9-19eeb8c66c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_activity" ma:index="23" nillable="true" ma:displayName="_activity" ma:hidden="true" ma:internalName="_activity">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34d65dc-e19b-47ad-aaf7-637204f21f70"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SharingHintHash" ma:index="20"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4032a3f5-9640-4126-88e9-19eeb8c66cef"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975F202-7955-47A9-B6D3-1588C0DC5A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32a3f5-9640-4126-88e9-19eeb8c66cef"/>
    <ds:schemaRef ds:uri="934d65dc-e19b-47ad-aaf7-637204f21f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82C110-570A-4702-81BF-47ED3A46216E}">
  <ds:schemaRefs>
    <ds:schemaRef ds:uri="http://schemas.microsoft.com/office/2006/metadata/properties"/>
    <ds:schemaRef ds:uri="http://schemas.microsoft.com/office/infopath/2007/PartnerControls"/>
    <ds:schemaRef ds:uri="4032a3f5-9640-4126-88e9-19eeb8c66cef"/>
  </ds:schemaRefs>
</ds:datastoreItem>
</file>

<file path=customXml/itemProps3.xml><?xml version="1.0" encoding="utf-8"?>
<ds:datastoreItem xmlns:ds="http://schemas.openxmlformats.org/officeDocument/2006/customXml" ds:itemID="{D2BA9584-F7AB-4942-ADAF-D24D859E62F7}">
  <ds:schemaRefs>
    <ds:schemaRef ds:uri="http://schemas.openxmlformats.org/officeDocument/2006/bibliography"/>
  </ds:schemaRefs>
</ds:datastoreItem>
</file>

<file path=customXml/itemProps4.xml><?xml version="1.0" encoding="utf-8"?>
<ds:datastoreItem xmlns:ds="http://schemas.openxmlformats.org/officeDocument/2006/customXml" ds:itemID="{B412B940-6207-489A-9DD1-673B62D2478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27</Pages>
  <Words>58048</Words>
  <Characters>319264</Characters>
  <Application>Microsoft Office Word</Application>
  <DocSecurity>0</DocSecurity>
  <Lines>2660</Lines>
  <Paragraphs>753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376559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Juliane Vigneault</dc:creator>
  <cp:keywords/>
  <dc:description/>
  <cp:lastModifiedBy>Juliane Vigneault</cp:lastModifiedBy>
  <cp:revision>28</cp:revision>
  <dcterms:created xsi:type="dcterms:W3CDTF">2024-03-21T13:20:00Z</dcterms:created>
  <dcterms:modified xsi:type="dcterms:W3CDTF">2024-03-28T00:59:00Z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0x010100CF466725DEB80348ABC973061B8F0EC7</vt:lpwstr>
  </property>
</Properties>
</file>